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1065"/>
        <w:tblW w:w="9923" w:type="dxa"/>
        <w:tblBorders>
          <w:bottom w:val="single" w:sz="4" w:space="0" w:color="auto"/>
        </w:tblBorders>
        <w:tblLayout w:type="fixed"/>
        <w:tblLook w:val="0000" w:firstRow="0" w:lastRow="0" w:firstColumn="0" w:lastColumn="0" w:noHBand="0" w:noVBand="0"/>
      </w:tblPr>
      <w:tblGrid>
        <w:gridCol w:w="1701"/>
        <w:gridCol w:w="6521"/>
        <w:gridCol w:w="1701"/>
      </w:tblGrid>
      <w:tr w:rsidR="002C0FDF" w:rsidRPr="00CD18AF" w14:paraId="09C6E8FD" w14:textId="77777777" w:rsidTr="00576DFE">
        <w:trPr>
          <w:trHeight w:hRule="exact" w:val="2694"/>
        </w:trPr>
        <w:tc>
          <w:tcPr>
            <w:tcW w:w="1701" w:type="dxa"/>
          </w:tcPr>
          <w:p w14:paraId="6405A4A5" w14:textId="77777777" w:rsidR="002C0FDF" w:rsidRPr="00CD18AF" w:rsidRDefault="002C0FDF" w:rsidP="00576DFE">
            <w:pPr>
              <w:spacing w:before="480"/>
              <w:jc w:val="center"/>
              <w:rPr>
                <w:rFonts w:ascii="Arial" w:hAnsi="Arial"/>
                <w:kern w:val="20"/>
                <w:sz w:val="20"/>
              </w:rPr>
            </w:pPr>
            <w:bookmarkStart w:id="0" w:name="_Hlk113114697"/>
            <w:bookmarkEnd w:id="0"/>
            <w:r>
              <w:rPr>
                <w:rFonts w:ascii="Arial" w:hAnsi="Arial"/>
                <w:noProof/>
                <w:kern w:val="20"/>
                <w:sz w:val="20"/>
              </w:rPr>
              <w:drawing>
                <wp:anchor distT="0" distB="0" distL="114300" distR="114300" simplePos="0" relativeHeight="251873280" behindDoc="0" locked="0" layoutInCell="1" allowOverlap="1" wp14:anchorId="0EC30AF9" wp14:editId="6B88B97D">
                  <wp:simplePos x="0" y="0"/>
                  <wp:positionH relativeFrom="column">
                    <wp:posOffset>156845</wp:posOffset>
                  </wp:positionH>
                  <wp:positionV relativeFrom="paragraph">
                    <wp:posOffset>628650</wp:posOffset>
                  </wp:positionV>
                  <wp:extent cx="809625" cy="809625"/>
                  <wp:effectExtent l="19050" t="0" r="0" b="0"/>
                  <wp:wrapSquare wrapText="bothSides"/>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809625" cy="809625"/>
                          </a:xfrm>
                          <a:prstGeom prst="rect">
                            <a:avLst/>
                          </a:prstGeom>
                          <a:noFill/>
                          <a:ln w="9525">
                            <a:noFill/>
                            <a:miter lim="800000"/>
                            <a:headEnd/>
                            <a:tailEnd/>
                          </a:ln>
                        </pic:spPr>
                      </pic:pic>
                    </a:graphicData>
                  </a:graphic>
                </wp:anchor>
              </w:drawing>
            </w:r>
          </w:p>
        </w:tc>
        <w:tc>
          <w:tcPr>
            <w:tcW w:w="6521" w:type="dxa"/>
            <w:vAlign w:val="center"/>
          </w:tcPr>
          <w:p w14:paraId="478A2CBA" w14:textId="77777777" w:rsidR="00576DFE" w:rsidRDefault="00576DFE" w:rsidP="00576DFE">
            <w:pPr>
              <w:spacing w:before="240"/>
              <w:jc w:val="center"/>
              <w:rPr>
                <w:rFonts w:ascii="Arial" w:hAnsi="Arial"/>
                <w:sz w:val="32"/>
                <w:szCs w:val="32"/>
              </w:rPr>
            </w:pPr>
          </w:p>
          <w:p w14:paraId="1AE2ACCC" w14:textId="77777777" w:rsidR="002C0FDF" w:rsidRPr="00CD18AF" w:rsidRDefault="002C0FDF" w:rsidP="00576DFE">
            <w:pPr>
              <w:spacing w:before="240"/>
              <w:jc w:val="center"/>
              <w:rPr>
                <w:rFonts w:ascii="Arial" w:hAnsi="Arial"/>
                <w:sz w:val="32"/>
                <w:szCs w:val="32"/>
              </w:rPr>
            </w:pPr>
            <w:r w:rsidRPr="00CD18AF">
              <w:rPr>
                <w:rFonts w:ascii="Arial" w:hAnsi="Arial"/>
                <w:sz w:val="32"/>
                <w:szCs w:val="32"/>
              </w:rPr>
              <w:t>UNIVERZITET U NOVOM SADU</w:t>
            </w:r>
          </w:p>
          <w:p w14:paraId="050BBDB1" w14:textId="77777777" w:rsidR="00FF57B0" w:rsidRDefault="002C0FDF" w:rsidP="002C0FDF">
            <w:pPr>
              <w:spacing w:before="120"/>
              <w:jc w:val="center"/>
              <w:rPr>
                <w:rFonts w:ascii="Arial" w:hAnsi="Arial"/>
                <w:b/>
                <w:sz w:val="32"/>
                <w:szCs w:val="32"/>
              </w:rPr>
            </w:pPr>
            <w:r w:rsidRPr="00CD18AF">
              <w:rPr>
                <w:rFonts w:ascii="Arial" w:hAnsi="Arial"/>
                <w:b/>
                <w:sz w:val="32"/>
                <w:szCs w:val="32"/>
              </w:rPr>
              <w:t xml:space="preserve">FAKULTET TEHNIČKIH NAUKA </w:t>
            </w:r>
          </w:p>
          <w:p w14:paraId="2E78EFE4" w14:textId="77777777" w:rsidR="002C0FDF" w:rsidRPr="00CD18AF" w:rsidRDefault="002C0FDF" w:rsidP="002C0FDF">
            <w:pPr>
              <w:spacing w:before="120"/>
              <w:jc w:val="center"/>
              <w:rPr>
                <w:rFonts w:ascii="Arial" w:hAnsi="Arial"/>
                <w:b/>
                <w:spacing w:val="34"/>
                <w:kern w:val="20"/>
                <w:sz w:val="32"/>
              </w:rPr>
            </w:pPr>
            <w:r w:rsidRPr="00CD18AF">
              <w:rPr>
                <w:rFonts w:ascii="Arial" w:hAnsi="Arial"/>
                <w:b/>
                <w:sz w:val="32"/>
                <w:szCs w:val="32"/>
              </w:rPr>
              <w:t>U NOVOM SADU</w:t>
            </w:r>
          </w:p>
        </w:tc>
        <w:tc>
          <w:tcPr>
            <w:tcW w:w="1701" w:type="dxa"/>
            <w:vAlign w:val="center"/>
          </w:tcPr>
          <w:p w14:paraId="7097C755" w14:textId="77777777" w:rsidR="002C0FDF" w:rsidRPr="00CD18AF" w:rsidRDefault="002C0FDF" w:rsidP="00576DFE">
            <w:pPr>
              <w:spacing w:before="480"/>
              <w:jc w:val="center"/>
              <w:rPr>
                <w:rFonts w:ascii="Arial" w:hAnsi="Arial"/>
                <w:spacing w:val="12"/>
                <w:kern w:val="20"/>
              </w:rPr>
            </w:pPr>
            <w:r>
              <w:rPr>
                <w:rFonts w:ascii="Century Schoolbook" w:hAnsi="Century Schoolbook"/>
                <w:noProof/>
                <w:kern w:val="20"/>
              </w:rPr>
              <w:drawing>
                <wp:inline distT="0" distB="0" distL="0" distR="0" wp14:anchorId="7740D1BD" wp14:editId="0CBB3E11">
                  <wp:extent cx="781050" cy="857250"/>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r>
    </w:tbl>
    <w:p w14:paraId="2EE4F4F9" w14:textId="77777777" w:rsidR="002C0FDF" w:rsidRPr="00CD18AF" w:rsidRDefault="002C0FDF" w:rsidP="002C0FDF">
      <w:pPr>
        <w:spacing w:before="60"/>
        <w:rPr>
          <w:rFonts w:ascii="Arial" w:hAnsi="Arial"/>
          <w:kern w:val="20"/>
          <w:sz w:val="40"/>
          <w:szCs w:val="40"/>
          <w:lang w:val="sr-Cyrl-CS"/>
        </w:rPr>
      </w:pPr>
    </w:p>
    <w:p w14:paraId="2096BDBD" w14:textId="77777777" w:rsidR="002C0FDF" w:rsidRPr="00CD18AF" w:rsidRDefault="002C0FDF" w:rsidP="002C0FDF">
      <w:pPr>
        <w:spacing w:before="60"/>
        <w:rPr>
          <w:rFonts w:ascii="Arial" w:hAnsi="Arial"/>
          <w:kern w:val="20"/>
          <w:sz w:val="40"/>
          <w:szCs w:val="40"/>
          <w:lang w:val="sr-Cyrl-CS"/>
        </w:rPr>
      </w:pPr>
    </w:p>
    <w:p w14:paraId="51F9C7DD" w14:textId="5A2BDDC5" w:rsidR="002C0FDF" w:rsidRPr="00207635" w:rsidRDefault="005270DC" w:rsidP="009A1789">
      <w:pPr>
        <w:spacing w:before="60"/>
        <w:ind w:left="993"/>
        <w:jc w:val="left"/>
        <w:rPr>
          <w:rFonts w:ascii="Arial" w:hAnsi="Arial"/>
          <w:kern w:val="20"/>
          <w:sz w:val="40"/>
          <w:szCs w:val="40"/>
        </w:rPr>
      </w:pPr>
      <w:ins w:id="1" w:author="leksandar komazec" w:date="2022-08-30T15:28:00Z">
        <w:r>
          <w:rPr>
            <w:rFonts w:ascii="Arial" w:hAnsi="Arial"/>
            <w:kern w:val="20"/>
            <w:sz w:val="40"/>
            <w:szCs w:val="40"/>
          </w:rPr>
          <w:t>Aleksandar Komazec</w:t>
        </w:r>
      </w:ins>
      <w:del w:id="2" w:author="leksandar komazec" w:date="2022-08-30T15:28:00Z">
        <w:r w:rsidR="00207635" w:rsidDel="005270DC">
          <w:rPr>
            <w:rFonts w:ascii="Arial" w:hAnsi="Arial"/>
            <w:kern w:val="20"/>
            <w:sz w:val="40"/>
            <w:szCs w:val="40"/>
          </w:rPr>
          <w:delText>Stefan Tomić</w:delText>
        </w:r>
      </w:del>
    </w:p>
    <w:p w14:paraId="767538B5" w14:textId="77777777" w:rsidR="002C0FDF" w:rsidRPr="00CD18AF" w:rsidRDefault="002C0FDF" w:rsidP="002C0FDF">
      <w:pPr>
        <w:spacing w:before="60"/>
        <w:rPr>
          <w:rFonts w:ascii="Arial" w:hAnsi="Arial"/>
          <w:kern w:val="20"/>
          <w:sz w:val="40"/>
          <w:szCs w:val="40"/>
          <w:lang w:val="sr-Cyrl-CS"/>
        </w:rPr>
      </w:pPr>
    </w:p>
    <w:p w14:paraId="0A0D6647" w14:textId="77777777" w:rsidR="002C0FDF" w:rsidRPr="00CD18AF" w:rsidRDefault="002C0FDF" w:rsidP="002C0FDF">
      <w:pPr>
        <w:spacing w:before="60"/>
        <w:rPr>
          <w:rFonts w:ascii="Arial" w:hAnsi="Arial"/>
          <w:kern w:val="20"/>
          <w:sz w:val="40"/>
          <w:szCs w:val="40"/>
          <w:lang w:val="sr-Cyrl-CS"/>
        </w:rPr>
      </w:pPr>
    </w:p>
    <w:p w14:paraId="3F196246" w14:textId="77777777" w:rsidR="002C0FDF" w:rsidRPr="00CD18AF" w:rsidRDefault="002C0FDF" w:rsidP="002C0FDF">
      <w:pPr>
        <w:spacing w:before="60"/>
        <w:rPr>
          <w:rFonts w:ascii="Arial" w:hAnsi="Arial"/>
          <w:kern w:val="20"/>
          <w:sz w:val="40"/>
          <w:szCs w:val="40"/>
          <w:lang w:val="sr-Cyrl-CS"/>
        </w:rPr>
      </w:pPr>
    </w:p>
    <w:p w14:paraId="4BDBDEE9" w14:textId="366E0C3E" w:rsidR="00FF57B0" w:rsidDel="0048110A" w:rsidRDefault="004132DC" w:rsidP="002C0FDF">
      <w:pPr>
        <w:spacing w:before="60"/>
        <w:jc w:val="center"/>
        <w:rPr>
          <w:del w:id="3" w:author="leksandar komazec" w:date="2022-08-30T15:29:00Z"/>
          <w:rFonts w:ascii="Arial" w:hAnsi="Arial"/>
          <w:b/>
          <w:kern w:val="20"/>
          <w:sz w:val="50"/>
          <w:szCs w:val="40"/>
        </w:rPr>
      </w:pPr>
      <w:del w:id="4" w:author="leksandar komazec" w:date="2022-08-30T15:29:00Z">
        <w:r w:rsidDel="0048110A">
          <w:rPr>
            <w:rFonts w:ascii="Arial" w:hAnsi="Arial"/>
            <w:b/>
            <w:kern w:val="20"/>
            <w:sz w:val="50"/>
            <w:szCs w:val="40"/>
          </w:rPr>
          <w:delText>Poboljšan</w:delText>
        </w:r>
        <w:r w:rsidR="000449F1" w:rsidDel="0048110A">
          <w:rPr>
            <w:rFonts w:ascii="Arial" w:hAnsi="Arial"/>
            <w:b/>
            <w:kern w:val="20"/>
            <w:sz w:val="50"/>
            <w:szCs w:val="40"/>
          </w:rPr>
          <w:delText>ja</w:delText>
        </w:r>
        <w:r w:rsidR="002C0FDF" w:rsidDel="0048110A">
          <w:rPr>
            <w:rFonts w:ascii="Arial" w:hAnsi="Arial"/>
            <w:b/>
            <w:kern w:val="20"/>
            <w:sz w:val="50"/>
            <w:szCs w:val="40"/>
          </w:rPr>
          <w:delText xml:space="preserve"> </w:delText>
        </w:r>
        <w:r w:rsidR="00A8367C" w:rsidDel="0048110A">
          <w:rPr>
            <w:rFonts w:ascii="Arial" w:hAnsi="Arial"/>
            <w:b/>
            <w:kern w:val="20"/>
            <w:sz w:val="50"/>
            <w:szCs w:val="40"/>
          </w:rPr>
          <w:delText>DV-Hop</w:delText>
        </w:r>
        <w:r w:rsidR="00897807" w:rsidDel="0048110A">
          <w:rPr>
            <w:rFonts w:ascii="Arial" w:hAnsi="Arial"/>
            <w:b/>
            <w:kern w:val="20"/>
            <w:sz w:val="50"/>
            <w:szCs w:val="40"/>
          </w:rPr>
          <w:delText xml:space="preserve"> algorit</w:delText>
        </w:r>
        <w:r w:rsidDel="0048110A">
          <w:rPr>
            <w:rFonts w:ascii="Arial" w:hAnsi="Arial"/>
            <w:b/>
            <w:kern w:val="20"/>
            <w:sz w:val="50"/>
            <w:szCs w:val="40"/>
          </w:rPr>
          <w:delText>m</w:delText>
        </w:r>
        <w:r w:rsidR="000449F1" w:rsidDel="0048110A">
          <w:rPr>
            <w:rFonts w:ascii="Arial" w:hAnsi="Arial"/>
            <w:b/>
            <w:kern w:val="20"/>
            <w:sz w:val="50"/>
            <w:szCs w:val="40"/>
          </w:rPr>
          <w:delText>a</w:delText>
        </w:r>
        <w:r w:rsidDel="0048110A">
          <w:rPr>
            <w:rFonts w:ascii="Arial" w:hAnsi="Arial"/>
            <w:b/>
            <w:kern w:val="20"/>
            <w:sz w:val="50"/>
            <w:szCs w:val="40"/>
          </w:rPr>
          <w:delText xml:space="preserve"> za </w:delText>
        </w:r>
      </w:del>
    </w:p>
    <w:p w14:paraId="4D03756C" w14:textId="1D81A1CC" w:rsidR="002C0FDF" w:rsidRPr="00C962CA" w:rsidRDefault="004132DC" w:rsidP="002C0FDF">
      <w:pPr>
        <w:spacing w:before="60"/>
        <w:jc w:val="center"/>
        <w:rPr>
          <w:ins w:id="5" w:author="leksandar komazec" w:date="2022-08-30T15:30:00Z"/>
          <w:rFonts w:ascii="Arial" w:hAnsi="Arial"/>
          <w:b/>
          <w:kern w:val="20"/>
          <w:sz w:val="50"/>
          <w:szCs w:val="40"/>
          <w:lang w:val="sr-Latn-RS"/>
          <w:rPrChange w:id="6" w:author="leksandar komazec" w:date="2022-08-30T15:31:00Z">
            <w:rPr>
              <w:ins w:id="7" w:author="leksandar komazec" w:date="2022-08-30T15:30:00Z"/>
              <w:rFonts w:ascii="Arial" w:hAnsi="Arial"/>
              <w:b/>
              <w:kern w:val="20"/>
              <w:sz w:val="50"/>
              <w:szCs w:val="40"/>
            </w:rPr>
          </w:rPrChange>
        </w:rPr>
      </w:pPr>
      <w:del w:id="8" w:author="leksandar komazec" w:date="2022-08-30T15:29:00Z">
        <w:r w:rsidDel="0048110A">
          <w:rPr>
            <w:rFonts w:ascii="Arial" w:hAnsi="Arial"/>
            <w:b/>
            <w:kern w:val="20"/>
            <w:sz w:val="50"/>
            <w:szCs w:val="40"/>
          </w:rPr>
          <w:delText>lokali</w:delText>
        </w:r>
        <w:r w:rsidR="002C0FDF" w:rsidDel="0048110A">
          <w:rPr>
            <w:rFonts w:ascii="Arial" w:hAnsi="Arial"/>
            <w:b/>
            <w:kern w:val="20"/>
            <w:sz w:val="50"/>
            <w:szCs w:val="40"/>
          </w:rPr>
          <w:delText>z</w:delText>
        </w:r>
        <w:r w:rsidDel="0048110A">
          <w:rPr>
            <w:rFonts w:ascii="Arial" w:hAnsi="Arial"/>
            <w:b/>
            <w:kern w:val="20"/>
            <w:sz w:val="50"/>
            <w:szCs w:val="40"/>
          </w:rPr>
          <w:delText>a</w:delText>
        </w:r>
        <w:r w:rsidR="002C0FDF" w:rsidDel="0048110A">
          <w:rPr>
            <w:rFonts w:ascii="Arial" w:hAnsi="Arial"/>
            <w:b/>
            <w:kern w:val="20"/>
            <w:sz w:val="50"/>
            <w:szCs w:val="40"/>
          </w:rPr>
          <w:delText>ciju u be</w:delText>
        </w:r>
        <w:r w:rsidR="00207635" w:rsidDel="0048110A">
          <w:rPr>
            <w:rFonts w:ascii="Arial" w:hAnsi="Arial"/>
            <w:b/>
            <w:kern w:val="20"/>
            <w:sz w:val="50"/>
            <w:szCs w:val="40"/>
          </w:rPr>
          <w:delText>ž</w:delText>
        </w:r>
        <w:r w:rsidR="002C0FDF" w:rsidDel="0048110A">
          <w:rPr>
            <w:rFonts w:ascii="Arial" w:hAnsi="Arial"/>
            <w:b/>
            <w:kern w:val="20"/>
            <w:sz w:val="50"/>
            <w:szCs w:val="40"/>
          </w:rPr>
          <w:delText>i</w:delText>
        </w:r>
        <w:r w:rsidR="00207635" w:rsidDel="0048110A">
          <w:rPr>
            <w:rFonts w:ascii="Arial" w:hAnsi="Arial"/>
            <w:b/>
            <w:kern w:val="20"/>
            <w:sz w:val="50"/>
            <w:szCs w:val="40"/>
          </w:rPr>
          <w:delText>č</w:delText>
        </w:r>
        <w:r w:rsidR="002C0FDF" w:rsidDel="0048110A">
          <w:rPr>
            <w:rFonts w:ascii="Arial" w:hAnsi="Arial"/>
            <w:b/>
            <w:kern w:val="20"/>
            <w:sz w:val="50"/>
            <w:szCs w:val="40"/>
          </w:rPr>
          <w:delText>nim senzorski</w:delText>
        </w:r>
        <w:r w:rsidR="00281980" w:rsidDel="0048110A">
          <w:rPr>
            <w:rFonts w:ascii="Arial" w:hAnsi="Arial"/>
            <w:b/>
            <w:kern w:val="20"/>
            <w:sz w:val="50"/>
            <w:szCs w:val="40"/>
          </w:rPr>
          <w:delText>m</w:delText>
        </w:r>
        <w:r w:rsidR="002C0FDF" w:rsidDel="0048110A">
          <w:rPr>
            <w:rFonts w:ascii="Arial" w:hAnsi="Arial"/>
            <w:b/>
            <w:kern w:val="20"/>
            <w:sz w:val="50"/>
            <w:szCs w:val="40"/>
          </w:rPr>
          <w:delText xml:space="preserve"> mre</w:delText>
        </w:r>
        <w:r w:rsidR="00207635" w:rsidDel="0048110A">
          <w:rPr>
            <w:rFonts w:ascii="Arial" w:hAnsi="Arial"/>
            <w:b/>
            <w:kern w:val="20"/>
            <w:sz w:val="50"/>
            <w:szCs w:val="40"/>
          </w:rPr>
          <w:delText>ž</w:delText>
        </w:r>
        <w:r w:rsidR="002C0FDF" w:rsidDel="0048110A">
          <w:rPr>
            <w:rFonts w:ascii="Arial" w:hAnsi="Arial"/>
            <w:b/>
            <w:kern w:val="20"/>
            <w:sz w:val="50"/>
            <w:szCs w:val="40"/>
          </w:rPr>
          <w:delText>ama</w:delText>
        </w:r>
      </w:del>
      <w:proofErr w:type="spellStart"/>
      <w:ins w:id="9" w:author="leksandar komazec" w:date="2022-08-30T15:29:00Z">
        <w:r w:rsidR="0048110A">
          <w:rPr>
            <w:rFonts w:ascii="Arial" w:hAnsi="Arial"/>
            <w:b/>
            <w:kern w:val="20"/>
            <w:sz w:val="50"/>
            <w:szCs w:val="40"/>
          </w:rPr>
          <w:t>Razvijanje</w:t>
        </w:r>
        <w:proofErr w:type="spellEnd"/>
        <w:r w:rsidR="0048110A">
          <w:rPr>
            <w:rFonts w:ascii="Arial" w:hAnsi="Arial"/>
            <w:b/>
            <w:kern w:val="20"/>
            <w:sz w:val="50"/>
            <w:szCs w:val="40"/>
          </w:rPr>
          <w:t xml:space="preserve"> </w:t>
        </w:r>
      </w:ins>
      <w:proofErr w:type="spellStart"/>
      <w:ins w:id="10" w:author="leksandar komazec" w:date="2022-08-30T15:40:00Z">
        <w:r w:rsidR="00762431">
          <w:rPr>
            <w:rFonts w:ascii="Arial" w:hAnsi="Arial"/>
            <w:b/>
            <w:kern w:val="20"/>
            <w:sz w:val="50"/>
            <w:szCs w:val="40"/>
          </w:rPr>
          <w:t>multiplatformske</w:t>
        </w:r>
        <w:proofErr w:type="spellEnd"/>
        <w:r w:rsidR="00762431">
          <w:rPr>
            <w:rFonts w:ascii="Arial" w:hAnsi="Arial"/>
            <w:b/>
            <w:kern w:val="20"/>
            <w:sz w:val="50"/>
            <w:szCs w:val="40"/>
          </w:rPr>
          <w:t xml:space="preserve"> </w:t>
        </w:r>
      </w:ins>
      <w:ins w:id="11" w:author="leksandar komazec" w:date="2022-08-30T15:30:00Z">
        <w:r w:rsidR="00C962CA">
          <w:rPr>
            <w:rFonts w:ascii="Arial" w:hAnsi="Arial"/>
            <w:b/>
            <w:kern w:val="20"/>
            <w:sz w:val="50"/>
            <w:szCs w:val="40"/>
          </w:rPr>
          <w:t xml:space="preserve">video </w:t>
        </w:r>
        <w:proofErr w:type="spellStart"/>
        <w:r w:rsidR="00C962CA">
          <w:rPr>
            <w:rFonts w:ascii="Arial" w:hAnsi="Arial"/>
            <w:b/>
            <w:kern w:val="20"/>
            <w:sz w:val="50"/>
            <w:szCs w:val="40"/>
          </w:rPr>
          <w:t>igre</w:t>
        </w:r>
        <w:proofErr w:type="spellEnd"/>
        <w:r w:rsidR="00C962CA">
          <w:rPr>
            <w:rFonts w:ascii="Arial" w:hAnsi="Arial"/>
            <w:b/>
            <w:kern w:val="20"/>
            <w:sz w:val="50"/>
            <w:szCs w:val="40"/>
          </w:rPr>
          <w:t xml:space="preserve"> </w:t>
        </w:r>
        <w:proofErr w:type="spellStart"/>
        <w:r w:rsidR="00C962CA">
          <w:rPr>
            <w:rFonts w:ascii="Arial" w:hAnsi="Arial"/>
            <w:b/>
            <w:kern w:val="20"/>
            <w:sz w:val="50"/>
            <w:szCs w:val="40"/>
          </w:rPr>
          <w:t>sa</w:t>
        </w:r>
        <w:proofErr w:type="spellEnd"/>
        <w:r w:rsidR="00C962CA">
          <w:rPr>
            <w:rFonts w:ascii="Arial" w:hAnsi="Arial"/>
            <w:b/>
            <w:kern w:val="20"/>
            <w:sz w:val="50"/>
            <w:szCs w:val="40"/>
          </w:rPr>
          <w:t xml:space="preserve"> </w:t>
        </w:r>
        <w:proofErr w:type="spellStart"/>
        <w:r w:rsidR="00C962CA">
          <w:rPr>
            <w:rFonts w:ascii="Arial" w:hAnsi="Arial"/>
            <w:b/>
            <w:kern w:val="20"/>
            <w:sz w:val="50"/>
            <w:szCs w:val="40"/>
          </w:rPr>
          <w:t>p</w:t>
        </w:r>
      </w:ins>
      <w:ins w:id="12" w:author="leksandar komazec" w:date="2022-08-30T15:31:00Z">
        <w:r w:rsidR="00C962CA">
          <w:rPr>
            <w:rFonts w:ascii="Arial" w:hAnsi="Arial"/>
            <w:b/>
            <w:kern w:val="20"/>
            <w:sz w:val="50"/>
            <w:szCs w:val="40"/>
          </w:rPr>
          <w:t>odr</w:t>
        </w:r>
        <w:proofErr w:type="spellEnd"/>
        <w:r w:rsidR="00C962CA">
          <w:rPr>
            <w:rFonts w:ascii="Arial" w:hAnsi="Arial"/>
            <w:b/>
            <w:kern w:val="20"/>
            <w:sz w:val="50"/>
            <w:szCs w:val="40"/>
            <w:lang w:val="sr-Latn-RS"/>
          </w:rPr>
          <w:t>škom za igranje preko mreže</w:t>
        </w:r>
      </w:ins>
    </w:p>
    <w:p w14:paraId="523888D2" w14:textId="77777777" w:rsidR="002567EF" w:rsidRPr="00CD18AF" w:rsidRDefault="002567EF" w:rsidP="002C0FDF">
      <w:pPr>
        <w:spacing w:before="60"/>
        <w:jc w:val="center"/>
        <w:rPr>
          <w:rFonts w:ascii="Arial" w:hAnsi="Arial"/>
          <w:b/>
          <w:kern w:val="20"/>
          <w:sz w:val="40"/>
          <w:szCs w:val="40"/>
        </w:rPr>
      </w:pPr>
    </w:p>
    <w:p w14:paraId="18BC95D7" w14:textId="77777777" w:rsidR="002C0FDF" w:rsidRPr="00CD18AF" w:rsidRDefault="002C0FDF" w:rsidP="002C0FDF">
      <w:pPr>
        <w:spacing w:before="60"/>
        <w:rPr>
          <w:rFonts w:ascii="Arial" w:hAnsi="Arial"/>
          <w:kern w:val="20"/>
          <w:sz w:val="40"/>
          <w:szCs w:val="40"/>
          <w:lang w:val="sr-Cyrl-CS"/>
        </w:rPr>
      </w:pPr>
    </w:p>
    <w:p w14:paraId="15CD1846" w14:textId="77777777" w:rsidR="00A04371" w:rsidRPr="007B1AB8" w:rsidRDefault="007B1AB8" w:rsidP="00A04371">
      <w:pPr>
        <w:spacing w:before="60" w:after="0"/>
        <w:jc w:val="center"/>
        <w:rPr>
          <w:rFonts w:ascii="Arial" w:hAnsi="Arial"/>
          <w:sz w:val="40"/>
          <w:szCs w:val="40"/>
        </w:rPr>
      </w:pPr>
      <w:r>
        <w:rPr>
          <w:rFonts w:ascii="Arial" w:hAnsi="Arial"/>
          <w:sz w:val="40"/>
          <w:szCs w:val="40"/>
        </w:rPr>
        <w:t>DIPLOMSKI - MASTER RAD</w:t>
      </w:r>
    </w:p>
    <w:p w14:paraId="7828ED9F" w14:textId="77777777" w:rsidR="002C0FDF" w:rsidRPr="00CD18AF" w:rsidRDefault="002C0FDF" w:rsidP="002C0FDF">
      <w:pPr>
        <w:spacing w:before="60"/>
        <w:rPr>
          <w:rFonts w:ascii="Arial" w:hAnsi="Arial"/>
          <w:kern w:val="20"/>
          <w:sz w:val="40"/>
          <w:szCs w:val="40"/>
        </w:rPr>
      </w:pPr>
    </w:p>
    <w:p w14:paraId="5530F5CE" w14:textId="77777777" w:rsidR="002C0FDF" w:rsidRDefault="002C0FDF" w:rsidP="002C0FDF">
      <w:pPr>
        <w:spacing w:before="60"/>
        <w:rPr>
          <w:rFonts w:ascii="Arial" w:hAnsi="Arial"/>
          <w:kern w:val="20"/>
          <w:sz w:val="40"/>
          <w:szCs w:val="40"/>
        </w:rPr>
      </w:pPr>
    </w:p>
    <w:p w14:paraId="5252C237" w14:textId="77777777" w:rsidR="002C0FDF" w:rsidRPr="00CD18AF" w:rsidRDefault="002C0FDF" w:rsidP="002C0FDF">
      <w:pPr>
        <w:spacing w:before="60"/>
        <w:rPr>
          <w:rFonts w:ascii="Arial" w:hAnsi="Arial"/>
          <w:kern w:val="20"/>
          <w:sz w:val="40"/>
          <w:szCs w:val="40"/>
        </w:rPr>
      </w:pPr>
    </w:p>
    <w:p w14:paraId="4BF1A4C7" w14:textId="77777777" w:rsidR="002C0FDF" w:rsidRDefault="002C0FDF" w:rsidP="002C0FDF">
      <w:pPr>
        <w:jc w:val="center"/>
        <w:rPr>
          <w:rFonts w:ascii="Arial" w:hAnsi="Arial"/>
          <w:kern w:val="20"/>
          <w:sz w:val="32"/>
          <w:szCs w:val="40"/>
        </w:rPr>
      </w:pPr>
    </w:p>
    <w:p w14:paraId="1FE53BFC" w14:textId="52C3BBC1" w:rsidR="00C962CA" w:rsidRPr="00850866" w:rsidRDefault="00C962CA">
      <w:pPr>
        <w:suppressAutoHyphens/>
        <w:spacing w:after="0" w:afterAutospacing="0"/>
        <w:jc w:val="right"/>
        <w:rPr>
          <w:ins w:id="13" w:author="leksandar komazec" w:date="2022-08-30T15:32:00Z"/>
          <w:lang w:eastAsia="zh-CN"/>
        </w:rPr>
        <w:pPrChange w:id="14" w:author="leksandar komazec" w:date="2022-08-30T15:33:00Z">
          <w:pPr>
            <w:suppressAutoHyphens/>
            <w:spacing w:after="0" w:line="276" w:lineRule="auto"/>
            <w:jc w:val="right"/>
          </w:pPr>
        </w:pPrChange>
      </w:pPr>
      <w:ins w:id="15" w:author="leksandar komazec" w:date="2022-08-30T15:33:00Z">
        <w:r>
          <w:rPr>
            <w:b/>
            <w:sz w:val="28"/>
            <w:szCs w:val="28"/>
            <w:lang w:val="sr-Latn-RS" w:eastAsia="zh-CN"/>
          </w:rPr>
          <w:t>Mentor</w:t>
        </w:r>
      </w:ins>
      <w:ins w:id="16" w:author="leksandar komazec" w:date="2022-08-30T15:32:00Z">
        <w:r w:rsidRPr="00850866">
          <w:rPr>
            <w:b/>
            <w:sz w:val="28"/>
            <w:szCs w:val="28"/>
            <w:lang w:eastAsia="zh-CN"/>
          </w:rPr>
          <w:t>:</w:t>
        </w:r>
      </w:ins>
    </w:p>
    <w:p w14:paraId="104B363F" w14:textId="30E2DBF5" w:rsidR="002C0FDF" w:rsidRPr="00C962CA" w:rsidRDefault="00C962CA">
      <w:pPr>
        <w:suppressAutoHyphens/>
        <w:spacing w:after="0" w:afterAutospacing="0"/>
        <w:jc w:val="right"/>
        <w:rPr>
          <w:lang w:val="sr-Latn-RS" w:eastAsia="zh-CN"/>
          <w:rPrChange w:id="17" w:author="leksandar komazec" w:date="2022-08-30T15:33:00Z">
            <w:rPr>
              <w:rFonts w:ascii="Arial" w:hAnsi="Arial"/>
              <w:kern w:val="20"/>
              <w:sz w:val="32"/>
              <w:szCs w:val="40"/>
            </w:rPr>
          </w:rPrChange>
        </w:rPr>
        <w:pPrChange w:id="18" w:author="leksandar komazec" w:date="2022-08-30T15:33:00Z">
          <w:pPr>
            <w:jc w:val="center"/>
          </w:pPr>
        </w:pPrChange>
      </w:pPr>
      <w:ins w:id="19" w:author="leksandar komazec" w:date="2022-08-30T15:32:00Z">
        <w:r w:rsidRPr="00850866">
          <w:rPr>
            <w:b/>
            <w:sz w:val="28"/>
            <w:szCs w:val="28"/>
            <w:lang w:eastAsia="zh-CN"/>
          </w:rPr>
          <w:tab/>
        </w:r>
        <w:r w:rsidRPr="00850866">
          <w:rPr>
            <w:b/>
            <w:sz w:val="28"/>
            <w:szCs w:val="28"/>
            <w:lang w:eastAsia="zh-CN"/>
          </w:rPr>
          <w:tab/>
        </w:r>
      </w:ins>
      <w:ins w:id="20" w:author="leksandar komazec" w:date="2022-08-30T15:33:00Z">
        <w:r>
          <w:rPr>
            <w:b/>
            <w:sz w:val="28"/>
            <w:szCs w:val="28"/>
            <w:lang w:val="sr-Latn-RS" w:eastAsia="zh-CN"/>
          </w:rPr>
          <w:t>prof</w:t>
        </w:r>
      </w:ins>
      <w:ins w:id="21" w:author="leksandar komazec" w:date="2022-08-30T15:32:00Z">
        <w:r w:rsidRPr="00850866">
          <w:rPr>
            <w:b/>
            <w:sz w:val="28"/>
            <w:szCs w:val="28"/>
            <w:lang w:eastAsia="zh-CN"/>
          </w:rPr>
          <w:t xml:space="preserve">. </w:t>
        </w:r>
      </w:ins>
      <w:ins w:id="22" w:author="leksandar komazec" w:date="2022-08-30T15:33:00Z">
        <w:r>
          <w:rPr>
            <w:b/>
            <w:sz w:val="28"/>
            <w:szCs w:val="28"/>
            <w:lang w:val="sr-Latn-RS" w:eastAsia="zh-CN"/>
          </w:rPr>
          <w:t>dr</w:t>
        </w:r>
      </w:ins>
      <w:ins w:id="23" w:author="leksandar komazec" w:date="2022-08-30T15:32:00Z">
        <w:r w:rsidRPr="00850866">
          <w:rPr>
            <w:b/>
            <w:sz w:val="28"/>
            <w:szCs w:val="28"/>
            <w:lang w:eastAsia="zh-CN"/>
          </w:rPr>
          <w:t xml:space="preserve"> </w:t>
        </w:r>
      </w:ins>
      <w:ins w:id="24" w:author="leksandar komazec" w:date="2022-08-30T15:33:00Z">
        <w:r>
          <w:rPr>
            <w:b/>
            <w:sz w:val="28"/>
            <w:szCs w:val="28"/>
            <w:lang w:val="sr-Latn-RS" w:eastAsia="zh-CN"/>
          </w:rPr>
          <w:t>Predrag Teodorović</w:t>
        </w:r>
      </w:ins>
    </w:p>
    <w:p w14:paraId="109F9D51" w14:textId="77777777" w:rsidR="00C962CA" w:rsidRDefault="00C962CA" w:rsidP="002C0FDF">
      <w:pPr>
        <w:jc w:val="center"/>
        <w:rPr>
          <w:ins w:id="25" w:author="leksandar komazec" w:date="2022-08-30T15:34:00Z"/>
          <w:rFonts w:ascii="Arial" w:hAnsi="Arial"/>
          <w:kern w:val="20"/>
          <w:sz w:val="32"/>
          <w:szCs w:val="40"/>
        </w:rPr>
      </w:pPr>
    </w:p>
    <w:p w14:paraId="306CBB18" w14:textId="056F0F03" w:rsidR="002C0FDF" w:rsidRDefault="002C0FDF" w:rsidP="002C0FDF">
      <w:pPr>
        <w:jc w:val="center"/>
        <w:rPr>
          <w:rFonts w:ascii="Arial" w:hAnsi="Arial"/>
          <w:kern w:val="20"/>
          <w:sz w:val="32"/>
          <w:szCs w:val="40"/>
          <w:lang w:val="sr-Latn-CS"/>
        </w:rPr>
      </w:pPr>
      <w:r w:rsidRPr="00CD18AF">
        <w:rPr>
          <w:rFonts w:ascii="Arial" w:hAnsi="Arial"/>
          <w:kern w:val="20"/>
          <w:sz w:val="32"/>
          <w:szCs w:val="40"/>
        </w:rPr>
        <w:t>Novi Sad</w:t>
      </w:r>
      <w:r w:rsidRPr="00CD18AF">
        <w:rPr>
          <w:rFonts w:ascii="Arial" w:hAnsi="Arial"/>
          <w:kern w:val="20"/>
          <w:sz w:val="32"/>
          <w:szCs w:val="40"/>
          <w:lang w:val="sr-Cyrl-CS"/>
        </w:rPr>
        <w:t xml:space="preserve">, </w:t>
      </w:r>
      <w:r w:rsidRPr="00CD18AF">
        <w:rPr>
          <w:rFonts w:ascii="Arial" w:hAnsi="Arial"/>
          <w:kern w:val="20"/>
          <w:sz w:val="32"/>
          <w:szCs w:val="40"/>
          <w:lang w:val="sr-Latn-CS"/>
        </w:rPr>
        <w:t>20</w:t>
      </w:r>
      <w:ins w:id="26" w:author="leksandar komazec" w:date="2022-08-30T15:28:00Z">
        <w:r w:rsidR="0048110A">
          <w:rPr>
            <w:rFonts w:ascii="Arial" w:hAnsi="Arial"/>
            <w:kern w:val="20"/>
            <w:sz w:val="32"/>
            <w:szCs w:val="40"/>
            <w:lang w:val="sr-Latn-CS"/>
          </w:rPr>
          <w:t>22</w:t>
        </w:r>
      </w:ins>
      <w:del w:id="27" w:author="leksandar komazec" w:date="2022-08-30T15:28:00Z">
        <w:r w:rsidRPr="00CD18AF" w:rsidDel="0048110A">
          <w:rPr>
            <w:rFonts w:ascii="Arial" w:hAnsi="Arial"/>
            <w:kern w:val="20"/>
            <w:sz w:val="32"/>
            <w:szCs w:val="40"/>
            <w:lang w:val="sr-Latn-CS"/>
          </w:rPr>
          <w:delText>1</w:delText>
        </w:r>
        <w:r w:rsidDel="0048110A">
          <w:rPr>
            <w:rFonts w:ascii="Arial" w:hAnsi="Arial"/>
            <w:kern w:val="20"/>
            <w:sz w:val="32"/>
            <w:szCs w:val="40"/>
            <w:lang w:val="sr-Latn-CS"/>
          </w:rPr>
          <w:delText>2</w:delText>
        </w:r>
      </w:del>
    </w:p>
    <w:p w14:paraId="56526800" w14:textId="77777777" w:rsidR="002C0FDF" w:rsidDel="00C962CA" w:rsidRDefault="002C0FDF" w:rsidP="003D1748">
      <w:pPr>
        <w:jc w:val="center"/>
        <w:rPr>
          <w:del w:id="28" w:author="leksandar komazec" w:date="2022-08-30T15:34:00Z"/>
          <w:rFonts w:ascii="Arial" w:hAnsi="Arial"/>
          <w:kern w:val="20"/>
          <w:sz w:val="32"/>
          <w:szCs w:val="40"/>
          <w:lang w:val="sr-Latn-CS"/>
        </w:rPr>
      </w:pPr>
    </w:p>
    <w:p w14:paraId="326CB180" w14:textId="77777777" w:rsidR="002C0FDF" w:rsidRDefault="002C0FDF">
      <w:pPr>
        <w:rPr>
          <w:rFonts w:ascii="Arial" w:hAnsi="Arial"/>
          <w:kern w:val="20"/>
          <w:sz w:val="32"/>
          <w:szCs w:val="40"/>
          <w:lang w:val="sr-Latn-CS"/>
        </w:rPr>
        <w:pPrChange w:id="29" w:author="leksandar komazec" w:date="2022-08-30T15:34:00Z">
          <w:pPr>
            <w:jc w:val="center"/>
          </w:pPr>
        </w:pPrChange>
      </w:pPr>
    </w:p>
    <w:tbl>
      <w:tblPr>
        <w:tblpPr w:leftFromText="187" w:rightFromText="187" w:vertAnchor="text" w:horzAnchor="margin" w:tblpY="-248"/>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9857BF" w:rsidRPr="00CD18AF" w14:paraId="5A3ED72D" w14:textId="77777777" w:rsidTr="00BE6794">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EE24BC0" w14:textId="77777777" w:rsidR="009857BF" w:rsidRPr="00CD18AF" w:rsidRDefault="009857BF" w:rsidP="00BE6794">
            <w:pPr>
              <w:spacing w:line="20" w:lineRule="atLeast"/>
              <w:jc w:val="center"/>
              <w:rPr>
                <w:rFonts w:ascii="Arial" w:hAnsi="Arial"/>
                <w:kern w:val="20"/>
                <w:sz w:val="20"/>
              </w:rPr>
            </w:pPr>
            <w:r>
              <w:rPr>
                <w:rFonts w:ascii="Century Schoolbook" w:hAnsi="Century Schoolbook"/>
                <w:noProof/>
                <w:kern w:val="20"/>
              </w:rPr>
              <w:lastRenderedPageBreak/>
              <w:drawing>
                <wp:inline distT="0" distB="0" distL="0" distR="0" wp14:anchorId="0648D624" wp14:editId="334BCCE4">
                  <wp:extent cx="781050" cy="857250"/>
                  <wp:effectExtent l="19050" t="0" r="0" b="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1A80CCD5" w14:textId="77777777" w:rsidR="009857BF" w:rsidRPr="00CD18AF" w:rsidRDefault="009857BF" w:rsidP="00BE6794">
            <w:pPr>
              <w:spacing w:line="20" w:lineRule="atLeast"/>
              <w:ind w:left="57" w:right="57"/>
              <w:jc w:val="center"/>
              <w:rPr>
                <w:rFonts w:ascii="Arial" w:hAnsi="Arial"/>
                <w:spacing w:val="20"/>
                <w:kern w:val="20"/>
                <w:sz w:val="22"/>
                <w:lang w:val="ru-RU"/>
              </w:rPr>
            </w:pPr>
            <w:r w:rsidRPr="00CD18AF">
              <w:rPr>
                <w:rFonts w:ascii="Arial" w:hAnsi="Arial"/>
                <w:kern w:val="20"/>
                <w:sz w:val="22"/>
              </w:rPr>
              <w:t>UNIVERZITET U NOVOM SADU</w:t>
            </w:r>
            <w:r w:rsidRPr="00CD18AF">
              <w:rPr>
                <w:rFonts w:ascii="Arial" w:hAnsi="Arial"/>
                <w:kern w:val="20"/>
                <w:sz w:val="22"/>
                <w:lang w:val="ru-RU"/>
              </w:rPr>
              <w:t xml:space="preserve"> </w:t>
            </w:r>
            <w:r w:rsidRPr="00CD18AF">
              <w:rPr>
                <w:rFonts w:ascii="Arial" w:hAnsi="Arial"/>
                <w:kern w:val="20"/>
                <w:sz w:val="22"/>
              </w:rPr>
              <w:sym w:font="Wingdings" w:char="F06C"/>
            </w:r>
            <w:r w:rsidRPr="00CD18AF">
              <w:rPr>
                <w:rFonts w:ascii="Arial" w:hAnsi="Arial"/>
                <w:kern w:val="20"/>
                <w:sz w:val="22"/>
                <w:lang w:val="ru-RU"/>
              </w:rPr>
              <w:t xml:space="preserve"> </w:t>
            </w:r>
            <w:r w:rsidRPr="00CD18AF">
              <w:rPr>
                <w:rFonts w:ascii="Arial" w:hAnsi="Arial"/>
                <w:b/>
                <w:kern w:val="20"/>
                <w:sz w:val="22"/>
              </w:rPr>
              <w:t>FAKULTET TEHNIČKIH NAUKA</w:t>
            </w:r>
            <w:r w:rsidRPr="00CD18AF">
              <w:rPr>
                <w:rFonts w:ascii="Arial" w:hAnsi="Arial"/>
                <w:kern w:val="20"/>
                <w:sz w:val="22"/>
                <w:lang w:val="ru-RU"/>
              </w:rPr>
              <w:t xml:space="preserve"> </w:t>
            </w:r>
            <w:r w:rsidRPr="00CD18AF">
              <w:rPr>
                <w:rFonts w:ascii="Arial" w:hAnsi="Arial"/>
                <w:spacing w:val="20"/>
                <w:kern w:val="20"/>
                <w:sz w:val="22"/>
                <w:lang w:val="ru-RU"/>
              </w:rPr>
              <w:tab/>
            </w:r>
            <w:r w:rsidRPr="00CD18AF">
              <w:rPr>
                <w:rFonts w:ascii="Arial" w:hAnsi="Arial"/>
                <w:spacing w:val="20"/>
                <w:kern w:val="20"/>
                <w:sz w:val="22"/>
                <w:lang w:val="ru-RU"/>
              </w:rPr>
              <w:tab/>
              <w:t xml:space="preserve">21000 </w:t>
            </w:r>
            <w:r w:rsidRPr="00CD18AF">
              <w:rPr>
                <w:rFonts w:ascii="Arial" w:hAnsi="Arial"/>
                <w:spacing w:val="20"/>
                <w:kern w:val="20"/>
                <w:sz w:val="22"/>
              </w:rPr>
              <w:t>NOVI SAD</w:t>
            </w:r>
            <w:r w:rsidRPr="00CD18AF">
              <w:rPr>
                <w:rFonts w:ascii="Arial" w:hAnsi="Arial"/>
                <w:spacing w:val="20"/>
                <w:kern w:val="20"/>
                <w:sz w:val="22"/>
                <w:lang w:val="ru-RU"/>
              </w:rPr>
              <w:t xml:space="preserve">, </w:t>
            </w:r>
            <w:proofErr w:type="spellStart"/>
            <w:r w:rsidRPr="00CD18AF">
              <w:rPr>
                <w:rFonts w:ascii="Arial" w:hAnsi="Arial"/>
                <w:spacing w:val="20"/>
                <w:kern w:val="20"/>
                <w:sz w:val="22"/>
              </w:rPr>
              <w:t>Trg</w:t>
            </w:r>
            <w:proofErr w:type="spellEnd"/>
            <w:r w:rsidRPr="00CD18AF">
              <w:rPr>
                <w:rFonts w:ascii="Arial" w:hAnsi="Arial"/>
                <w:spacing w:val="20"/>
                <w:kern w:val="20"/>
                <w:sz w:val="22"/>
                <w:lang w:val="ru-RU"/>
              </w:rPr>
              <w:t xml:space="preserve"> </w:t>
            </w:r>
            <w:proofErr w:type="spellStart"/>
            <w:r w:rsidRPr="00CD18AF">
              <w:rPr>
                <w:rFonts w:ascii="Arial" w:hAnsi="Arial"/>
                <w:spacing w:val="20"/>
                <w:kern w:val="20"/>
                <w:sz w:val="22"/>
              </w:rPr>
              <w:t>Dositeja</w:t>
            </w:r>
            <w:proofErr w:type="spellEnd"/>
            <w:r w:rsidRPr="00CD18AF">
              <w:rPr>
                <w:rFonts w:ascii="Arial" w:hAnsi="Arial"/>
                <w:spacing w:val="20"/>
                <w:kern w:val="20"/>
                <w:sz w:val="22"/>
                <w:lang w:val="ru-RU"/>
              </w:rPr>
              <w:t xml:space="preserve"> </w:t>
            </w:r>
            <w:proofErr w:type="spellStart"/>
            <w:r w:rsidRPr="00CD18AF">
              <w:rPr>
                <w:rFonts w:ascii="Arial" w:hAnsi="Arial"/>
                <w:spacing w:val="20"/>
                <w:kern w:val="20"/>
                <w:sz w:val="22"/>
              </w:rPr>
              <w:t>Obradovića</w:t>
            </w:r>
            <w:proofErr w:type="spellEnd"/>
            <w:r w:rsidRPr="00CD18AF">
              <w:rPr>
                <w:rFonts w:ascii="Arial" w:hAnsi="Arial"/>
                <w:spacing w:val="20"/>
                <w:kern w:val="20"/>
                <w:sz w:val="22"/>
                <w:lang w:val="ru-RU"/>
              </w:rPr>
              <w:t xml:space="preserve"> 6</w:t>
            </w:r>
          </w:p>
        </w:tc>
      </w:tr>
      <w:tr w:rsidR="009857BF" w:rsidRPr="00CD18AF" w14:paraId="40916686" w14:textId="77777777" w:rsidTr="00BE6794">
        <w:trPr>
          <w:cantSplit/>
          <w:trHeight w:hRule="exact" w:val="765"/>
        </w:trPr>
        <w:tc>
          <w:tcPr>
            <w:tcW w:w="1418" w:type="dxa"/>
            <w:vMerge/>
            <w:tcBorders>
              <w:top w:val="single" w:sz="12" w:space="0" w:color="auto"/>
              <w:left w:val="single" w:sz="12" w:space="0" w:color="auto"/>
              <w:bottom w:val="single" w:sz="12" w:space="0" w:color="auto"/>
              <w:right w:val="nil"/>
            </w:tcBorders>
          </w:tcPr>
          <w:p w14:paraId="37D1C459" w14:textId="77777777" w:rsidR="009857BF" w:rsidRPr="00CD18AF" w:rsidRDefault="009857BF" w:rsidP="00BE6794">
            <w:pPr>
              <w:spacing w:line="20" w:lineRule="atLeast"/>
              <w:ind w:left="142" w:right="142"/>
              <w:jc w:val="right"/>
              <w:rPr>
                <w:rFonts w:ascii="Arial" w:hAnsi="Arial"/>
                <w:kern w:val="20"/>
              </w:rPr>
            </w:pPr>
          </w:p>
        </w:tc>
        <w:tc>
          <w:tcPr>
            <w:tcW w:w="8505" w:type="dxa"/>
            <w:tcBorders>
              <w:top w:val="nil"/>
              <w:left w:val="single" w:sz="12" w:space="0" w:color="auto"/>
              <w:bottom w:val="single" w:sz="12" w:space="0" w:color="auto"/>
              <w:right w:val="single" w:sz="12" w:space="0" w:color="auto"/>
            </w:tcBorders>
            <w:shd w:val="pct10" w:color="auto" w:fill="auto"/>
          </w:tcPr>
          <w:p w14:paraId="05664C7F" w14:textId="77777777" w:rsidR="009857BF" w:rsidRPr="00CD18AF" w:rsidRDefault="009857BF" w:rsidP="00BE6794">
            <w:pPr>
              <w:spacing w:line="20" w:lineRule="atLeast"/>
              <w:ind w:left="142" w:right="142"/>
              <w:jc w:val="center"/>
              <w:rPr>
                <w:rFonts w:ascii="Arial" w:hAnsi="Arial"/>
                <w:b/>
                <w:spacing w:val="-4"/>
                <w:kern w:val="20"/>
                <w:sz w:val="28"/>
              </w:rPr>
            </w:pPr>
            <w:r w:rsidRPr="00CD18AF">
              <w:rPr>
                <w:rFonts w:ascii="Arial" w:hAnsi="Arial"/>
                <w:b/>
                <w:spacing w:val="-4"/>
                <w:kern w:val="20"/>
                <w:sz w:val="28"/>
              </w:rPr>
              <w:t>KLJUČNA DOKUMENTACIJSKA INFORMACIJA</w:t>
            </w:r>
          </w:p>
        </w:tc>
      </w:tr>
    </w:tbl>
    <w:tbl>
      <w:tblPr>
        <w:tblpPr w:leftFromText="180" w:rightFromText="180" w:vertAnchor="text" w:horzAnchor="margin" w:tblpY="1391"/>
        <w:tblW w:w="999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41"/>
        <w:gridCol w:w="1429"/>
        <w:gridCol w:w="4285"/>
        <w:gridCol w:w="2143"/>
      </w:tblGrid>
      <w:tr w:rsidR="009857BF" w:rsidRPr="00CD18AF" w14:paraId="482FF204" w14:textId="77777777" w:rsidTr="001D6D84">
        <w:trPr>
          <w:cantSplit/>
          <w:trHeight w:hRule="exact" w:val="351"/>
        </w:trPr>
        <w:tc>
          <w:tcPr>
            <w:tcW w:w="3570" w:type="dxa"/>
            <w:gridSpan w:val="2"/>
            <w:tcBorders>
              <w:top w:val="single" w:sz="12" w:space="0" w:color="auto"/>
              <w:bottom w:val="dashSmallGap" w:sz="4" w:space="0" w:color="auto"/>
            </w:tcBorders>
          </w:tcPr>
          <w:p w14:paraId="2516F9F9"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Redni</w:t>
            </w:r>
            <w:proofErr w:type="spellEnd"/>
            <w:r w:rsidRPr="00CD18AF">
              <w:rPr>
                <w:rFonts w:ascii="Arial" w:hAnsi="Arial"/>
                <w:kern w:val="20"/>
                <w:sz w:val="18"/>
              </w:rPr>
              <w:t xml:space="preserve"> </w:t>
            </w:r>
            <w:proofErr w:type="spellStart"/>
            <w:r w:rsidRPr="00CD18AF">
              <w:rPr>
                <w:rFonts w:ascii="Arial" w:hAnsi="Arial"/>
                <w:kern w:val="20"/>
                <w:sz w:val="18"/>
              </w:rPr>
              <w:t>broj</w:t>
            </w:r>
            <w:proofErr w:type="spellEnd"/>
            <w:r w:rsidRPr="00CD18AF">
              <w:rPr>
                <w:rFonts w:ascii="Arial" w:hAnsi="Arial"/>
                <w:kern w:val="20"/>
                <w:sz w:val="18"/>
              </w:rPr>
              <w:t xml:space="preserve">, </w:t>
            </w:r>
            <w:r w:rsidRPr="00CD18AF">
              <w:rPr>
                <w:rFonts w:ascii="Arial" w:hAnsi="Arial"/>
                <w:b/>
                <w:kern w:val="20"/>
                <w:sz w:val="18"/>
              </w:rPr>
              <w:t>RBR</w:t>
            </w:r>
            <w:r w:rsidRPr="00CD18AF">
              <w:rPr>
                <w:rFonts w:ascii="Arial" w:hAnsi="Arial"/>
                <w:kern w:val="20"/>
                <w:sz w:val="18"/>
              </w:rPr>
              <w:t>:</w:t>
            </w:r>
          </w:p>
        </w:tc>
        <w:tc>
          <w:tcPr>
            <w:tcW w:w="6428" w:type="dxa"/>
            <w:gridSpan w:val="2"/>
            <w:tcBorders>
              <w:top w:val="single" w:sz="12" w:space="0" w:color="auto"/>
              <w:bottom w:val="dashSmallGap" w:sz="4" w:space="0" w:color="auto"/>
            </w:tcBorders>
          </w:tcPr>
          <w:p w14:paraId="7D809062" w14:textId="77777777" w:rsidR="009857BF" w:rsidRPr="00CD18AF" w:rsidRDefault="009857BF" w:rsidP="00F30FD4">
            <w:pPr>
              <w:spacing w:line="20" w:lineRule="atLeast"/>
              <w:jc w:val="left"/>
              <w:rPr>
                <w:rFonts w:ascii="Arial" w:hAnsi="Arial"/>
                <w:kern w:val="20"/>
                <w:sz w:val="18"/>
                <w:lang w:val="sr-Cyrl-CS"/>
              </w:rPr>
            </w:pPr>
          </w:p>
        </w:tc>
      </w:tr>
      <w:tr w:rsidR="009857BF" w:rsidRPr="00CD18AF" w14:paraId="4D2CEF5B" w14:textId="77777777" w:rsidTr="001D6D84">
        <w:trPr>
          <w:cantSplit/>
          <w:trHeight w:hRule="exact" w:val="351"/>
        </w:trPr>
        <w:tc>
          <w:tcPr>
            <w:tcW w:w="3570" w:type="dxa"/>
            <w:gridSpan w:val="2"/>
            <w:tcBorders>
              <w:top w:val="dashSmallGap" w:sz="4" w:space="0" w:color="auto"/>
              <w:bottom w:val="dashSmallGap" w:sz="4" w:space="0" w:color="auto"/>
            </w:tcBorders>
          </w:tcPr>
          <w:p w14:paraId="72646B60"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Identifikacioni</w:t>
            </w:r>
            <w:proofErr w:type="spellEnd"/>
            <w:r w:rsidRPr="00CD18AF">
              <w:rPr>
                <w:rFonts w:ascii="Arial" w:hAnsi="Arial"/>
                <w:kern w:val="20"/>
                <w:sz w:val="18"/>
              </w:rPr>
              <w:t xml:space="preserve"> </w:t>
            </w:r>
            <w:proofErr w:type="spellStart"/>
            <w:r w:rsidRPr="00CD18AF">
              <w:rPr>
                <w:rFonts w:ascii="Arial" w:hAnsi="Arial"/>
                <w:kern w:val="20"/>
                <w:sz w:val="18"/>
              </w:rPr>
              <w:t>broj</w:t>
            </w:r>
            <w:proofErr w:type="spellEnd"/>
            <w:r w:rsidRPr="00CD18AF">
              <w:rPr>
                <w:rFonts w:ascii="Arial" w:hAnsi="Arial"/>
                <w:kern w:val="20"/>
                <w:sz w:val="18"/>
              </w:rPr>
              <w:t xml:space="preserve">, </w:t>
            </w:r>
            <w:r w:rsidRPr="00CD18AF">
              <w:rPr>
                <w:rFonts w:ascii="Arial" w:hAnsi="Arial"/>
                <w:b/>
                <w:kern w:val="20"/>
                <w:sz w:val="18"/>
              </w:rPr>
              <w:t>IBR</w:t>
            </w:r>
            <w:r w:rsidRPr="00CD18AF">
              <w:rPr>
                <w:rFonts w:ascii="Arial" w:hAnsi="Arial"/>
                <w:kern w:val="20"/>
                <w:sz w:val="18"/>
              </w:rPr>
              <w:t>:</w:t>
            </w:r>
          </w:p>
        </w:tc>
        <w:tc>
          <w:tcPr>
            <w:tcW w:w="6428" w:type="dxa"/>
            <w:gridSpan w:val="2"/>
            <w:tcBorders>
              <w:top w:val="dashSmallGap" w:sz="4" w:space="0" w:color="auto"/>
              <w:bottom w:val="dashSmallGap" w:sz="4" w:space="0" w:color="auto"/>
            </w:tcBorders>
          </w:tcPr>
          <w:p w14:paraId="11783F9C" w14:textId="77777777" w:rsidR="009857BF" w:rsidRPr="00CD18AF" w:rsidRDefault="009857BF" w:rsidP="00F30FD4">
            <w:pPr>
              <w:spacing w:line="20" w:lineRule="atLeast"/>
              <w:jc w:val="left"/>
              <w:rPr>
                <w:rFonts w:ascii="Arial" w:hAnsi="Arial"/>
                <w:kern w:val="20"/>
                <w:sz w:val="18"/>
              </w:rPr>
            </w:pPr>
          </w:p>
        </w:tc>
      </w:tr>
      <w:tr w:rsidR="009857BF" w:rsidRPr="00CD18AF" w14:paraId="0FE2E059" w14:textId="77777777" w:rsidTr="001D6D84">
        <w:trPr>
          <w:cantSplit/>
          <w:trHeight w:hRule="exact" w:val="351"/>
        </w:trPr>
        <w:tc>
          <w:tcPr>
            <w:tcW w:w="3570" w:type="dxa"/>
            <w:gridSpan w:val="2"/>
            <w:tcBorders>
              <w:top w:val="dashSmallGap" w:sz="4" w:space="0" w:color="auto"/>
              <w:bottom w:val="dashSmallGap" w:sz="4" w:space="0" w:color="auto"/>
            </w:tcBorders>
          </w:tcPr>
          <w:p w14:paraId="4FE74BED"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Tip </w:t>
            </w:r>
            <w:proofErr w:type="spellStart"/>
            <w:r w:rsidRPr="00CD18AF">
              <w:rPr>
                <w:rFonts w:ascii="Arial" w:hAnsi="Arial"/>
                <w:kern w:val="20"/>
                <w:sz w:val="18"/>
              </w:rPr>
              <w:t>dokumentacije</w:t>
            </w:r>
            <w:proofErr w:type="spellEnd"/>
            <w:r w:rsidRPr="00CD18AF">
              <w:rPr>
                <w:rFonts w:ascii="Arial" w:hAnsi="Arial"/>
                <w:kern w:val="20"/>
                <w:sz w:val="18"/>
              </w:rPr>
              <w:t xml:space="preserve">, </w:t>
            </w:r>
            <w:r w:rsidRPr="00CD18AF">
              <w:rPr>
                <w:rFonts w:ascii="Arial" w:hAnsi="Arial"/>
                <w:b/>
                <w:kern w:val="20"/>
                <w:sz w:val="18"/>
              </w:rPr>
              <w:t>TD</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7758A314"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Monografska</w:t>
            </w:r>
            <w:proofErr w:type="spellEnd"/>
            <w:r w:rsidRPr="00CD18AF">
              <w:rPr>
                <w:rFonts w:ascii="Arial" w:hAnsi="Arial"/>
                <w:kern w:val="20"/>
                <w:sz w:val="18"/>
              </w:rPr>
              <w:t xml:space="preserve"> </w:t>
            </w:r>
            <w:proofErr w:type="spellStart"/>
            <w:r w:rsidRPr="00CD18AF">
              <w:rPr>
                <w:rFonts w:ascii="Arial" w:hAnsi="Arial"/>
                <w:kern w:val="20"/>
                <w:sz w:val="18"/>
              </w:rPr>
              <w:t>publikacija</w:t>
            </w:r>
            <w:proofErr w:type="spellEnd"/>
          </w:p>
          <w:p w14:paraId="1E752A42" w14:textId="77777777" w:rsidR="009857BF" w:rsidRPr="00CD18AF" w:rsidRDefault="009857BF" w:rsidP="00F30FD4">
            <w:pPr>
              <w:spacing w:line="20" w:lineRule="atLeast"/>
              <w:jc w:val="left"/>
              <w:rPr>
                <w:rFonts w:ascii="Arial" w:hAnsi="Arial"/>
                <w:kern w:val="20"/>
                <w:sz w:val="18"/>
                <w:lang w:val="sr-Cyrl-CS"/>
              </w:rPr>
            </w:pPr>
          </w:p>
        </w:tc>
      </w:tr>
      <w:tr w:rsidR="009857BF" w:rsidRPr="00CD18AF" w14:paraId="3986ED85" w14:textId="77777777" w:rsidTr="001D6D84">
        <w:trPr>
          <w:cantSplit/>
          <w:trHeight w:hRule="exact" w:val="351"/>
        </w:trPr>
        <w:tc>
          <w:tcPr>
            <w:tcW w:w="3570" w:type="dxa"/>
            <w:gridSpan w:val="2"/>
            <w:tcBorders>
              <w:top w:val="dashSmallGap" w:sz="4" w:space="0" w:color="auto"/>
              <w:bottom w:val="dashSmallGap" w:sz="4" w:space="0" w:color="auto"/>
            </w:tcBorders>
          </w:tcPr>
          <w:p w14:paraId="0DC57CEB"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Tip </w:t>
            </w:r>
            <w:proofErr w:type="spellStart"/>
            <w:r w:rsidRPr="00CD18AF">
              <w:rPr>
                <w:rFonts w:ascii="Arial" w:hAnsi="Arial"/>
                <w:kern w:val="20"/>
                <w:sz w:val="18"/>
              </w:rPr>
              <w:t>zapisa</w:t>
            </w:r>
            <w:proofErr w:type="spellEnd"/>
            <w:r w:rsidRPr="00CD18AF">
              <w:rPr>
                <w:rFonts w:ascii="Arial" w:hAnsi="Arial"/>
                <w:kern w:val="20"/>
                <w:sz w:val="18"/>
              </w:rPr>
              <w:t xml:space="preserve">, </w:t>
            </w:r>
            <w:r w:rsidRPr="00CD18AF">
              <w:rPr>
                <w:rFonts w:ascii="Arial" w:hAnsi="Arial"/>
                <w:b/>
                <w:kern w:val="20"/>
                <w:sz w:val="18"/>
              </w:rPr>
              <w:t>TZ</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6C55FAE4"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Tekstualni</w:t>
            </w:r>
            <w:proofErr w:type="spellEnd"/>
            <w:r w:rsidRPr="00CD18AF">
              <w:rPr>
                <w:rFonts w:ascii="Arial" w:hAnsi="Arial"/>
                <w:kern w:val="20"/>
                <w:sz w:val="18"/>
              </w:rPr>
              <w:t xml:space="preserve"> </w:t>
            </w:r>
            <w:proofErr w:type="spellStart"/>
            <w:r w:rsidRPr="00CD18AF">
              <w:rPr>
                <w:rFonts w:ascii="Arial" w:hAnsi="Arial"/>
                <w:kern w:val="20"/>
                <w:sz w:val="18"/>
              </w:rPr>
              <w:t>štampani</w:t>
            </w:r>
            <w:proofErr w:type="spellEnd"/>
            <w:r w:rsidRPr="00CD18AF">
              <w:rPr>
                <w:rFonts w:ascii="Arial" w:hAnsi="Arial"/>
                <w:kern w:val="20"/>
                <w:sz w:val="18"/>
              </w:rPr>
              <w:t xml:space="preserve"> </w:t>
            </w:r>
            <w:proofErr w:type="spellStart"/>
            <w:r w:rsidRPr="00CD18AF">
              <w:rPr>
                <w:rFonts w:ascii="Arial" w:hAnsi="Arial"/>
                <w:kern w:val="20"/>
                <w:sz w:val="18"/>
              </w:rPr>
              <w:t>materijal</w:t>
            </w:r>
            <w:proofErr w:type="spellEnd"/>
          </w:p>
        </w:tc>
      </w:tr>
      <w:tr w:rsidR="009857BF" w:rsidRPr="00CD18AF" w14:paraId="2E6192C9" w14:textId="77777777" w:rsidTr="001D6D84">
        <w:trPr>
          <w:cantSplit/>
          <w:trHeight w:hRule="exact" w:val="351"/>
        </w:trPr>
        <w:tc>
          <w:tcPr>
            <w:tcW w:w="3570" w:type="dxa"/>
            <w:gridSpan w:val="2"/>
            <w:tcBorders>
              <w:top w:val="dashSmallGap" w:sz="4" w:space="0" w:color="auto"/>
              <w:bottom w:val="dashSmallGap" w:sz="4" w:space="0" w:color="auto"/>
            </w:tcBorders>
          </w:tcPr>
          <w:p w14:paraId="0852E85A"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Vrsta</w:t>
            </w:r>
            <w:proofErr w:type="spellEnd"/>
            <w:r w:rsidRPr="00CD18AF">
              <w:rPr>
                <w:rFonts w:ascii="Arial" w:hAnsi="Arial"/>
                <w:kern w:val="20"/>
                <w:sz w:val="18"/>
              </w:rPr>
              <w:t xml:space="preserve"> </w:t>
            </w:r>
            <w:proofErr w:type="spellStart"/>
            <w:r w:rsidRPr="00CD18AF">
              <w:rPr>
                <w:rFonts w:ascii="Arial" w:hAnsi="Arial"/>
                <w:kern w:val="20"/>
                <w:sz w:val="18"/>
              </w:rPr>
              <w:t>rada</w:t>
            </w:r>
            <w:proofErr w:type="spellEnd"/>
            <w:r w:rsidRPr="00CD18AF">
              <w:rPr>
                <w:rFonts w:ascii="Arial" w:hAnsi="Arial"/>
                <w:kern w:val="20"/>
                <w:sz w:val="18"/>
              </w:rPr>
              <w:t xml:space="preserve">, </w:t>
            </w:r>
            <w:r w:rsidRPr="00CD18AF">
              <w:rPr>
                <w:rFonts w:ascii="Arial" w:hAnsi="Arial"/>
                <w:b/>
                <w:kern w:val="20"/>
                <w:sz w:val="18"/>
              </w:rPr>
              <w:t>VR</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6FA880C9" w14:textId="77777777" w:rsidR="009857BF" w:rsidRPr="00CD18AF" w:rsidRDefault="009857BF" w:rsidP="00BE6794">
            <w:pPr>
              <w:spacing w:line="20" w:lineRule="atLeast"/>
              <w:jc w:val="left"/>
              <w:rPr>
                <w:rFonts w:ascii="Arial" w:hAnsi="Arial"/>
                <w:kern w:val="20"/>
                <w:sz w:val="18"/>
                <w:lang w:val="sr-Cyrl-CS"/>
              </w:rPr>
            </w:pPr>
            <w:r>
              <w:rPr>
                <w:rFonts w:ascii="Arial" w:hAnsi="Arial"/>
                <w:kern w:val="20"/>
                <w:sz w:val="18"/>
                <w:lang w:val="sr-Latn-CS"/>
              </w:rPr>
              <w:t>Master</w:t>
            </w:r>
            <w:r w:rsidRPr="00CD18AF">
              <w:rPr>
                <w:rFonts w:ascii="Arial" w:hAnsi="Arial"/>
                <w:kern w:val="20"/>
                <w:sz w:val="18"/>
                <w:lang w:val="sr-Latn-CS"/>
              </w:rPr>
              <w:t xml:space="preserve"> rad</w:t>
            </w:r>
          </w:p>
        </w:tc>
      </w:tr>
      <w:tr w:rsidR="009857BF" w:rsidRPr="00CD18AF" w14:paraId="353F47F2" w14:textId="77777777" w:rsidTr="001D6D84">
        <w:trPr>
          <w:cantSplit/>
          <w:trHeight w:hRule="exact" w:val="351"/>
        </w:trPr>
        <w:tc>
          <w:tcPr>
            <w:tcW w:w="3570" w:type="dxa"/>
            <w:gridSpan w:val="2"/>
            <w:tcBorders>
              <w:top w:val="dashSmallGap" w:sz="4" w:space="0" w:color="auto"/>
              <w:bottom w:val="dashSmallGap" w:sz="4" w:space="0" w:color="auto"/>
            </w:tcBorders>
          </w:tcPr>
          <w:p w14:paraId="7048F4EB"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Autor, </w:t>
            </w:r>
            <w:r w:rsidRPr="00CD18AF">
              <w:rPr>
                <w:rFonts w:ascii="Arial" w:hAnsi="Arial"/>
                <w:b/>
                <w:kern w:val="20"/>
                <w:sz w:val="18"/>
              </w:rPr>
              <w:t>AU</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9E8DBA6" w14:textId="17A34DCD" w:rsidR="009857BF" w:rsidRPr="00CD18AF" w:rsidRDefault="009C5FA3" w:rsidP="00F30FD4">
            <w:pPr>
              <w:spacing w:line="20" w:lineRule="atLeast"/>
              <w:jc w:val="left"/>
              <w:rPr>
                <w:rFonts w:ascii="Arial" w:hAnsi="Arial"/>
                <w:kern w:val="20"/>
                <w:sz w:val="18"/>
              </w:rPr>
            </w:pPr>
            <w:del w:id="30" w:author="leksandar komazec" w:date="2022-08-30T15:31:00Z">
              <w:r w:rsidDel="00C962CA">
                <w:rPr>
                  <w:rFonts w:ascii="Arial" w:hAnsi="Arial"/>
                  <w:kern w:val="20"/>
                  <w:sz w:val="18"/>
                </w:rPr>
                <w:delText>Stefan Tomić</w:delText>
              </w:r>
            </w:del>
            <w:ins w:id="31" w:author="leksandar komazec" w:date="2022-08-30T15:31:00Z">
              <w:r w:rsidR="00C962CA">
                <w:rPr>
                  <w:rFonts w:ascii="Arial" w:hAnsi="Arial"/>
                  <w:kern w:val="20"/>
                  <w:sz w:val="18"/>
                </w:rPr>
                <w:t>Aleksandar Komazec</w:t>
              </w:r>
            </w:ins>
          </w:p>
        </w:tc>
      </w:tr>
      <w:tr w:rsidR="009857BF" w:rsidRPr="00CD18AF" w14:paraId="22488E15" w14:textId="77777777" w:rsidTr="001D6D84">
        <w:trPr>
          <w:cantSplit/>
          <w:trHeight w:hRule="exact" w:val="351"/>
        </w:trPr>
        <w:tc>
          <w:tcPr>
            <w:tcW w:w="3570" w:type="dxa"/>
            <w:gridSpan w:val="2"/>
            <w:tcBorders>
              <w:top w:val="dashSmallGap" w:sz="4" w:space="0" w:color="auto"/>
              <w:bottom w:val="dashSmallGap" w:sz="4" w:space="0" w:color="auto"/>
            </w:tcBorders>
          </w:tcPr>
          <w:p w14:paraId="57B7E42E" w14:textId="77777777" w:rsidR="009857BF" w:rsidRPr="00CD18AF" w:rsidRDefault="009857BF" w:rsidP="00F30FD4">
            <w:pPr>
              <w:spacing w:line="20" w:lineRule="atLeast"/>
              <w:jc w:val="left"/>
              <w:rPr>
                <w:rFonts w:ascii="Arial" w:hAnsi="Arial"/>
                <w:kern w:val="20"/>
                <w:sz w:val="18"/>
              </w:rPr>
            </w:pPr>
            <w:smartTag w:uri="urn:schemas-microsoft-com:office:smarttags" w:element="place">
              <w:smartTag w:uri="urn:schemas-microsoft-com:office:smarttags" w:element="City">
                <w:r w:rsidRPr="00CD18AF">
                  <w:rPr>
                    <w:rFonts w:ascii="Arial" w:hAnsi="Arial"/>
                    <w:kern w:val="20"/>
                    <w:sz w:val="18"/>
                  </w:rPr>
                  <w:t>Mentor</w:t>
                </w:r>
              </w:smartTag>
              <w:r w:rsidRPr="00CD18AF">
                <w:rPr>
                  <w:rFonts w:ascii="Arial" w:hAnsi="Arial"/>
                  <w:kern w:val="20"/>
                  <w:sz w:val="18"/>
                </w:rPr>
                <w:t xml:space="preserve">, </w:t>
              </w:r>
              <w:smartTag w:uri="urn:schemas-microsoft-com:office:smarttags" w:element="State">
                <w:r w:rsidRPr="00CD18AF">
                  <w:rPr>
                    <w:rFonts w:ascii="Arial" w:hAnsi="Arial"/>
                    <w:b/>
                    <w:kern w:val="20"/>
                    <w:sz w:val="18"/>
                  </w:rPr>
                  <w:t>MN</w:t>
                </w:r>
              </w:smartTag>
            </w:smartTag>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44B9ADAD" w14:textId="0141CAE8" w:rsidR="009857BF" w:rsidRPr="00C962CA" w:rsidRDefault="00DE1968" w:rsidP="00F30FD4">
            <w:pPr>
              <w:spacing w:line="20" w:lineRule="atLeast"/>
              <w:jc w:val="left"/>
              <w:rPr>
                <w:rFonts w:ascii="Arial" w:hAnsi="Arial"/>
                <w:kern w:val="20"/>
                <w:sz w:val="18"/>
                <w:lang w:val="sr-Latn-RS"/>
                <w:rPrChange w:id="32" w:author="leksandar komazec" w:date="2022-08-30T15:35:00Z">
                  <w:rPr>
                    <w:rFonts w:ascii="Arial" w:hAnsi="Arial"/>
                    <w:kern w:val="20"/>
                    <w:sz w:val="18"/>
                  </w:rPr>
                </w:rPrChange>
              </w:rPr>
            </w:pPr>
            <w:r>
              <w:rPr>
                <w:rFonts w:ascii="Arial" w:hAnsi="Arial"/>
                <w:kern w:val="20"/>
                <w:sz w:val="18"/>
              </w:rPr>
              <w:t xml:space="preserve">Prof. Dr </w:t>
            </w:r>
            <w:del w:id="33" w:author="leksandar komazec" w:date="2022-08-30T15:35:00Z">
              <w:r w:rsidDel="00C962CA">
                <w:rPr>
                  <w:rFonts w:ascii="Arial" w:hAnsi="Arial"/>
                  <w:kern w:val="20"/>
                  <w:sz w:val="18"/>
                </w:rPr>
                <w:delText>Veljko Malbaša</w:delText>
              </w:r>
            </w:del>
            <w:ins w:id="34" w:author="leksandar komazec" w:date="2022-08-30T15:35:00Z">
              <w:r w:rsidR="00C962CA">
                <w:rPr>
                  <w:rFonts w:ascii="Arial" w:hAnsi="Arial"/>
                  <w:kern w:val="20"/>
                  <w:sz w:val="18"/>
                </w:rPr>
                <w:t xml:space="preserve">Predrag </w:t>
              </w:r>
              <w:proofErr w:type="spellStart"/>
              <w:r w:rsidR="00C962CA">
                <w:rPr>
                  <w:rFonts w:ascii="Arial" w:hAnsi="Arial"/>
                  <w:kern w:val="20"/>
                  <w:sz w:val="18"/>
                </w:rPr>
                <w:t>Teodorovi</w:t>
              </w:r>
              <w:proofErr w:type="spellEnd"/>
              <w:r w:rsidR="00C962CA">
                <w:rPr>
                  <w:rFonts w:ascii="Arial" w:hAnsi="Arial"/>
                  <w:kern w:val="20"/>
                  <w:sz w:val="18"/>
                  <w:lang w:val="sr-Latn-RS"/>
                </w:rPr>
                <w:t>ć</w:t>
              </w:r>
            </w:ins>
          </w:p>
        </w:tc>
      </w:tr>
      <w:tr w:rsidR="009857BF" w:rsidRPr="00CD18AF" w14:paraId="155C3A64" w14:textId="77777777" w:rsidTr="001D6D84">
        <w:trPr>
          <w:cantSplit/>
          <w:trHeight w:hRule="exact" w:val="804"/>
        </w:trPr>
        <w:tc>
          <w:tcPr>
            <w:tcW w:w="3570" w:type="dxa"/>
            <w:gridSpan w:val="2"/>
            <w:tcBorders>
              <w:top w:val="dashSmallGap" w:sz="4" w:space="0" w:color="auto"/>
              <w:bottom w:val="dashSmallGap" w:sz="4" w:space="0" w:color="auto"/>
            </w:tcBorders>
          </w:tcPr>
          <w:p w14:paraId="547F7300"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Naslov</w:t>
            </w:r>
            <w:proofErr w:type="spellEnd"/>
            <w:r w:rsidRPr="00CD18AF">
              <w:rPr>
                <w:rFonts w:ascii="Arial" w:hAnsi="Arial"/>
                <w:kern w:val="20"/>
                <w:sz w:val="18"/>
              </w:rPr>
              <w:t xml:space="preserve"> </w:t>
            </w:r>
            <w:proofErr w:type="spellStart"/>
            <w:r w:rsidRPr="00CD18AF">
              <w:rPr>
                <w:rFonts w:ascii="Arial" w:hAnsi="Arial"/>
                <w:kern w:val="20"/>
                <w:sz w:val="18"/>
              </w:rPr>
              <w:t>rada</w:t>
            </w:r>
            <w:proofErr w:type="spellEnd"/>
            <w:r w:rsidRPr="00CD18AF">
              <w:rPr>
                <w:rFonts w:ascii="Arial" w:hAnsi="Arial"/>
                <w:kern w:val="20"/>
                <w:sz w:val="18"/>
              </w:rPr>
              <w:t xml:space="preserve">, </w:t>
            </w:r>
            <w:r w:rsidRPr="00CD18AF">
              <w:rPr>
                <w:rFonts w:ascii="Arial" w:hAnsi="Arial"/>
                <w:b/>
                <w:kern w:val="20"/>
                <w:sz w:val="18"/>
              </w:rPr>
              <w:t>NR</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86BA9C2" w14:textId="4E6AEA60" w:rsidR="009857BF" w:rsidRPr="00CD18AF" w:rsidRDefault="00762431" w:rsidP="00F30FD4">
            <w:pPr>
              <w:spacing w:line="20" w:lineRule="atLeast"/>
              <w:jc w:val="left"/>
              <w:rPr>
                <w:rFonts w:ascii="Arial" w:hAnsi="Arial" w:cs="Arial"/>
                <w:kern w:val="20"/>
                <w:sz w:val="18"/>
              </w:rPr>
            </w:pPr>
            <w:proofErr w:type="spellStart"/>
            <w:ins w:id="35" w:author="leksandar komazec" w:date="2022-08-30T15:40:00Z">
              <w:r w:rsidRPr="00762431">
                <w:rPr>
                  <w:rFonts w:ascii="Arial" w:hAnsi="Arial" w:cs="Arial"/>
                  <w:kern w:val="20"/>
                  <w:sz w:val="18"/>
                </w:rPr>
                <w:t>Razvijanje</w:t>
              </w:r>
              <w:proofErr w:type="spellEnd"/>
              <w:r w:rsidRPr="00762431">
                <w:rPr>
                  <w:rFonts w:ascii="Arial" w:hAnsi="Arial" w:cs="Arial"/>
                  <w:kern w:val="20"/>
                  <w:sz w:val="18"/>
                </w:rPr>
                <w:t xml:space="preserve"> </w:t>
              </w:r>
              <w:proofErr w:type="spellStart"/>
              <w:r w:rsidRPr="00762431">
                <w:rPr>
                  <w:rFonts w:ascii="Arial" w:hAnsi="Arial" w:cs="Arial"/>
                  <w:kern w:val="20"/>
                  <w:sz w:val="18"/>
                </w:rPr>
                <w:t>multiplatformske</w:t>
              </w:r>
              <w:proofErr w:type="spellEnd"/>
              <w:r w:rsidRPr="00762431">
                <w:rPr>
                  <w:rFonts w:ascii="Arial" w:hAnsi="Arial" w:cs="Arial"/>
                  <w:kern w:val="20"/>
                  <w:sz w:val="18"/>
                </w:rPr>
                <w:t xml:space="preserve"> video </w:t>
              </w:r>
              <w:proofErr w:type="spellStart"/>
              <w:r w:rsidRPr="00762431">
                <w:rPr>
                  <w:rFonts w:ascii="Arial" w:hAnsi="Arial" w:cs="Arial"/>
                  <w:kern w:val="20"/>
                  <w:sz w:val="18"/>
                </w:rPr>
                <w:t>igre</w:t>
              </w:r>
              <w:proofErr w:type="spellEnd"/>
              <w:r w:rsidRPr="00762431">
                <w:rPr>
                  <w:rFonts w:ascii="Arial" w:hAnsi="Arial" w:cs="Arial"/>
                  <w:kern w:val="20"/>
                  <w:sz w:val="18"/>
                </w:rPr>
                <w:t xml:space="preserve"> </w:t>
              </w:r>
              <w:proofErr w:type="spellStart"/>
              <w:r w:rsidRPr="00762431">
                <w:rPr>
                  <w:rFonts w:ascii="Arial" w:hAnsi="Arial" w:cs="Arial"/>
                  <w:kern w:val="20"/>
                  <w:sz w:val="18"/>
                </w:rPr>
                <w:t>sa</w:t>
              </w:r>
              <w:proofErr w:type="spellEnd"/>
              <w:r w:rsidRPr="00762431">
                <w:rPr>
                  <w:rFonts w:ascii="Arial" w:hAnsi="Arial" w:cs="Arial"/>
                  <w:kern w:val="20"/>
                  <w:sz w:val="18"/>
                </w:rPr>
                <w:t xml:space="preserve"> </w:t>
              </w:r>
              <w:proofErr w:type="spellStart"/>
              <w:r w:rsidRPr="00762431">
                <w:rPr>
                  <w:rFonts w:ascii="Arial" w:hAnsi="Arial" w:cs="Arial"/>
                  <w:kern w:val="20"/>
                  <w:sz w:val="18"/>
                </w:rPr>
                <w:t>podrškom</w:t>
              </w:r>
              <w:proofErr w:type="spellEnd"/>
              <w:r w:rsidRPr="00762431">
                <w:rPr>
                  <w:rFonts w:ascii="Arial" w:hAnsi="Arial" w:cs="Arial"/>
                  <w:kern w:val="20"/>
                  <w:sz w:val="18"/>
                </w:rPr>
                <w:t xml:space="preserve"> za </w:t>
              </w:r>
              <w:proofErr w:type="spellStart"/>
              <w:r w:rsidRPr="00762431">
                <w:rPr>
                  <w:rFonts w:ascii="Arial" w:hAnsi="Arial" w:cs="Arial"/>
                  <w:kern w:val="20"/>
                  <w:sz w:val="18"/>
                </w:rPr>
                <w:t>igranje</w:t>
              </w:r>
              <w:proofErr w:type="spellEnd"/>
              <w:r w:rsidRPr="00762431">
                <w:rPr>
                  <w:rFonts w:ascii="Arial" w:hAnsi="Arial" w:cs="Arial"/>
                  <w:kern w:val="20"/>
                  <w:sz w:val="18"/>
                </w:rPr>
                <w:t xml:space="preserve"> </w:t>
              </w:r>
              <w:proofErr w:type="spellStart"/>
              <w:r w:rsidRPr="00762431">
                <w:rPr>
                  <w:rFonts w:ascii="Arial" w:hAnsi="Arial" w:cs="Arial"/>
                  <w:kern w:val="20"/>
                  <w:sz w:val="18"/>
                </w:rPr>
                <w:t>preko</w:t>
              </w:r>
              <w:proofErr w:type="spellEnd"/>
              <w:r w:rsidRPr="00762431">
                <w:rPr>
                  <w:rFonts w:ascii="Arial" w:hAnsi="Arial" w:cs="Arial"/>
                  <w:kern w:val="20"/>
                  <w:sz w:val="18"/>
                </w:rPr>
                <w:t xml:space="preserve"> </w:t>
              </w:r>
              <w:proofErr w:type="spellStart"/>
              <w:r w:rsidRPr="00762431">
                <w:rPr>
                  <w:rFonts w:ascii="Arial" w:hAnsi="Arial" w:cs="Arial"/>
                  <w:kern w:val="20"/>
                  <w:sz w:val="18"/>
                </w:rPr>
                <w:t>mreže</w:t>
              </w:r>
            </w:ins>
            <w:proofErr w:type="spellEnd"/>
            <w:del w:id="36" w:author="leksandar komazec" w:date="2022-08-30T15:35:00Z">
              <w:r w:rsidR="00897807" w:rsidDel="00BA32D0">
                <w:rPr>
                  <w:rFonts w:ascii="Arial" w:hAnsi="Arial" w:cs="Arial"/>
                  <w:kern w:val="20"/>
                  <w:sz w:val="18"/>
                </w:rPr>
                <w:delText>Poboljšanja DV-Hop algoritma za lokalizaciju u bežičnim senzorskim mrežama</w:delText>
              </w:r>
            </w:del>
          </w:p>
        </w:tc>
      </w:tr>
      <w:tr w:rsidR="009857BF" w:rsidRPr="00CD18AF" w14:paraId="410D3C23" w14:textId="77777777" w:rsidTr="001D6D84">
        <w:trPr>
          <w:cantSplit/>
          <w:trHeight w:hRule="exact" w:val="351"/>
        </w:trPr>
        <w:tc>
          <w:tcPr>
            <w:tcW w:w="3570" w:type="dxa"/>
            <w:gridSpan w:val="2"/>
            <w:tcBorders>
              <w:top w:val="dashSmallGap" w:sz="4" w:space="0" w:color="auto"/>
              <w:bottom w:val="dashSmallGap" w:sz="4" w:space="0" w:color="auto"/>
            </w:tcBorders>
          </w:tcPr>
          <w:p w14:paraId="0E38C9AD"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Jezik</w:t>
            </w:r>
            <w:proofErr w:type="spellEnd"/>
            <w:r w:rsidRPr="00CD18AF">
              <w:rPr>
                <w:rFonts w:ascii="Arial" w:hAnsi="Arial"/>
                <w:kern w:val="20"/>
                <w:sz w:val="18"/>
              </w:rPr>
              <w:t xml:space="preserve"> </w:t>
            </w:r>
            <w:proofErr w:type="spellStart"/>
            <w:r w:rsidRPr="00CD18AF">
              <w:rPr>
                <w:rFonts w:ascii="Arial" w:hAnsi="Arial"/>
                <w:kern w:val="20"/>
                <w:sz w:val="18"/>
              </w:rPr>
              <w:t>publikacije</w:t>
            </w:r>
            <w:proofErr w:type="spellEnd"/>
            <w:r w:rsidRPr="00CD18AF">
              <w:rPr>
                <w:rFonts w:ascii="Arial" w:hAnsi="Arial"/>
                <w:kern w:val="20"/>
                <w:sz w:val="18"/>
              </w:rPr>
              <w:t xml:space="preserve">, </w:t>
            </w:r>
            <w:r w:rsidRPr="00CD18AF">
              <w:rPr>
                <w:rFonts w:ascii="Arial" w:hAnsi="Arial"/>
                <w:b/>
                <w:kern w:val="20"/>
                <w:sz w:val="18"/>
              </w:rPr>
              <w:t>JP</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39D9FEE"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Srpski</w:t>
            </w:r>
            <w:proofErr w:type="spellEnd"/>
          </w:p>
        </w:tc>
      </w:tr>
      <w:tr w:rsidR="009857BF" w:rsidRPr="00CD18AF" w14:paraId="703019E4" w14:textId="77777777" w:rsidTr="001D6D84">
        <w:trPr>
          <w:cantSplit/>
          <w:trHeight w:hRule="exact" w:val="351"/>
        </w:trPr>
        <w:tc>
          <w:tcPr>
            <w:tcW w:w="3570" w:type="dxa"/>
            <w:gridSpan w:val="2"/>
            <w:tcBorders>
              <w:top w:val="dashSmallGap" w:sz="4" w:space="0" w:color="auto"/>
              <w:bottom w:val="dashSmallGap" w:sz="4" w:space="0" w:color="auto"/>
            </w:tcBorders>
          </w:tcPr>
          <w:p w14:paraId="33C8D9EA"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Jezik</w:t>
            </w:r>
            <w:proofErr w:type="spellEnd"/>
            <w:r w:rsidRPr="00CD18AF">
              <w:rPr>
                <w:rFonts w:ascii="Arial" w:hAnsi="Arial"/>
                <w:kern w:val="20"/>
                <w:sz w:val="18"/>
              </w:rPr>
              <w:t xml:space="preserve"> </w:t>
            </w:r>
            <w:proofErr w:type="spellStart"/>
            <w:r w:rsidRPr="00CD18AF">
              <w:rPr>
                <w:rFonts w:ascii="Arial" w:hAnsi="Arial"/>
                <w:kern w:val="20"/>
                <w:sz w:val="18"/>
              </w:rPr>
              <w:t>izvoda</w:t>
            </w:r>
            <w:proofErr w:type="spellEnd"/>
            <w:r w:rsidRPr="00CD18AF">
              <w:rPr>
                <w:rFonts w:ascii="Arial" w:hAnsi="Arial"/>
                <w:kern w:val="20"/>
                <w:sz w:val="18"/>
              </w:rPr>
              <w:t xml:space="preserve">, </w:t>
            </w:r>
            <w:r w:rsidRPr="00CD18AF">
              <w:rPr>
                <w:rFonts w:ascii="Arial" w:hAnsi="Arial"/>
                <w:b/>
                <w:kern w:val="20"/>
                <w:sz w:val="18"/>
              </w:rPr>
              <w:t>JI</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B5CBF9F"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Srpski</w:t>
            </w:r>
            <w:proofErr w:type="spellEnd"/>
          </w:p>
        </w:tc>
      </w:tr>
      <w:tr w:rsidR="009857BF" w:rsidRPr="00CD18AF" w14:paraId="1400777F" w14:textId="77777777" w:rsidTr="001D6D84">
        <w:trPr>
          <w:cantSplit/>
          <w:trHeight w:hRule="exact" w:val="351"/>
        </w:trPr>
        <w:tc>
          <w:tcPr>
            <w:tcW w:w="3570" w:type="dxa"/>
            <w:gridSpan w:val="2"/>
            <w:tcBorders>
              <w:top w:val="dashSmallGap" w:sz="4" w:space="0" w:color="auto"/>
              <w:bottom w:val="dashSmallGap" w:sz="4" w:space="0" w:color="auto"/>
            </w:tcBorders>
          </w:tcPr>
          <w:p w14:paraId="005E2596"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Zemlja</w:t>
            </w:r>
            <w:proofErr w:type="spellEnd"/>
            <w:r w:rsidRPr="00CD18AF">
              <w:rPr>
                <w:rFonts w:ascii="Arial" w:hAnsi="Arial"/>
                <w:kern w:val="20"/>
                <w:sz w:val="18"/>
              </w:rPr>
              <w:t xml:space="preserve"> </w:t>
            </w:r>
            <w:proofErr w:type="spellStart"/>
            <w:r w:rsidRPr="00CD18AF">
              <w:rPr>
                <w:rFonts w:ascii="Arial" w:hAnsi="Arial"/>
                <w:kern w:val="20"/>
                <w:sz w:val="18"/>
              </w:rPr>
              <w:t>publikovanja</w:t>
            </w:r>
            <w:proofErr w:type="spellEnd"/>
            <w:r w:rsidRPr="00CD18AF">
              <w:rPr>
                <w:rFonts w:ascii="Arial" w:hAnsi="Arial"/>
                <w:kern w:val="20"/>
                <w:sz w:val="18"/>
              </w:rPr>
              <w:t xml:space="preserve">, </w:t>
            </w:r>
            <w:r w:rsidRPr="00CD18AF">
              <w:rPr>
                <w:rFonts w:ascii="Arial" w:hAnsi="Arial"/>
                <w:b/>
                <w:kern w:val="20"/>
                <w:sz w:val="18"/>
              </w:rPr>
              <w:t>ZP</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6D49262"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Srbija</w:t>
            </w:r>
            <w:proofErr w:type="spellEnd"/>
          </w:p>
        </w:tc>
      </w:tr>
      <w:tr w:rsidR="009857BF" w:rsidRPr="00CD18AF" w14:paraId="6621F42E" w14:textId="77777777" w:rsidTr="001D6D84">
        <w:trPr>
          <w:cantSplit/>
          <w:trHeight w:hRule="exact" w:val="351"/>
        </w:trPr>
        <w:tc>
          <w:tcPr>
            <w:tcW w:w="3570" w:type="dxa"/>
            <w:gridSpan w:val="2"/>
            <w:tcBorders>
              <w:top w:val="dashSmallGap" w:sz="4" w:space="0" w:color="auto"/>
              <w:bottom w:val="dashSmallGap" w:sz="4" w:space="0" w:color="auto"/>
            </w:tcBorders>
          </w:tcPr>
          <w:p w14:paraId="70F50658"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Uže</w:t>
            </w:r>
            <w:proofErr w:type="spellEnd"/>
            <w:r w:rsidRPr="00CD18AF">
              <w:rPr>
                <w:rFonts w:ascii="Arial" w:hAnsi="Arial"/>
                <w:kern w:val="20"/>
                <w:sz w:val="18"/>
              </w:rPr>
              <w:t xml:space="preserve"> </w:t>
            </w:r>
            <w:proofErr w:type="spellStart"/>
            <w:r w:rsidRPr="00CD18AF">
              <w:rPr>
                <w:rFonts w:ascii="Arial" w:hAnsi="Arial"/>
                <w:kern w:val="20"/>
                <w:sz w:val="18"/>
              </w:rPr>
              <w:t>geografsko</w:t>
            </w:r>
            <w:proofErr w:type="spellEnd"/>
            <w:r w:rsidRPr="00CD18AF">
              <w:rPr>
                <w:rFonts w:ascii="Arial" w:hAnsi="Arial"/>
                <w:kern w:val="20"/>
                <w:sz w:val="18"/>
              </w:rPr>
              <w:t xml:space="preserve"> </w:t>
            </w:r>
            <w:proofErr w:type="spellStart"/>
            <w:r w:rsidRPr="00CD18AF">
              <w:rPr>
                <w:rFonts w:ascii="Arial" w:hAnsi="Arial"/>
                <w:kern w:val="20"/>
                <w:sz w:val="18"/>
              </w:rPr>
              <w:t>područje</w:t>
            </w:r>
            <w:proofErr w:type="spellEnd"/>
            <w:r w:rsidRPr="00CD18AF">
              <w:rPr>
                <w:rFonts w:ascii="Arial" w:hAnsi="Arial"/>
                <w:kern w:val="20"/>
                <w:sz w:val="18"/>
              </w:rPr>
              <w:t xml:space="preserve">, </w:t>
            </w:r>
            <w:r w:rsidRPr="00CD18AF">
              <w:rPr>
                <w:rFonts w:ascii="Arial" w:hAnsi="Arial"/>
                <w:b/>
                <w:kern w:val="20"/>
                <w:sz w:val="18"/>
              </w:rPr>
              <w:t>UGP</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03015B8D"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Vojvodina</w:t>
            </w:r>
          </w:p>
        </w:tc>
      </w:tr>
      <w:tr w:rsidR="009857BF" w:rsidRPr="00CD18AF" w14:paraId="384AEB01" w14:textId="77777777" w:rsidTr="001D6D84">
        <w:trPr>
          <w:cantSplit/>
          <w:trHeight w:hRule="exact" w:val="351"/>
        </w:trPr>
        <w:tc>
          <w:tcPr>
            <w:tcW w:w="3570" w:type="dxa"/>
            <w:gridSpan w:val="2"/>
            <w:tcBorders>
              <w:top w:val="dashSmallGap" w:sz="4" w:space="0" w:color="auto"/>
              <w:bottom w:val="dashSmallGap" w:sz="4" w:space="0" w:color="auto"/>
            </w:tcBorders>
          </w:tcPr>
          <w:p w14:paraId="3FA17F40"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Godina</w:t>
            </w:r>
            <w:proofErr w:type="spellEnd"/>
            <w:r w:rsidRPr="00CD18AF">
              <w:rPr>
                <w:rFonts w:ascii="Arial" w:hAnsi="Arial"/>
                <w:kern w:val="20"/>
                <w:sz w:val="18"/>
              </w:rPr>
              <w:t xml:space="preserve">, </w:t>
            </w:r>
            <w:r w:rsidRPr="00CD18AF">
              <w:rPr>
                <w:rFonts w:ascii="Arial" w:hAnsi="Arial"/>
                <w:b/>
                <w:kern w:val="20"/>
                <w:sz w:val="18"/>
              </w:rPr>
              <w:t>GO</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19B925E" w14:textId="49BC7589" w:rsidR="009857BF" w:rsidRPr="00CD18AF" w:rsidRDefault="009857BF" w:rsidP="00F30FD4">
            <w:pPr>
              <w:spacing w:line="20" w:lineRule="atLeast"/>
              <w:jc w:val="left"/>
              <w:rPr>
                <w:rFonts w:ascii="Arial" w:hAnsi="Arial"/>
                <w:kern w:val="20"/>
                <w:sz w:val="18"/>
                <w:lang w:val="hr-HR"/>
              </w:rPr>
            </w:pPr>
            <w:r w:rsidRPr="00CD18AF">
              <w:rPr>
                <w:rFonts w:ascii="Arial" w:hAnsi="Arial"/>
                <w:kern w:val="20"/>
                <w:sz w:val="18"/>
                <w:lang w:val="sr-Cyrl-CS"/>
              </w:rPr>
              <w:t>20</w:t>
            </w:r>
            <w:ins w:id="37" w:author="leksandar komazec" w:date="2022-08-30T15:35:00Z">
              <w:r w:rsidR="00BA32D0">
                <w:rPr>
                  <w:rFonts w:ascii="Arial" w:hAnsi="Arial"/>
                  <w:kern w:val="20"/>
                  <w:sz w:val="18"/>
                  <w:lang w:val="hr-HR"/>
                </w:rPr>
                <w:t>22</w:t>
              </w:r>
            </w:ins>
            <w:del w:id="38" w:author="leksandar komazec" w:date="2022-08-30T15:35:00Z">
              <w:r w:rsidRPr="00CD18AF" w:rsidDel="00BA32D0">
                <w:rPr>
                  <w:rFonts w:ascii="Arial" w:hAnsi="Arial"/>
                  <w:kern w:val="20"/>
                  <w:sz w:val="18"/>
                  <w:lang w:val="sr-Cyrl-CS"/>
                </w:rPr>
                <w:delText>1</w:delText>
              </w:r>
              <w:r w:rsidDel="00BA32D0">
                <w:rPr>
                  <w:rFonts w:ascii="Arial" w:hAnsi="Arial"/>
                  <w:kern w:val="20"/>
                  <w:sz w:val="18"/>
                  <w:lang w:val="hr-HR"/>
                </w:rPr>
                <w:delText>2</w:delText>
              </w:r>
            </w:del>
          </w:p>
        </w:tc>
      </w:tr>
      <w:tr w:rsidR="009857BF" w:rsidRPr="00CD18AF" w14:paraId="56DA1CFD" w14:textId="77777777" w:rsidTr="001D6D84">
        <w:trPr>
          <w:cantSplit/>
          <w:trHeight w:hRule="exact" w:val="351"/>
        </w:trPr>
        <w:tc>
          <w:tcPr>
            <w:tcW w:w="3570" w:type="dxa"/>
            <w:gridSpan w:val="2"/>
            <w:tcBorders>
              <w:top w:val="dashSmallGap" w:sz="4" w:space="0" w:color="auto"/>
              <w:bottom w:val="dashSmallGap" w:sz="4" w:space="0" w:color="auto"/>
            </w:tcBorders>
          </w:tcPr>
          <w:p w14:paraId="2D264A73"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Izdavač</w:t>
            </w:r>
            <w:proofErr w:type="spellEnd"/>
            <w:r w:rsidRPr="00CD18AF">
              <w:rPr>
                <w:rFonts w:ascii="Arial" w:hAnsi="Arial"/>
                <w:kern w:val="20"/>
                <w:sz w:val="18"/>
              </w:rPr>
              <w:t xml:space="preserve">, </w:t>
            </w:r>
            <w:r w:rsidRPr="00CD18AF">
              <w:rPr>
                <w:rFonts w:ascii="Arial" w:hAnsi="Arial"/>
                <w:b/>
                <w:kern w:val="20"/>
                <w:sz w:val="18"/>
              </w:rPr>
              <w:t>IZ</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102E363"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Autorski</w:t>
            </w:r>
            <w:proofErr w:type="spellEnd"/>
            <w:r w:rsidRPr="00CD18AF">
              <w:rPr>
                <w:rFonts w:ascii="Arial" w:hAnsi="Arial"/>
                <w:kern w:val="20"/>
                <w:sz w:val="18"/>
              </w:rPr>
              <w:t xml:space="preserve"> reprint</w:t>
            </w:r>
          </w:p>
        </w:tc>
      </w:tr>
      <w:tr w:rsidR="009857BF" w:rsidRPr="00CD18AF" w14:paraId="6A7DE30F" w14:textId="77777777" w:rsidTr="001D6D84">
        <w:trPr>
          <w:cantSplit/>
          <w:trHeight w:hRule="exact" w:val="351"/>
        </w:trPr>
        <w:tc>
          <w:tcPr>
            <w:tcW w:w="3570" w:type="dxa"/>
            <w:gridSpan w:val="2"/>
            <w:tcBorders>
              <w:top w:val="dashSmallGap" w:sz="4" w:space="0" w:color="auto"/>
              <w:bottom w:val="dashSmallGap" w:sz="4" w:space="0" w:color="auto"/>
            </w:tcBorders>
          </w:tcPr>
          <w:p w14:paraId="0896EF74"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Mesto </w:t>
            </w:r>
            <w:proofErr w:type="spellStart"/>
            <w:r w:rsidRPr="00CD18AF">
              <w:rPr>
                <w:rFonts w:ascii="Arial" w:hAnsi="Arial"/>
                <w:kern w:val="20"/>
                <w:sz w:val="18"/>
              </w:rPr>
              <w:t>i</w:t>
            </w:r>
            <w:proofErr w:type="spellEnd"/>
            <w:r w:rsidRPr="00CD18AF">
              <w:rPr>
                <w:rFonts w:ascii="Arial" w:hAnsi="Arial"/>
                <w:kern w:val="20"/>
                <w:sz w:val="18"/>
              </w:rPr>
              <w:t xml:space="preserve"> </w:t>
            </w:r>
            <w:proofErr w:type="spellStart"/>
            <w:r w:rsidRPr="00CD18AF">
              <w:rPr>
                <w:rFonts w:ascii="Arial" w:hAnsi="Arial"/>
                <w:kern w:val="20"/>
                <w:sz w:val="18"/>
              </w:rPr>
              <w:t>adresa</w:t>
            </w:r>
            <w:proofErr w:type="spellEnd"/>
            <w:r w:rsidRPr="00CD18AF">
              <w:rPr>
                <w:rFonts w:ascii="Arial" w:hAnsi="Arial"/>
                <w:kern w:val="20"/>
                <w:sz w:val="18"/>
              </w:rPr>
              <w:t xml:space="preserve">, </w:t>
            </w:r>
            <w:r w:rsidRPr="00CD18AF">
              <w:rPr>
                <w:rFonts w:ascii="Arial" w:hAnsi="Arial"/>
                <w:b/>
                <w:kern w:val="20"/>
                <w:sz w:val="18"/>
              </w:rPr>
              <w:t>MA</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216CEAF1"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Novi Sad, </w:t>
            </w:r>
            <w:proofErr w:type="spellStart"/>
            <w:r w:rsidRPr="00CD18AF">
              <w:rPr>
                <w:rFonts w:ascii="Arial" w:hAnsi="Arial"/>
                <w:kern w:val="20"/>
                <w:sz w:val="18"/>
              </w:rPr>
              <w:t>Trg</w:t>
            </w:r>
            <w:proofErr w:type="spellEnd"/>
            <w:r w:rsidRPr="00CD18AF">
              <w:rPr>
                <w:rFonts w:ascii="Arial" w:hAnsi="Arial"/>
                <w:kern w:val="20"/>
                <w:sz w:val="18"/>
              </w:rPr>
              <w:t xml:space="preserve"> </w:t>
            </w:r>
            <w:proofErr w:type="spellStart"/>
            <w:r w:rsidRPr="00CD18AF">
              <w:rPr>
                <w:rFonts w:ascii="Arial" w:hAnsi="Arial"/>
                <w:kern w:val="20"/>
                <w:sz w:val="18"/>
              </w:rPr>
              <w:t>Dositeja</w:t>
            </w:r>
            <w:proofErr w:type="spellEnd"/>
            <w:r w:rsidRPr="00CD18AF">
              <w:rPr>
                <w:rFonts w:ascii="Arial" w:hAnsi="Arial"/>
                <w:kern w:val="20"/>
                <w:sz w:val="18"/>
              </w:rPr>
              <w:t xml:space="preserve"> </w:t>
            </w:r>
            <w:proofErr w:type="spellStart"/>
            <w:r w:rsidRPr="00CD18AF">
              <w:rPr>
                <w:rFonts w:ascii="Arial" w:hAnsi="Arial"/>
                <w:kern w:val="20"/>
                <w:sz w:val="18"/>
              </w:rPr>
              <w:t>Obradovića</w:t>
            </w:r>
            <w:proofErr w:type="spellEnd"/>
            <w:r w:rsidRPr="00CD18AF">
              <w:rPr>
                <w:rFonts w:ascii="Arial" w:hAnsi="Arial"/>
                <w:kern w:val="20"/>
                <w:sz w:val="18"/>
              </w:rPr>
              <w:t xml:space="preserve"> 6a</w:t>
            </w:r>
          </w:p>
        </w:tc>
      </w:tr>
      <w:tr w:rsidR="009857BF" w:rsidRPr="00CD18AF" w14:paraId="3C0FDE34" w14:textId="77777777" w:rsidTr="001D6D84">
        <w:trPr>
          <w:cantSplit/>
          <w:trHeight w:hRule="exact" w:val="452"/>
        </w:trPr>
        <w:tc>
          <w:tcPr>
            <w:tcW w:w="3570" w:type="dxa"/>
            <w:gridSpan w:val="2"/>
            <w:tcBorders>
              <w:top w:val="dashSmallGap" w:sz="4" w:space="0" w:color="auto"/>
              <w:bottom w:val="dashSmallGap" w:sz="4" w:space="0" w:color="auto"/>
            </w:tcBorders>
          </w:tcPr>
          <w:p w14:paraId="7A7CA989" w14:textId="77777777" w:rsidR="009857BF" w:rsidRPr="00CD18AF" w:rsidRDefault="009857BF" w:rsidP="00F30FD4">
            <w:pPr>
              <w:spacing w:line="20" w:lineRule="atLeast"/>
              <w:jc w:val="left"/>
              <w:rPr>
                <w:rFonts w:ascii="Arial" w:hAnsi="Arial"/>
                <w:kern w:val="20"/>
                <w:sz w:val="20"/>
                <w:lang w:val="ru-RU"/>
              </w:rPr>
            </w:pPr>
            <w:proofErr w:type="spellStart"/>
            <w:r w:rsidRPr="00CD18AF">
              <w:rPr>
                <w:rFonts w:ascii="Arial" w:hAnsi="Arial"/>
                <w:kern w:val="20"/>
                <w:sz w:val="18"/>
              </w:rPr>
              <w:t>Fizički</w:t>
            </w:r>
            <w:proofErr w:type="spellEnd"/>
            <w:r w:rsidRPr="00CD18AF">
              <w:rPr>
                <w:rFonts w:ascii="Arial" w:hAnsi="Arial"/>
                <w:kern w:val="20"/>
                <w:sz w:val="18"/>
              </w:rPr>
              <w:t xml:space="preserve"> </w:t>
            </w:r>
            <w:proofErr w:type="spellStart"/>
            <w:r w:rsidRPr="00CD18AF">
              <w:rPr>
                <w:rFonts w:ascii="Arial" w:hAnsi="Arial"/>
                <w:kern w:val="20"/>
                <w:sz w:val="18"/>
              </w:rPr>
              <w:t>opis</w:t>
            </w:r>
            <w:proofErr w:type="spellEnd"/>
            <w:r w:rsidRPr="00CD18AF">
              <w:rPr>
                <w:rFonts w:ascii="Arial" w:hAnsi="Arial"/>
                <w:kern w:val="20"/>
                <w:sz w:val="18"/>
              </w:rPr>
              <w:t xml:space="preserve"> </w:t>
            </w:r>
            <w:proofErr w:type="spellStart"/>
            <w:r w:rsidRPr="00CD18AF">
              <w:rPr>
                <w:rFonts w:ascii="Arial" w:hAnsi="Arial"/>
                <w:kern w:val="20"/>
                <w:sz w:val="18"/>
              </w:rPr>
              <w:t>rada</w:t>
            </w:r>
            <w:proofErr w:type="spellEnd"/>
            <w:r w:rsidRPr="00CD18AF">
              <w:rPr>
                <w:rFonts w:ascii="Arial" w:hAnsi="Arial"/>
                <w:kern w:val="20"/>
                <w:sz w:val="18"/>
                <w:lang w:val="ru-RU"/>
              </w:rPr>
              <w:t xml:space="preserve">, </w:t>
            </w:r>
            <w:r w:rsidRPr="00CD18AF">
              <w:rPr>
                <w:rFonts w:ascii="Arial" w:hAnsi="Arial"/>
                <w:b/>
                <w:kern w:val="20"/>
                <w:sz w:val="18"/>
              </w:rPr>
              <w:t>FO</w:t>
            </w:r>
            <w:r w:rsidRPr="00CD18AF">
              <w:rPr>
                <w:rFonts w:ascii="Arial" w:hAnsi="Arial"/>
                <w:kern w:val="20"/>
                <w:sz w:val="18"/>
                <w:lang w:val="ru-RU"/>
              </w:rPr>
              <w:t>:</w:t>
            </w:r>
            <w:r w:rsidRPr="00CD18AF">
              <w:rPr>
                <w:rFonts w:ascii="Arial" w:hAnsi="Arial"/>
                <w:kern w:val="20"/>
                <w:sz w:val="18"/>
                <w:lang w:val="ru-RU"/>
              </w:rPr>
              <w:br/>
            </w:r>
            <w:r w:rsidRPr="00CD18AF">
              <w:rPr>
                <w:rFonts w:ascii="Arial" w:hAnsi="Arial"/>
                <w:spacing w:val="-4"/>
                <w:kern w:val="20"/>
                <w:sz w:val="13"/>
                <w:lang w:val="ru-RU"/>
              </w:rPr>
              <w:t>(</w:t>
            </w:r>
            <w:proofErr w:type="spellStart"/>
            <w:r w:rsidRPr="00CD18AF">
              <w:rPr>
                <w:rFonts w:ascii="Arial" w:hAnsi="Arial"/>
                <w:spacing w:val="-4"/>
                <w:kern w:val="20"/>
                <w:sz w:val="13"/>
              </w:rPr>
              <w:t>poglavlja</w:t>
            </w:r>
            <w:proofErr w:type="spellEnd"/>
            <w:r w:rsidRPr="00CD18AF">
              <w:rPr>
                <w:rFonts w:ascii="Arial" w:hAnsi="Arial"/>
                <w:spacing w:val="-4"/>
                <w:kern w:val="20"/>
                <w:sz w:val="13"/>
                <w:lang w:val="ru-RU"/>
              </w:rPr>
              <w:t>/</w:t>
            </w:r>
            <w:proofErr w:type="spellStart"/>
            <w:r w:rsidRPr="00CD18AF">
              <w:rPr>
                <w:rFonts w:ascii="Arial" w:hAnsi="Arial"/>
                <w:spacing w:val="-4"/>
                <w:kern w:val="20"/>
                <w:sz w:val="13"/>
              </w:rPr>
              <w:t>strana</w:t>
            </w:r>
            <w:proofErr w:type="spellEnd"/>
            <w:r w:rsidRPr="00CD18AF">
              <w:rPr>
                <w:rFonts w:ascii="Arial" w:hAnsi="Arial"/>
                <w:spacing w:val="-4"/>
                <w:kern w:val="20"/>
                <w:sz w:val="13"/>
                <w:lang w:val="ru-RU"/>
              </w:rPr>
              <w:t>/</w:t>
            </w:r>
            <w:proofErr w:type="spellStart"/>
            <w:r w:rsidRPr="00CD18AF">
              <w:rPr>
                <w:rFonts w:ascii="Arial" w:hAnsi="Arial"/>
                <w:spacing w:val="-4"/>
                <w:kern w:val="20"/>
                <w:sz w:val="13"/>
              </w:rPr>
              <w:t>citata</w:t>
            </w:r>
            <w:proofErr w:type="spellEnd"/>
            <w:r w:rsidRPr="00CD18AF">
              <w:rPr>
                <w:rFonts w:ascii="Arial" w:hAnsi="Arial"/>
                <w:spacing w:val="-4"/>
                <w:kern w:val="20"/>
                <w:sz w:val="13"/>
                <w:lang w:val="ru-RU"/>
              </w:rPr>
              <w:t>/</w:t>
            </w:r>
            <w:proofErr w:type="spellStart"/>
            <w:r w:rsidRPr="00CD18AF">
              <w:rPr>
                <w:rFonts w:ascii="Arial" w:hAnsi="Arial"/>
                <w:spacing w:val="-4"/>
                <w:kern w:val="20"/>
                <w:sz w:val="13"/>
              </w:rPr>
              <w:t>tabela</w:t>
            </w:r>
            <w:proofErr w:type="spellEnd"/>
            <w:r w:rsidRPr="00CD18AF">
              <w:rPr>
                <w:rFonts w:ascii="Arial" w:hAnsi="Arial"/>
                <w:spacing w:val="-4"/>
                <w:kern w:val="20"/>
                <w:sz w:val="13"/>
                <w:lang w:val="ru-RU"/>
              </w:rPr>
              <w:t>/</w:t>
            </w:r>
            <w:proofErr w:type="spellStart"/>
            <w:r w:rsidRPr="00CD18AF">
              <w:rPr>
                <w:rFonts w:ascii="Arial" w:hAnsi="Arial"/>
                <w:spacing w:val="-4"/>
                <w:kern w:val="20"/>
                <w:sz w:val="13"/>
              </w:rPr>
              <w:t>slika</w:t>
            </w:r>
            <w:proofErr w:type="spellEnd"/>
            <w:r w:rsidRPr="00CD18AF">
              <w:rPr>
                <w:rFonts w:ascii="Arial" w:hAnsi="Arial"/>
                <w:spacing w:val="-4"/>
                <w:kern w:val="20"/>
                <w:sz w:val="13"/>
                <w:lang w:val="ru-RU"/>
              </w:rPr>
              <w:t>/</w:t>
            </w:r>
            <w:proofErr w:type="spellStart"/>
            <w:r w:rsidRPr="00CD18AF">
              <w:rPr>
                <w:rFonts w:ascii="Arial" w:hAnsi="Arial"/>
                <w:spacing w:val="-4"/>
                <w:kern w:val="20"/>
                <w:sz w:val="13"/>
              </w:rPr>
              <w:t>grafikona</w:t>
            </w:r>
            <w:proofErr w:type="spellEnd"/>
            <w:r w:rsidRPr="00CD18AF">
              <w:rPr>
                <w:rFonts w:ascii="Arial" w:hAnsi="Arial"/>
                <w:spacing w:val="-4"/>
                <w:kern w:val="20"/>
                <w:sz w:val="13"/>
                <w:lang w:val="ru-RU"/>
              </w:rPr>
              <w:t>/</w:t>
            </w:r>
            <w:proofErr w:type="spellStart"/>
            <w:r w:rsidRPr="00CD18AF">
              <w:rPr>
                <w:rFonts w:ascii="Arial" w:hAnsi="Arial"/>
                <w:spacing w:val="-4"/>
                <w:kern w:val="20"/>
                <w:sz w:val="13"/>
              </w:rPr>
              <w:t>priloga</w:t>
            </w:r>
            <w:proofErr w:type="spellEnd"/>
            <w:r w:rsidRPr="00CD18AF">
              <w:rPr>
                <w:rFonts w:ascii="Arial" w:hAnsi="Arial"/>
                <w:spacing w:val="-4"/>
                <w:kern w:val="20"/>
                <w:sz w:val="13"/>
                <w:lang w:val="ru-RU"/>
              </w:rPr>
              <w:t>)</w:t>
            </w:r>
          </w:p>
        </w:tc>
        <w:tc>
          <w:tcPr>
            <w:tcW w:w="6428" w:type="dxa"/>
            <w:gridSpan w:val="2"/>
            <w:tcBorders>
              <w:top w:val="dashSmallGap" w:sz="4" w:space="0" w:color="auto"/>
              <w:bottom w:val="dashSmallGap" w:sz="4" w:space="0" w:color="auto"/>
            </w:tcBorders>
            <w:vAlign w:val="center"/>
          </w:tcPr>
          <w:p w14:paraId="1B80ECF9" w14:textId="77777777" w:rsidR="009857BF" w:rsidRPr="00A57BFD" w:rsidRDefault="00AF7E0B" w:rsidP="00203C43">
            <w:pPr>
              <w:spacing w:line="20" w:lineRule="atLeast"/>
              <w:jc w:val="left"/>
              <w:rPr>
                <w:rFonts w:ascii="Arial" w:hAnsi="Arial"/>
                <w:kern w:val="20"/>
                <w:sz w:val="18"/>
              </w:rPr>
            </w:pPr>
            <w:r>
              <w:rPr>
                <w:rFonts w:ascii="Arial" w:hAnsi="Arial"/>
                <w:kern w:val="20"/>
                <w:sz w:val="18"/>
              </w:rPr>
              <w:t>7/5</w:t>
            </w:r>
            <w:r w:rsidR="00203C43">
              <w:rPr>
                <w:rFonts w:ascii="Arial" w:hAnsi="Arial"/>
                <w:kern w:val="20"/>
                <w:sz w:val="18"/>
              </w:rPr>
              <w:t>9</w:t>
            </w:r>
            <w:r w:rsidR="00331E3C">
              <w:rPr>
                <w:rFonts w:ascii="Arial" w:hAnsi="Arial"/>
                <w:kern w:val="20"/>
                <w:sz w:val="18"/>
              </w:rPr>
              <w:t>/31/8/35/0/1</w:t>
            </w:r>
          </w:p>
        </w:tc>
      </w:tr>
      <w:tr w:rsidR="009857BF" w:rsidRPr="00CD18AF" w14:paraId="6ADA452F" w14:textId="77777777" w:rsidTr="001D6D84">
        <w:trPr>
          <w:cantSplit/>
          <w:trHeight w:hRule="exact" w:val="351"/>
        </w:trPr>
        <w:tc>
          <w:tcPr>
            <w:tcW w:w="3570" w:type="dxa"/>
            <w:gridSpan w:val="2"/>
            <w:tcBorders>
              <w:top w:val="dashSmallGap" w:sz="4" w:space="0" w:color="auto"/>
              <w:bottom w:val="dashSmallGap" w:sz="4" w:space="0" w:color="auto"/>
            </w:tcBorders>
          </w:tcPr>
          <w:p w14:paraId="47CC5140"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Naučna</w:t>
            </w:r>
            <w:proofErr w:type="spellEnd"/>
            <w:r w:rsidRPr="00CD18AF">
              <w:rPr>
                <w:rFonts w:ascii="Arial" w:hAnsi="Arial"/>
                <w:kern w:val="20"/>
                <w:sz w:val="18"/>
              </w:rPr>
              <w:t xml:space="preserve"> oblast, </w:t>
            </w:r>
            <w:r w:rsidRPr="00CD18AF">
              <w:rPr>
                <w:rFonts w:ascii="Arial" w:hAnsi="Arial"/>
                <w:b/>
                <w:kern w:val="20"/>
                <w:sz w:val="18"/>
              </w:rPr>
              <w:t>NO</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0455CE5C"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Elektrotehnika</w:t>
            </w:r>
            <w:proofErr w:type="spellEnd"/>
          </w:p>
        </w:tc>
      </w:tr>
      <w:tr w:rsidR="009857BF" w:rsidRPr="00CD18AF" w14:paraId="3D3C14DB" w14:textId="77777777" w:rsidTr="001D6D84">
        <w:trPr>
          <w:cantSplit/>
          <w:trHeight w:hRule="exact" w:val="351"/>
        </w:trPr>
        <w:tc>
          <w:tcPr>
            <w:tcW w:w="3570" w:type="dxa"/>
            <w:gridSpan w:val="2"/>
            <w:tcBorders>
              <w:top w:val="dashSmallGap" w:sz="4" w:space="0" w:color="auto"/>
              <w:bottom w:val="dashSmallGap" w:sz="4" w:space="0" w:color="auto"/>
            </w:tcBorders>
          </w:tcPr>
          <w:p w14:paraId="529D0AE4"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Naučna</w:t>
            </w:r>
            <w:proofErr w:type="spellEnd"/>
            <w:r w:rsidRPr="00CD18AF">
              <w:rPr>
                <w:rFonts w:ascii="Arial" w:hAnsi="Arial"/>
                <w:kern w:val="20"/>
                <w:sz w:val="18"/>
              </w:rPr>
              <w:t xml:space="preserve"> </w:t>
            </w:r>
            <w:proofErr w:type="spellStart"/>
            <w:r w:rsidRPr="00CD18AF">
              <w:rPr>
                <w:rFonts w:ascii="Arial" w:hAnsi="Arial"/>
                <w:kern w:val="20"/>
                <w:sz w:val="18"/>
              </w:rPr>
              <w:t>disciplina</w:t>
            </w:r>
            <w:proofErr w:type="spellEnd"/>
            <w:r w:rsidRPr="00CD18AF">
              <w:rPr>
                <w:rFonts w:ascii="Arial" w:hAnsi="Arial"/>
                <w:kern w:val="20"/>
                <w:sz w:val="18"/>
              </w:rPr>
              <w:t xml:space="preserve">, </w:t>
            </w:r>
            <w:r w:rsidRPr="00CD18AF">
              <w:rPr>
                <w:rFonts w:ascii="Arial" w:hAnsi="Arial"/>
                <w:b/>
                <w:kern w:val="20"/>
                <w:sz w:val="18"/>
              </w:rPr>
              <w:t>ND</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6DB7BF8A" w14:textId="77777777" w:rsidR="009857BF" w:rsidRPr="00CD18AF" w:rsidRDefault="00813A37" w:rsidP="00F30FD4">
            <w:pPr>
              <w:spacing w:line="20" w:lineRule="atLeast"/>
              <w:jc w:val="left"/>
              <w:rPr>
                <w:rFonts w:ascii="Arial" w:hAnsi="Arial"/>
                <w:kern w:val="20"/>
                <w:sz w:val="18"/>
              </w:rPr>
            </w:pPr>
            <w:proofErr w:type="spellStart"/>
            <w:r>
              <w:rPr>
                <w:rFonts w:ascii="Arial" w:hAnsi="Arial"/>
                <w:kern w:val="20"/>
                <w:sz w:val="18"/>
              </w:rPr>
              <w:t>Napredni</w:t>
            </w:r>
            <w:proofErr w:type="spellEnd"/>
            <w:r>
              <w:rPr>
                <w:rFonts w:ascii="Arial" w:hAnsi="Arial"/>
                <w:kern w:val="20"/>
                <w:sz w:val="18"/>
              </w:rPr>
              <w:t xml:space="preserve"> </w:t>
            </w:r>
            <w:proofErr w:type="spellStart"/>
            <w:r>
              <w:rPr>
                <w:rFonts w:ascii="Arial" w:hAnsi="Arial"/>
                <w:kern w:val="20"/>
                <w:sz w:val="18"/>
              </w:rPr>
              <w:t>mikroprocesorski</w:t>
            </w:r>
            <w:proofErr w:type="spellEnd"/>
            <w:r>
              <w:rPr>
                <w:rFonts w:ascii="Arial" w:hAnsi="Arial"/>
                <w:kern w:val="20"/>
                <w:sz w:val="18"/>
              </w:rPr>
              <w:t xml:space="preserve"> </w:t>
            </w:r>
            <w:proofErr w:type="spellStart"/>
            <w:r>
              <w:rPr>
                <w:rFonts w:ascii="Arial" w:hAnsi="Arial"/>
                <w:kern w:val="20"/>
                <w:sz w:val="18"/>
              </w:rPr>
              <w:t>sistemi</w:t>
            </w:r>
            <w:proofErr w:type="spellEnd"/>
          </w:p>
        </w:tc>
      </w:tr>
      <w:tr w:rsidR="009857BF" w:rsidRPr="00CD18AF" w14:paraId="3F564F97" w14:textId="77777777" w:rsidTr="001D6D84">
        <w:trPr>
          <w:cantSplit/>
          <w:trHeight w:hRule="exact" w:val="503"/>
        </w:trPr>
        <w:tc>
          <w:tcPr>
            <w:tcW w:w="3570" w:type="dxa"/>
            <w:gridSpan w:val="2"/>
            <w:tcBorders>
              <w:top w:val="dashSmallGap" w:sz="4" w:space="0" w:color="auto"/>
              <w:bottom w:val="dashSmallGap" w:sz="4" w:space="0" w:color="auto"/>
            </w:tcBorders>
          </w:tcPr>
          <w:p w14:paraId="44F8FBFC" w14:textId="77777777" w:rsidR="009857BF" w:rsidRPr="00CD18AF" w:rsidRDefault="009857BF" w:rsidP="00F30FD4">
            <w:pPr>
              <w:spacing w:line="20" w:lineRule="atLeast"/>
              <w:jc w:val="left"/>
              <w:rPr>
                <w:rFonts w:ascii="Arial" w:hAnsi="Arial"/>
                <w:spacing w:val="-8"/>
                <w:kern w:val="20"/>
                <w:sz w:val="18"/>
                <w:lang w:val="ru-RU"/>
              </w:rPr>
            </w:pPr>
            <w:proofErr w:type="spellStart"/>
            <w:r w:rsidRPr="00CD18AF">
              <w:rPr>
                <w:rFonts w:ascii="Arial" w:hAnsi="Arial"/>
                <w:spacing w:val="-8"/>
                <w:kern w:val="20"/>
                <w:sz w:val="18"/>
              </w:rPr>
              <w:t>Predmetna</w:t>
            </w:r>
            <w:proofErr w:type="spellEnd"/>
            <w:r w:rsidRPr="00CD18AF">
              <w:rPr>
                <w:rFonts w:ascii="Arial" w:hAnsi="Arial"/>
                <w:spacing w:val="-8"/>
                <w:kern w:val="20"/>
                <w:sz w:val="18"/>
              </w:rPr>
              <w:t xml:space="preserve"> </w:t>
            </w:r>
            <w:proofErr w:type="spellStart"/>
            <w:r w:rsidRPr="00CD18AF">
              <w:rPr>
                <w:rFonts w:ascii="Arial" w:hAnsi="Arial"/>
                <w:spacing w:val="-8"/>
                <w:kern w:val="20"/>
                <w:sz w:val="18"/>
              </w:rPr>
              <w:t>odrednica</w:t>
            </w:r>
            <w:proofErr w:type="spellEnd"/>
            <w:r w:rsidRPr="00CD18AF">
              <w:rPr>
                <w:rFonts w:ascii="Arial" w:hAnsi="Arial"/>
                <w:spacing w:val="-8"/>
                <w:kern w:val="20"/>
                <w:sz w:val="18"/>
                <w:lang w:val="ru-RU"/>
              </w:rPr>
              <w:t>/</w:t>
            </w:r>
            <w:proofErr w:type="spellStart"/>
            <w:r w:rsidRPr="00CD18AF">
              <w:rPr>
                <w:rFonts w:ascii="Arial" w:hAnsi="Arial"/>
                <w:spacing w:val="-8"/>
                <w:kern w:val="20"/>
                <w:sz w:val="18"/>
              </w:rPr>
              <w:t>Ključne</w:t>
            </w:r>
            <w:proofErr w:type="spellEnd"/>
            <w:r w:rsidRPr="00CD18AF">
              <w:rPr>
                <w:rFonts w:ascii="Arial" w:hAnsi="Arial"/>
                <w:spacing w:val="-8"/>
                <w:kern w:val="20"/>
                <w:sz w:val="18"/>
              </w:rPr>
              <w:t xml:space="preserve"> </w:t>
            </w:r>
            <w:proofErr w:type="spellStart"/>
            <w:r w:rsidRPr="00CD18AF">
              <w:rPr>
                <w:rFonts w:ascii="Arial" w:hAnsi="Arial"/>
                <w:spacing w:val="-8"/>
                <w:kern w:val="20"/>
                <w:sz w:val="18"/>
              </w:rPr>
              <w:t>reči</w:t>
            </w:r>
            <w:proofErr w:type="spellEnd"/>
            <w:r w:rsidRPr="00CD18AF">
              <w:rPr>
                <w:rFonts w:ascii="Arial" w:hAnsi="Arial"/>
                <w:spacing w:val="-8"/>
                <w:kern w:val="20"/>
                <w:sz w:val="18"/>
                <w:lang w:val="ru-RU"/>
              </w:rPr>
              <w:t xml:space="preserve">, </w:t>
            </w:r>
            <w:r w:rsidRPr="00CD18AF">
              <w:rPr>
                <w:rFonts w:ascii="Arial" w:hAnsi="Arial"/>
                <w:b/>
                <w:spacing w:val="-8"/>
                <w:kern w:val="20"/>
                <w:sz w:val="18"/>
              </w:rPr>
              <w:t>PO</w:t>
            </w:r>
            <w:r w:rsidRPr="00CD18AF">
              <w:rPr>
                <w:rFonts w:ascii="Arial" w:hAnsi="Arial"/>
                <w:spacing w:val="-8"/>
                <w:kern w:val="20"/>
                <w:sz w:val="18"/>
                <w:lang w:val="ru-RU"/>
              </w:rPr>
              <w:t>:</w:t>
            </w:r>
          </w:p>
        </w:tc>
        <w:tc>
          <w:tcPr>
            <w:tcW w:w="6428" w:type="dxa"/>
            <w:gridSpan w:val="2"/>
            <w:tcBorders>
              <w:top w:val="dashSmallGap" w:sz="4" w:space="0" w:color="auto"/>
              <w:bottom w:val="dashSmallGap" w:sz="4" w:space="0" w:color="auto"/>
            </w:tcBorders>
            <w:vAlign w:val="center"/>
          </w:tcPr>
          <w:p w14:paraId="1EE7D801" w14:textId="729CC24E" w:rsidR="009857BF" w:rsidRPr="00CD18AF" w:rsidRDefault="00CA30D8" w:rsidP="00F30FD4">
            <w:pPr>
              <w:spacing w:line="20" w:lineRule="atLeast"/>
              <w:jc w:val="left"/>
              <w:rPr>
                <w:rFonts w:ascii="Arial" w:hAnsi="Arial"/>
                <w:kern w:val="20"/>
                <w:sz w:val="18"/>
              </w:rPr>
            </w:pPr>
            <w:del w:id="39" w:author="leksandar komazec" w:date="2022-08-30T15:36:00Z">
              <w:r w:rsidDel="00762431">
                <w:rPr>
                  <w:rFonts w:ascii="Arial" w:hAnsi="Arial"/>
                  <w:kern w:val="20"/>
                  <w:sz w:val="18"/>
                </w:rPr>
                <w:delText>Bežične senzorske mreže, lokalizacija</w:delText>
              </w:r>
            </w:del>
            <w:ins w:id="40" w:author="leksandar komazec" w:date="2022-08-30T15:36:00Z">
              <w:r w:rsidR="00762431">
                <w:rPr>
                  <w:rFonts w:ascii="Arial" w:hAnsi="Arial"/>
                  <w:kern w:val="20"/>
                  <w:sz w:val="18"/>
                </w:rPr>
                <w:t xml:space="preserve">Video </w:t>
              </w:r>
              <w:proofErr w:type="spellStart"/>
              <w:r w:rsidR="00762431">
                <w:rPr>
                  <w:rFonts w:ascii="Arial" w:hAnsi="Arial"/>
                  <w:kern w:val="20"/>
                  <w:sz w:val="18"/>
                </w:rPr>
                <w:t>igra</w:t>
              </w:r>
              <w:proofErr w:type="spellEnd"/>
              <w:r w:rsidR="00762431">
                <w:rPr>
                  <w:rFonts w:ascii="Arial" w:hAnsi="Arial"/>
                  <w:kern w:val="20"/>
                  <w:sz w:val="18"/>
                </w:rPr>
                <w:t xml:space="preserve">, </w:t>
              </w:r>
              <w:proofErr w:type="spellStart"/>
              <w:r w:rsidR="00762431">
                <w:rPr>
                  <w:rFonts w:ascii="Arial" w:hAnsi="Arial"/>
                  <w:kern w:val="20"/>
                  <w:sz w:val="18"/>
                </w:rPr>
                <w:t>mreže</w:t>
              </w:r>
            </w:ins>
            <w:proofErr w:type="spellEnd"/>
            <w:ins w:id="41" w:author="leksandar komazec" w:date="2022-08-30T15:40:00Z">
              <w:r w:rsidR="00762431">
                <w:rPr>
                  <w:rFonts w:ascii="Arial" w:hAnsi="Arial"/>
                  <w:kern w:val="20"/>
                  <w:sz w:val="18"/>
                </w:rPr>
                <w:t xml:space="preserve">, </w:t>
              </w:r>
              <w:proofErr w:type="spellStart"/>
              <w:r w:rsidR="00762431">
                <w:rPr>
                  <w:rFonts w:ascii="Arial" w:hAnsi="Arial"/>
                  <w:kern w:val="20"/>
                  <w:sz w:val="18"/>
                </w:rPr>
                <w:t>više</w:t>
              </w:r>
              <w:proofErr w:type="spellEnd"/>
              <w:r w:rsidR="00762431">
                <w:rPr>
                  <w:rFonts w:ascii="Arial" w:hAnsi="Arial"/>
                  <w:kern w:val="20"/>
                  <w:sz w:val="18"/>
                </w:rPr>
                <w:t xml:space="preserve"> </w:t>
              </w:r>
              <w:proofErr w:type="spellStart"/>
              <w:r w:rsidR="00762431">
                <w:rPr>
                  <w:rFonts w:ascii="Arial" w:hAnsi="Arial"/>
                  <w:kern w:val="20"/>
                  <w:sz w:val="18"/>
                </w:rPr>
                <w:t>platformi</w:t>
              </w:r>
            </w:ins>
            <w:proofErr w:type="spellEnd"/>
          </w:p>
        </w:tc>
      </w:tr>
      <w:tr w:rsidR="009857BF" w:rsidRPr="00CD18AF" w14:paraId="281066CB" w14:textId="77777777" w:rsidTr="001D6D84">
        <w:trPr>
          <w:cantSplit/>
          <w:trHeight w:hRule="exact" w:val="351"/>
        </w:trPr>
        <w:tc>
          <w:tcPr>
            <w:tcW w:w="3570" w:type="dxa"/>
            <w:gridSpan w:val="2"/>
            <w:tcBorders>
              <w:top w:val="dashSmallGap" w:sz="4" w:space="0" w:color="auto"/>
              <w:bottom w:val="dashSmallGap" w:sz="4" w:space="0" w:color="auto"/>
            </w:tcBorders>
          </w:tcPr>
          <w:p w14:paraId="6D383AA8" w14:textId="77777777" w:rsidR="009857BF" w:rsidRPr="00CD18AF" w:rsidRDefault="009857BF" w:rsidP="00F30FD4">
            <w:pPr>
              <w:spacing w:line="20" w:lineRule="atLeast"/>
              <w:jc w:val="left"/>
              <w:rPr>
                <w:rFonts w:ascii="Arial" w:hAnsi="Arial"/>
                <w:b/>
                <w:kern w:val="20"/>
                <w:sz w:val="18"/>
              </w:rPr>
            </w:pPr>
            <w:r w:rsidRPr="00CD18AF">
              <w:rPr>
                <w:rFonts w:ascii="Arial" w:hAnsi="Arial"/>
                <w:b/>
                <w:kern w:val="20"/>
                <w:sz w:val="18"/>
              </w:rPr>
              <w:t>UDK</w:t>
            </w:r>
          </w:p>
        </w:tc>
        <w:tc>
          <w:tcPr>
            <w:tcW w:w="6428" w:type="dxa"/>
            <w:gridSpan w:val="2"/>
            <w:tcBorders>
              <w:top w:val="dashSmallGap" w:sz="4" w:space="0" w:color="auto"/>
              <w:bottom w:val="dashSmallGap" w:sz="4" w:space="0" w:color="auto"/>
            </w:tcBorders>
            <w:vAlign w:val="center"/>
          </w:tcPr>
          <w:p w14:paraId="212F20F7" w14:textId="77777777" w:rsidR="009857BF" w:rsidRPr="00CD18AF" w:rsidRDefault="009857BF" w:rsidP="00F30FD4">
            <w:pPr>
              <w:spacing w:line="20" w:lineRule="atLeast"/>
              <w:jc w:val="left"/>
              <w:rPr>
                <w:rFonts w:ascii="Arial" w:hAnsi="Arial"/>
                <w:kern w:val="20"/>
                <w:sz w:val="18"/>
                <w:lang w:val="sr-Cyrl-CS"/>
              </w:rPr>
            </w:pPr>
          </w:p>
        </w:tc>
      </w:tr>
      <w:tr w:rsidR="009857BF" w:rsidRPr="00CD18AF" w14:paraId="6D5081CF" w14:textId="77777777" w:rsidTr="001D6D84">
        <w:trPr>
          <w:cantSplit/>
          <w:trHeight w:hRule="exact" w:val="503"/>
        </w:trPr>
        <w:tc>
          <w:tcPr>
            <w:tcW w:w="3570" w:type="dxa"/>
            <w:gridSpan w:val="2"/>
            <w:tcBorders>
              <w:top w:val="dashSmallGap" w:sz="4" w:space="0" w:color="auto"/>
              <w:bottom w:val="dashSmallGap" w:sz="4" w:space="0" w:color="auto"/>
            </w:tcBorders>
          </w:tcPr>
          <w:p w14:paraId="18444307"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Čuva</w:t>
            </w:r>
            <w:proofErr w:type="spellEnd"/>
            <w:r w:rsidRPr="00CD18AF">
              <w:rPr>
                <w:rFonts w:ascii="Arial" w:hAnsi="Arial"/>
                <w:kern w:val="20"/>
                <w:sz w:val="18"/>
              </w:rPr>
              <w:t xml:space="preserve"> se, </w:t>
            </w:r>
            <w:r w:rsidRPr="00CD18AF">
              <w:rPr>
                <w:rFonts w:ascii="Arial" w:hAnsi="Arial"/>
                <w:b/>
                <w:kern w:val="20"/>
                <w:sz w:val="18"/>
              </w:rPr>
              <w:t>ČU</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0DCC2FC0"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Biblioteka</w:t>
            </w:r>
            <w:proofErr w:type="spellEnd"/>
            <w:r w:rsidRPr="00CD18AF">
              <w:rPr>
                <w:rFonts w:ascii="Arial" w:hAnsi="Arial"/>
                <w:kern w:val="20"/>
                <w:sz w:val="18"/>
                <w:lang w:val="sr-Cyrl-CS"/>
              </w:rPr>
              <w:t xml:space="preserve"> </w:t>
            </w:r>
            <w:r w:rsidRPr="00CD18AF">
              <w:rPr>
                <w:rFonts w:ascii="Arial" w:hAnsi="Arial"/>
                <w:kern w:val="20"/>
                <w:sz w:val="18"/>
              </w:rPr>
              <w:t>FTN</w:t>
            </w:r>
            <w:r w:rsidRPr="00CD18AF">
              <w:rPr>
                <w:rFonts w:ascii="Arial" w:hAnsi="Arial"/>
                <w:kern w:val="20"/>
                <w:sz w:val="18"/>
                <w:lang w:val="sr-Cyrl-CS"/>
              </w:rPr>
              <w:t xml:space="preserve">, </w:t>
            </w:r>
            <w:r w:rsidRPr="00CD18AF">
              <w:rPr>
                <w:rFonts w:ascii="Arial" w:hAnsi="Arial"/>
                <w:kern w:val="20"/>
                <w:sz w:val="18"/>
              </w:rPr>
              <w:t>Novi Sad</w:t>
            </w:r>
            <w:r w:rsidRPr="00CD18AF">
              <w:rPr>
                <w:rFonts w:ascii="Arial" w:hAnsi="Arial"/>
                <w:kern w:val="20"/>
                <w:sz w:val="18"/>
                <w:lang w:val="sr-Cyrl-CS"/>
              </w:rPr>
              <w:t xml:space="preserve">, </w:t>
            </w:r>
            <w:proofErr w:type="spellStart"/>
            <w:r w:rsidRPr="00CD18AF">
              <w:rPr>
                <w:rFonts w:ascii="Arial" w:hAnsi="Arial"/>
                <w:kern w:val="20"/>
                <w:sz w:val="18"/>
              </w:rPr>
              <w:t>Trg</w:t>
            </w:r>
            <w:proofErr w:type="spellEnd"/>
            <w:r w:rsidRPr="00CD18AF">
              <w:rPr>
                <w:rFonts w:ascii="Arial" w:hAnsi="Arial"/>
                <w:kern w:val="20"/>
                <w:sz w:val="18"/>
              </w:rPr>
              <w:t xml:space="preserve"> </w:t>
            </w:r>
            <w:proofErr w:type="spellStart"/>
            <w:r w:rsidRPr="00CD18AF">
              <w:rPr>
                <w:rFonts w:ascii="Arial" w:hAnsi="Arial"/>
                <w:kern w:val="20"/>
                <w:sz w:val="18"/>
              </w:rPr>
              <w:t>Dositeja</w:t>
            </w:r>
            <w:proofErr w:type="spellEnd"/>
            <w:r w:rsidRPr="00CD18AF">
              <w:rPr>
                <w:rFonts w:ascii="Arial" w:hAnsi="Arial"/>
                <w:kern w:val="20"/>
                <w:sz w:val="18"/>
              </w:rPr>
              <w:t xml:space="preserve"> </w:t>
            </w:r>
            <w:proofErr w:type="spellStart"/>
            <w:r w:rsidRPr="00CD18AF">
              <w:rPr>
                <w:rFonts w:ascii="Arial" w:hAnsi="Arial"/>
                <w:kern w:val="20"/>
                <w:sz w:val="18"/>
              </w:rPr>
              <w:t>Obradovića</w:t>
            </w:r>
            <w:proofErr w:type="spellEnd"/>
            <w:r w:rsidRPr="00CD18AF">
              <w:rPr>
                <w:rFonts w:ascii="Arial" w:hAnsi="Arial"/>
                <w:kern w:val="20"/>
                <w:sz w:val="18"/>
              </w:rPr>
              <w:t xml:space="preserve"> 6a</w:t>
            </w:r>
          </w:p>
        </w:tc>
      </w:tr>
      <w:tr w:rsidR="009857BF" w:rsidRPr="00CD18AF" w14:paraId="67AE9C6B" w14:textId="77777777" w:rsidTr="001D6D84">
        <w:trPr>
          <w:cantSplit/>
          <w:trHeight w:hRule="exact" w:val="476"/>
        </w:trPr>
        <w:tc>
          <w:tcPr>
            <w:tcW w:w="3570" w:type="dxa"/>
            <w:gridSpan w:val="2"/>
            <w:tcBorders>
              <w:top w:val="dashSmallGap" w:sz="4" w:space="0" w:color="auto"/>
              <w:bottom w:val="dashSmallGap" w:sz="4" w:space="0" w:color="auto"/>
            </w:tcBorders>
          </w:tcPr>
          <w:p w14:paraId="4490D0B8"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Važna</w:t>
            </w:r>
            <w:proofErr w:type="spellEnd"/>
            <w:r w:rsidRPr="00CD18AF">
              <w:rPr>
                <w:rFonts w:ascii="Arial" w:hAnsi="Arial"/>
                <w:kern w:val="20"/>
                <w:sz w:val="18"/>
              </w:rPr>
              <w:t xml:space="preserve"> </w:t>
            </w:r>
            <w:proofErr w:type="spellStart"/>
            <w:r w:rsidRPr="00CD18AF">
              <w:rPr>
                <w:rFonts w:ascii="Arial" w:hAnsi="Arial"/>
                <w:kern w:val="20"/>
                <w:sz w:val="18"/>
              </w:rPr>
              <w:t>napomena</w:t>
            </w:r>
            <w:proofErr w:type="spellEnd"/>
            <w:r w:rsidRPr="00CD18AF">
              <w:rPr>
                <w:rFonts w:ascii="Arial" w:hAnsi="Arial"/>
                <w:kern w:val="20"/>
                <w:sz w:val="18"/>
              </w:rPr>
              <w:t xml:space="preserve">, </w:t>
            </w:r>
            <w:r w:rsidRPr="00CD18AF">
              <w:rPr>
                <w:rFonts w:ascii="Arial" w:hAnsi="Arial"/>
                <w:b/>
                <w:kern w:val="20"/>
                <w:sz w:val="18"/>
              </w:rPr>
              <w:t>VN</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02A3F9B1"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Nema</w:t>
            </w:r>
            <w:proofErr w:type="spellEnd"/>
          </w:p>
        </w:tc>
      </w:tr>
      <w:tr w:rsidR="009857BF" w:rsidRPr="00CD18AF" w14:paraId="1290D41C" w14:textId="77777777" w:rsidTr="001D6D84">
        <w:trPr>
          <w:cantSplit/>
          <w:trHeight w:hRule="exact" w:val="2096"/>
        </w:trPr>
        <w:tc>
          <w:tcPr>
            <w:tcW w:w="3570" w:type="dxa"/>
            <w:gridSpan w:val="2"/>
            <w:tcBorders>
              <w:top w:val="dashSmallGap" w:sz="4" w:space="0" w:color="auto"/>
              <w:bottom w:val="dashSmallGap" w:sz="4" w:space="0" w:color="auto"/>
            </w:tcBorders>
          </w:tcPr>
          <w:p w14:paraId="30B399A7"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Izvod</w:t>
            </w:r>
            <w:proofErr w:type="spellEnd"/>
            <w:r w:rsidRPr="00CD18AF">
              <w:rPr>
                <w:rFonts w:ascii="Arial" w:hAnsi="Arial"/>
                <w:kern w:val="20"/>
                <w:sz w:val="18"/>
              </w:rPr>
              <w:t xml:space="preserve">, </w:t>
            </w:r>
            <w:r w:rsidRPr="00CD18AF">
              <w:rPr>
                <w:rFonts w:ascii="Arial" w:hAnsi="Arial"/>
                <w:b/>
                <w:kern w:val="20"/>
                <w:sz w:val="18"/>
              </w:rPr>
              <w:t>IZ</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751A71E8" w14:textId="0078865B" w:rsidR="009857BF" w:rsidRPr="008A72A3" w:rsidRDefault="00762431" w:rsidP="00F30FD4">
            <w:pPr>
              <w:spacing w:line="20" w:lineRule="atLeast"/>
              <w:rPr>
                <w:rFonts w:ascii="Arial" w:hAnsi="Arial" w:cs="Arial"/>
                <w:kern w:val="20"/>
                <w:sz w:val="18"/>
                <w:lang w:val="sr-Latn-CS"/>
              </w:rPr>
            </w:pPr>
            <w:proofErr w:type="spellStart"/>
            <w:ins w:id="42" w:author="leksandar komazec" w:date="2022-08-30T15:37:00Z">
              <w:r>
                <w:rPr>
                  <w:rFonts w:ascii="Arial" w:hAnsi="Arial" w:cs="Arial"/>
                  <w:sz w:val="18"/>
                  <w:szCs w:val="18"/>
                </w:rPr>
                <w:t>Ve</w:t>
              </w:r>
              <w:proofErr w:type="spellEnd"/>
              <w:r>
                <w:rPr>
                  <w:rFonts w:ascii="Arial" w:hAnsi="Arial" w:cs="Arial"/>
                  <w:sz w:val="18"/>
                  <w:szCs w:val="18"/>
                  <w:lang w:val="sr-Latn-RS"/>
                </w:rPr>
                <w:t>ćina modernih video igara pruža</w:t>
              </w:r>
            </w:ins>
            <w:ins w:id="43" w:author="leksandar komazec" w:date="2022-08-30T15:38:00Z">
              <w:r>
                <w:rPr>
                  <w:rFonts w:ascii="Arial" w:hAnsi="Arial" w:cs="Arial"/>
                  <w:sz w:val="18"/>
                  <w:szCs w:val="18"/>
                  <w:lang w:val="sr-Latn-RS"/>
                </w:rPr>
                <w:t xml:space="preserve"> svojim korisnicima mogućnost igranja sa drugim korisnicima širom sveta, kao i čuvanje dosegnutih </w:t>
              </w:r>
            </w:ins>
            <w:ins w:id="44" w:author="leksandar komazec" w:date="2022-08-30T15:39:00Z">
              <w:r>
                <w:rPr>
                  <w:rFonts w:ascii="Arial" w:hAnsi="Arial" w:cs="Arial"/>
                  <w:sz w:val="18"/>
                  <w:szCs w:val="18"/>
                  <w:lang w:val="sr-Latn-RS"/>
                </w:rPr>
                <w:t xml:space="preserve">rezultata na računarima za pohranu podataka koji se mogu nalaziti stotinama hiljada kilometara od mesta gde se nalazi korisnik. Takođe je sve </w:t>
              </w:r>
            </w:ins>
            <w:ins w:id="45" w:author="leksandar komazec" w:date="2022-08-30T15:41:00Z">
              <w:r w:rsidR="00E61A0C">
                <w:rPr>
                  <w:rFonts w:ascii="Arial" w:hAnsi="Arial" w:cs="Arial"/>
                  <w:sz w:val="18"/>
                  <w:szCs w:val="18"/>
                  <w:lang w:val="sr-Latn-RS"/>
                </w:rPr>
                <w:t>vrlo česta mogućnost da se istoj video igri pristup sa različitih uređaja poput računara, telefona, tableta što korisnicima daju mogućnost da se zabave u bilo kom trenutk</w:t>
              </w:r>
            </w:ins>
            <w:ins w:id="46" w:author="leksandar komazec" w:date="2022-08-30T15:42:00Z">
              <w:r w:rsidR="00E61A0C">
                <w:rPr>
                  <w:rFonts w:ascii="Arial" w:hAnsi="Arial" w:cs="Arial"/>
                  <w:sz w:val="18"/>
                  <w:szCs w:val="18"/>
                  <w:lang w:val="sr-Latn-RS"/>
                </w:rPr>
                <w:t>u i na bilo kom mestu.</w:t>
              </w:r>
            </w:ins>
            <w:del w:id="47" w:author="leksandar komazec" w:date="2022-08-30T15:37:00Z">
              <w:r w:rsidR="0030520A" w:rsidRPr="00126CB5" w:rsidDel="00762431">
                <w:rPr>
                  <w:rFonts w:ascii="Arial" w:hAnsi="Arial" w:cs="Arial"/>
                  <w:sz w:val="18"/>
                  <w:szCs w:val="18"/>
                </w:rPr>
                <w:delText>U mnogim primenama bežičnih senzorskih mreža, poznavanje lokacije senzorskog  čvora u okviru mreže  od  presudnog  je  značaja  za  uspešan  rad  i  ostvarivanje  funkcije  mreže. Obično imamo nekoliko senzorskih čvorova sa poznatom lokacijom koji su referentni, poznatiji kao sidra tako da ostali čvorovi mogu da se samopozicioniraju na osnovu njih.  Lokalizacija senzorskih čvorova ima veliki značaj za procese identifikacije i korelacije prikupljenih podataka, adresiranja i rutiranja na osnovu lokacije</w:delText>
              </w:r>
              <w:r w:rsidR="00F30FD4" w:rsidDel="00762431">
                <w:rPr>
                  <w:rFonts w:ascii="Arial" w:hAnsi="Arial" w:cs="Arial"/>
                  <w:sz w:val="18"/>
                  <w:szCs w:val="18"/>
                </w:rPr>
                <w:delText xml:space="preserve">. </w:delText>
              </w:r>
              <w:r w:rsidR="0030520A" w:rsidRPr="00126CB5" w:rsidDel="00762431">
                <w:rPr>
                  <w:rFonts w:ascii="Arial" w:hAnsi="Arial" w:cs="Arial"/>
                  <w:sz w:val="18"/>
                  <w:szCs w:val="18"/>
                </w:rPr>
                <w:delText>U ovo</w:delText>
              </w:r>
              <w:r w:rsidR="00E133EC" w:rsidDel="00762431">
                <w:rPr>
                  <w:rFonts w:ascii="Arial" w:hAnsi="Arial" w:cs="Arial"/>
                  <w:sz w:val="18"/>
                  <w:szCs w:val="18"/>
                </w:rPr>
                <w:delText>m</w:delText>
              </w:r>
              <w:r w:rsidR="0030520A" w:rsidRPr="00126CB5" w:rsidDel="00762431">
                <w:rPr>
                  <w:rFonts w:ascii="Arial" w:hAnsi="Arial" w:cs="Arial"/>
                  <w:sz w:val="18"/>
                  <w:szCs w:val="18"/>
                </w:rPr>
                <w:delText xml:space="preserve"> radu su predstavljena dva nova poboljšanja DV-Hop algoritma za lokalizaciju. Rezultati su pokazali da predloženi algoritmi mogu značajno da smanje grešku u lokalizaciji.</w:delText>
              </w:r>
            </w:del>
          </w:p>
        </w:tc>
      </w:tr>
      <w:tr w:rsidR="009857BF" w:rsidRPr="00CD18AF" w14:paraId="1FD9FDE7" w14:textId="77777777" w:rsidTr="00B11059">
        <w:trPr>
          <w:cantSplit/>
          <w:trHeight w:hRule="exact" w:val="351"/>
        </w:trPr>
        <w:tc>
          <w:tcPr>
            <w:tcW w:w="3570" w:type="dxa"/>
            <w:gridSpan w:val="2"/>
            <w:tcBorders>
              <w:top w:val="dashSmallGap" w:sz="4" w:space="0" w:color="auto"/>
              <w:bottom w:val="dashSmallGap" w:sz="4" w:space="0" w:color="auto"/>
            </w:tcBorders>
          </w:tcPr>
          <w:p w14:paraId="5925EF57"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Datum </w:t>
            </w:r>
            <w:proofErr w:type="spellStart"/>
            <w:r w:rsidRPr="00CD18AF">
              <w:rPr>
                <w:rFonts w:ascii="Arial" w:hAnsi="Arial"/>
                <w:kern w:val="20"/>
                <w:sz w:val="18"/>
              </w:rPr>
              <w:t>prihvatanja</w:t>
            </w:r>
            <w:proofErr w:type="spellEnd"/>
            <w:r w:rsidRPr="00CD18AF">
              <w:rPr>
                <w:rFonts w:ascii="Arial" w:hAnsi="Arial"/>
                <w:kern w:val="20"/>
                <w:sz w:val="18"/>
              </w:rPr>
              <w:t xml:space="preserve"> </w:t>
            </w:r>
            <w:proofErr w:type="spellStart"/>
            <w:r w:rsidRPr="00CD18AF">
              <w:rPr>
                <w:rFonts w:ascii="Arial" w:hAnsi="Arial"/>
                <w:kern w:val="20"/>
                <w:sz w:val="18"/>
              </w:rPr>
              <w:t>teme</w:t>
            </w:r>
            <w:proofErr w:type="spellEnd"/>
            <w:r w:rsidRPr="00CD18AF">
              <w:rPr>
                <w:rFonts w:ascii="Arial" w:hAnsi="Arial"/>
                <w:kern w:val="20"/>
                <w:sz w:val="18"/>
              </w:rPr>
              <w:t xml:space="preserve">, </w:t>
            </w:r>
            <w:r w:rsidRPr="00CD18AF">
              <w:rPr>
                <w:rFonts w:ascii="Arial" w:hAnsi="Arial"/>
                <w:b/>
                <w:kern w:val="20"/>
                <w:sz w:val="18"/>
              </w:rPr>
              <w:t>DP</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1F5BCD26" w14:textId="558F8949" w:rsidR="009857BF" w:rsidRPr="00CD18AF" w:rsidRDefault="00B11059" w:rsidP="00B11059">
            <w:pPr>
              <w:spacing w:line="20" w:lineRule="atLeast"/>
              <w:jc w:val="left"/>
              <w:rPr>
                <w:rFonts w:ascii="Arial" w:hAnsi="Arial"/>
                <w:kern w:val="20"/>
                <w:sz w:val="18"/>
                <w:lang w:val="hr-HR"/>
              </w:rPr>
            </w:pPr>
            <w:r>
              <w:rPr>
                <w:rFonts w:ascii="Arial" w:hAnsi="Arial"/>
                <w:kern w:val="20"/>
                <w:sz w:val="18"/>
                <w:lang w:val="hr-HR"/>
              </w:rPr>
              <w:t>03.10.20</w:t>
            </w:r>
            <w:ins w:id="48" w:author="leksandar komazec" w:date="2022-08-30T15:36:00Z">
              <w:r w:rsidR="00762431">
                <w:rPr>
                  <w:rFonts w:ascii="Arial" w:hAnsi="Arial"/>
                  <w:kern w:val="20"/>
                  <w:sz w:val="18"/>
                  <w:lang w:val="hr-HR"/>
                </w:rPr>
                <w:t>22</w:t>
              </w:r>
            </w:ins>
            <w:ins w:id="49" w:author="leksandar komazec" w:date="2022-08-30T15:37:00Z">
              <w:r w:rsidR="00762431">
                <w:rPr>
                  <w:rFonts w:ascii="Arial" w:hAnsi="Arial"/>
                  <w:kern w:val="20"/>
                  <w:sz w:val="18"/>
                  <w:lang w:val="hr-HR"/>
                </w:rPr>
                <w:t xml:space="preserve"> </w:t>
              </w:r>
            </w:ins>
            <w:del w:id="50" w:author="leksandar komazec" w:date="2022-08-30T15:36:00Z">
              <w:r w:rsidDel="00762431">
                <w:rPr>
                  <w:rFonts w:ascii="Arial" w:hAnsi="Arial"/>
                  <w:kern w:val="20"/>
                  <w:sz w:val="18"/>
                  <w:lang w:val="hr-HR"/>
                </w:rPr>
                <w:delText>12</w:delText>
              </w:r>
            </w:del>
          </w:p>
        </w:tc>
      </w:tr>
      <w:tr w:rsidR="009857BF" w:rsidRPr="00CD18AF" w14:paraId="303B0893" w14:textId="77777777" w:rsidTr="00B11059">
        <w:trPr>
          <w:cantSplit/>
          <w:trHeight w:hRule="exact" w:val="351"/>
        </w:trPr>
        <w:tc>
          <w:tcPr>
            <w:tcW w:w="3570" w:type="dxa"/>
            <w:gridSpan w:val="2"/>
            <w:tcBorders>
              <w:top w:val="dashSmallGap" w:sz="4" w:space="0" w:color="auto"/>
              <w:bottom w:val="dashSmallGap" w:sz="4" w:space="0" w:color="auto"/>
            </w:tcBorders>
          </w:tcPr>
          <w:p w14:paraId="08EE4B42" w14:textId="77777777" w:rsidR="009857BF" w:rsidRPr="00CD18AF" w:rsidRDefault="009857BF" w:rsidP="00F30FD4">
            <w:pPr>
              <w:spacing w:line="20" w:lineRule="atLeast"/>
              <w:jc w:val="left"/>
              <w:rPr>
                <w:rFonts w:ascii="Arial" w:hAnsi="Arial"/>
                <w:kern w:val="20"/>
                <w:sz w:val="18"/>
              </w:rPr>
            </w:pPr>
            <w:r w:rsidRPr="00CD18AF">
              <w:rPr>
                <w:rFonts w:ascii="Arial" w:hAnsi="Arial"/>
                <w:kern w:val="20"/>
                <w:sz w:val="18"/>
              </w:rPr>
              <w:t xml:space="preserve">Datum </w:t>
            </w:r>
            <w:proofErr w:type="spellStart"/>
            <w:r w:rsidRPr="00CD18AF">
              <w:rPr>
                <w:rFonts w:ascii="Arial" w:hAnsi="Arial"/>
                <w:kern w:val="20"/>
                <w:sz w:val="18"/>
              </w:rPr>
              <w:t>odbrane</w:t>
            </w:r>
            <w:proofErr w:type="spellEnd"/>
            <w:r w:rsidRPr="00CD18AF">
              <w:rPr>
                <w:rFonts w:ascii="Arial" w:hAnsi="Arial"/>
                <w:kern w:val="20"/>
                <w:sz w:val="18"/>
              </w:rPr>
              <w:t xml:space="preserve">, </w:t>
            </w:r>
            <w:r w:rsidRPr="00CD18AF">
              <w:rPr>
                <w:rFonts w:ascii="Arial" w:hAnsi="Arial"/>
                <w:b/>
                <w:kern w:val="20"/>
                <w:sz w:val="18"/>
              </w:rPr>
              <w:t>DO</w:t>
            </w:r>
            <w:r w:rsidRPr="00CD18AF">
              <w:rPr>
                <w:rFonts w:ascii="Arial" w:hAnsi="Arial"/>
                <w:kern w:val="20"/>
                <w:sz w:val="18"/>
              </w:rPr>
              <w:t>:</w:t>
            </w:r>
          </w:p>
        </w:tc>
        <w:tc>
          <w:tcPr>
            <w:tcW w:w="6428" w:type="dxa"/>
            <w:gridSpan w:val="2"/>
            <w:tcBorders>
              <w:top w:val="dashSmallGap" w:sz="4" w:space="0" w:color="auto"/>
              <w:bottom w:val="dashSmallGap" w:sz="4" w:space="0" w:color="auto"/>
            </w:tcBorders>
            <w:vAlign w:val="center"/>
          </w:tcPr>
          <w:p w14:paraId="38C9C944" w14:textId="40495479" w:rsidR="009857BF" w:rsidRPr="00CD18AF" w:rsidRDefault="00B11059" w:rsidP="00B11059">
            <w:pPr>
              <w:spacing w:line="20" w:lineRule="atLeast"/>
              <w:jc w:val="left"/>
              <w:rPr>
                <w:rFonts w:ascii="Arial" w:hAnsi="Arial"/>
                <w:kern w:val="20"/>
                <w:sz w:val="18"/>
                <w:lang w:val="hr-HR"/>
              </w:rPr>
            </w:pPr>
            <w:r>
              <w:rPr>
                <w:rFonts w:ascii="Arial" w:hAnsi="Arial"/>
                <w:kern w:val="20"/>
                <w:sz w:val="18"/>
                <w:lang w:val="hr-HR"/>
              </w:rPr>
              <w:t>15.10.20</w:t>
            </w:r>
            <w:ins w:id="51" w:author="leksandar komazec" w:date="2022-08-30T15:37:00Z">
              <w:r w:rsidR="00762431">
                <w:rPr>
                  <w:rFonts w:ascii="Arial" w:hAnsi="Arial"/>
                  <w:kern w:val="20"/>
                  <w:sz w:val="18"/>
                  <w:lang w:val="hr-HR"/>
                </w:rPr>
                <w:t>22</w:t>
              </w:r>
            </w:ins>
            <w:del w:id="52" w:author="leksandar komazec" w:date="2022-08-30T15:37:00Z">
              <w:r w:rsidDel="00762431">
                <w:rPr>
                  <w:rFonts w:ascii="Arial" w:hAnsi="Arial"/>
                  <w:kern w:val="20"/>
                  <w:sz w:val="18"/>
                  <w:lang w:val="hr-HR"/>
                </w:rPr>
                <w:delText>12</w:delText>
              </w:r>
            </w:del>
          </w:p>
        </w:tc>
      </w:tr>
      <w:tr w:rsidR="009857BF" w:rsidRPr="00CD18AF" w14:paraId="1A3EAEDD" w14:textId="77777777" w:rsidTr="001D6D84">
        <w:trPr>
          <w:gridAfter w:val="1"/>
          <w:wAfter w:w="2143" w:type="dxa"/>
          <w:cantSplit/>
          <w:trHeight w:hRule="exact" w:val="351"/>
        </w:trPr>
        <w:tc>
          <w:tcPr>
            <w:tcW w:w="2141" w:type="dxa"/>
            <w:tcBorders>
              <w:top w:val="nil"/>
              <w:bottom w:val="nil"/>
              <w:right w:val="nil"/>
            </w:tcBorders>
            <w:vAlign w:val="center"/>
          </w:tcPr>
          <w:p w14:paraId="63C4C532" w14:textId="77777777" w:rsidR="009857BF" w:rsidRPr="00CD18AF" w:rsidRDefault="009857BF" w:rsidP="00F30FD4">
            <w:pPr>
              <w:spacing w:line="20" w:lineRule="atLeast"/>
              <w:jc w:val="left"/>
              <w:rPr>
                <w:rFonts w:ascii="Arial" w:hAnsi="Arial"/>
                <w:spacing w:val="-4"/>
                <w:kern w:val="20"/>
                <w:sz w:val="18"/>
              </w:rPr>
            </w:pPr>
            <w:proofErr w:type="spellStart"/>
            <w:r w:rsidRPr="00CD18AF">
              <w:rPr>
                <w:rFonts w:ascii="Arial" w:hAnsi="Arial"/>
                <w:spacing w:val="-4"/>
                <w:kern w:val="20"/>
                <w:sz w:val="18"/>
              </w:rPr>
              <w:t>Članovi</w:t>
            </w:r>
            <w:proofErr w:type="spellEnd"/>
            <w:r w:rsidRPr="00CD18AF">
              <w:rPr>
                <w:rFonts w:ascii="Arial" w:hAnsi="Arial"/>
                <w:spacing w:val="-4"/>
                <w:kern w:val="20"/>
                <w:sz w:val="18"/>
              </w:rPr>
              <w:t xml:space="preserve"> </w:t>
            </w:r>
            <w:proofErr w:type="spellStart"/>
            <w:r w:rsidRPr="00CD18AF">
              <w:rPr>
                <w:rFonts w:ascii="Arial" w:hAnsi="Arial"/>
                <w:spacing w:val="-4"/>
                <w:kern w:val="20"/>
                <w:sz w:val="18"/>
              </w:rPr>
              <w:t>komisije</w:t>
            </w:r>
            <w:proofErr w:type="spellEnd"/>
            <w:r w:rsidRPr="00CD18AF">
              <w:rPr>
                <w:rFonts w:ascii="Arial" w:hAnsi="Arial"/>
                <w:spacing w:val="-4"/>
                <w:kern w:val="20"/>
                <w:sz w:val="18"/>
              </w:rPr>
              <w:t xml:space="preserve">, </w:t>
            </w:r>
            <w:r w:rsidRPr="00CD18AF">
              <w:rPr>
                <w:rFonts w:ascii="Arial" w:hAnsi="Arial"/>
                <w:b/>
                <w:spacing w:val="-4"/>
                <w:kern w:val="20"/>
                <w:sz w:val="18"/>
              </w:rPr>
              <w:t>KO</w:t>
            </w:r>
            <w:r w:rsidRPr="00CD18AF">
              <w:rPr>
                <w:rFonts w:ascii="Arial" w:hAnsi="Arial"/>
                <w:spacing w:val="-4"/>
                <w:kern w:val="20"/>
                <w:sz w:val="18"/>
              </w:rPr>
              <w:t>:</w:t>
            </w:r>
          </w:p>
        </w:tc>
        <w:tc>
          <w:tcPr>
            <w:tcW w:w="1429" w:type="dxa"/>
            <w:tcBorders>
              <w:top w:val="dashSmallGap" w:sz="4" w:space="0" w:color="auto"/>
              <w:left w:val="nil"/>
              <w:bottom w:val="dashSmallGap" w:sz="4" w:space="0" w:color="auto"/>
            </w:tcBorders>
            <w:vAlign w:val="center"/>
          </w:tcPr>
          <w:p w14:paraId="0ECDE82F"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Predsednik</w:t>
            </w:r>
            <w:proofErr w:type="spellEnd"/>
            <w:r w:rsidRPr="00CD18AF">
              <w:rPr>
                <w:rFonts w:ascii="Arial" w:hAnsi="Arial"/>
                <w:kern w:val="20"/>
                <w:sz w:val="18"/>
              </w:rPr>
              <w:t>:</w:t>
            </w:r>
          </w:p>
        </w:tc>
        <w:tc>
          <w:tcPr>
            <w:tcW w:w="4285" w:type="dxa"/>
            <w:tcBorders>
              <w:top w:val="dashSmallGap" w:sz="4" w:space="0" w:color="auto"/>
              <w:bottom w:val="dashSmallGap" w:sz="4" w:space="0" w:color="auto"/>
            </w:tcBorders>
            <w:vAlign w:val="center"/>
          </w:tcPr>
          <w:p w14:paraId="0C50FE76" w14:textId="77777777" w:rsidR="009857BF" w:rsidRPr="00CD18AF" w:rsidRDefault="009E7BF2" w:rsidP="00F30FD4">
            <w:pPr>
              <w:spacing w:line="20" w:lineRule="atLeast"/>
              <w:jc w:val="left"/>
              <w:rPr>
                <w:rFonts w:ascii="Arial" w:hAnsi="Arial"/>
                <w:kern w:val="20"/>
                <w:sz w:val="18"/>
                <w:lang w:val="hr-HR"/>
              </w:rPr>
            </w:pPr>
            <w:r>
              <w:rPr>
                <w:rFonts w:ascii="Arial" w:hAnsi="Arial"/>
                <w:kern w:val="20"/>
                <w:sz w:val="18"/>
                <w:lang w:val="hr-HR"/>
              </w:rPr>
              <w:t>Doc</w:t>
            </w:r>
            <w:r w:rsidR="00F30FD4">
              <w:rPr>
                <w:rFonts w:ascii="Arial" w:hAnsi="Arial"/>
                <w:kern w:val="20"/>
                <w:sz w:val="18"/>
                <w:lang w:val="hr-HR"/>
              </w:rPr>
              <w:t>. Dr Rastislav Struharik</w:t>
            </w:r>
          </w:p>
        </w:tc>
      </w:tr>
      <w:tr w:rsidR="00F30FD4" w:rsidRPr="00CD18AF" w14:paraId="7AE057B7" w14:textId="77777777" w:rsidTr="001D6D84">
        <w:trPr>
          <w:gridAfter w:val="1"/>
          <w:wAfter w:w="2143" w:type="dxa"/>
          <w:cantSplit/>
          <w:trHeight w:hRule="exact" w:val="351"/>
        </w:trPr>
        <w:tc>
          <w:tcPr>
            <w:tcW w:w="2141" w:type="dxa"/>
            <w:tcBorders>
              <w:top w:val="nil"/>
              <w:bottom w:val="nil"/>
              <w:right w:val="nil"/>
            </w:tcBorders>
            <w:vAlign w:val="center"/>
          </w:tcPr>
          <w:p w14:paraId="71C71E63" w14:textId="77777777" w:rsidR="00F30FD4" w:rsidRPr="00CD18AF" w:rsidRDefault="00F30FD4" w:rsidP="00F30FD4">
            <w:pPr>
              <w:spacing w:line="20" w:lineRule="atLeast"/>
              <w:jc w:val="left"/>
              <w:rPr>
                <w:rFonts w:ascii="Arial" w:hAnsi="Arial"/>
                <w:spacing w:val="-4"/>
                <w:kern w:val="20"/>
                <w:sz w:val="18"/>
              </w:rPr>
            </w:pPr>
          </w:p>
        </w:tc>
        <w:tc>
          <w:tcPr>
            <w:tcW w:w="1429" w:type="dxa"/>
            <w:tcBorders>
              <w:top w:val="dashSmallGap" w:sz="4" w:space="0" w:color="auto"/>
              <w:left w:val="nil"/>
              <w:bottom w:val="dashSmallGap" w:sz="4" w:space="0" w:color="auto"/>
            </w:tcBorders>
            <w:vAlign w:val="center"/>
          </w:tcPr>
          <w:p w14:paraId="7EE5AE74" w14:textId="77777777" w:rsidR="00F30FD4" w:rsidRPr="00CD18AF" w:rsidRDefault="00161251" w:rsidP="00F30FD4">
            <w:pPr>
              <w:spacing w:line="20" w:lineRule="atLeast"/>
              <w:jc w:val="left"/>
              <w:rPr>
                <w:rFonts w:ascii="Arial" w:hAnsi="Arial"/>
                <w:kern w:val="20"/>
                <w:sz w:val="18"/>
              </w:rPr>
            </w:pPr>
            <w:proofErr w:type="spellStart"/>
            <w:r>
              <w:rPr>
                <w:rFonts w:ascii="Arial" w:hAnsi="Arial"/>
                <w:kern w:val="20"/>
                <w:sz w:val="18"/>
              </w:rPr>
              <w:t>Č</w:t>
            </w:r>
            <w:r w:rsidR="00F30FD4">
              <w:rPr>
                <w:rFonts w:ascii="Arial" w:hAnsi="Arial"/>
                <w:kern w:val="20"/>
                <w:sz w:val="18"/>
              </w:rPr>
              <w:t>lan</w:t>
            </w:r>
            <w:proofErr w:type="spellEnd"/>
            <w:r w:rsidR="00F30FD4">
              <w:rPr>
                <w:rFonts w:ascii="Arial" w:hAnsi="Arial"/>
                <w:kern w:val="20"/>
                <w:sz w:val="18"/>
              </w:rPr>
              <w:t>:</w:t>
            </w:r>
          </w:p>
        </w:tc>
        <w:tc>
          <w:tcPr>
            <w:tcW w:w="4285" w:type="dxa"/>
            <w:tcBorders>
              <w:top w:val="dashSmallGap" w:sz="4" w:space="0" w:color="auto"/>
              <w:bottom w:val="dashSmallGap" w:sz="4" w:space="0" w:color="auto"/>
            </w:tcBorders>
            <w:vAlign w:val="center"/>
          </w:tcPr>
          <w:p w14:paraId="4C6286F6" w14:textId="77777777" w:rsidR="00F30FD4" w:rsidRDefault="00BC5445" w:rsidP="00BC5445">
            <w:pPr>
              <w:spacing w:line="20" w:lineRule="atLeast"/>
              <w:jc w:val="left"/>
              <w:rPr>
                <w:rFonts w:ascii="Arial" w:hAnsi="Arial"/>
                <w:kern w:val="20"/>
                <w:sz w:val="18"/>
                <w:lang w:val="hr-HR"/>
              </w:rPr>
            </w:pPr>
            <w:r>
              <w:rPr>
                <w:rFonts w:ascii="Arial" w:hAnsi="Arial"/>
                <w:kern w:val="20"/>
                <w:sz w:val="18"/>
                <w:lang w:val="hr-HR"/>
              </w:rPr>
              <w:t>Prof. Dr Miodrag Temerinac</w:t>
            </w:r>
          </w:p>
        </w:tc>
      </w:tr>
      <w:tr w:rsidR="009857BF" w:rsidRPr="00CD18AF" w14:paraId="4729E80F" w14:textId="77777777" w:rsidTr="001D6D84">
        <w:trPr>
          <w:cantSplit/>
          <w:trHeight w:hRule="exact" w:val="324"/>
        </w:trPr>
        <w:tc>
          <w:tcPr>
            <w:tcW w:w="2141" w:type="dxa"/>
            <w:tcBorders>
              <w:top w:val="nil"/>
              <w:bottom w:val="nil"/>
              <w:right w:val="nil"/>
            </w:tcBorders>
            <w:vAlign w:val="center"/>
          </w:tcPr>
          <w:p w14:paraId="0B920B35" w14:textId="77777777" w:rsidR="009857BF" w:rsidRPr="00CD18AF" w:rsidRDefault="009857BF" w:rsidP="00F30FD4">
            <w:pPr>
              <w:spacing w:line="20" w:lineRule="atLeast"/>
              <w:jc w:val="left"/>
              <w:rPr>
                <w:rFonts w:ascii="Arial" w:hAnsi="Arial"/>
                <w:kern w:val="20"/>
                <w:sz w:val="18"/>
                <w:lang w:val="ru-RU"/>
              </w:rPr>
            </w:pPr>
          </w:p>
        </w:tc>
        <w:tc>
          <w:tcPr>
            <w:tcW w:w="1429" w:type="dxa"/>
            <w:tcBorders>
              <w:top w:val="dashSmallGap" w:sz="4" w:space="0" w:color="auto"/>
              <w:left w:val="nil"/>
              <w:bottom w:val="dashSmallGap" w:sz="4" w:space="0" w:color="auto"/>
            </w:tcBorders>
            <w:vAlign w:val="center"/>
          </w:tcPr>
          <w:p w14:paraId="7CC4B050" w14:textId="77777777" w:rsidR="009857BF" w:rsidRPr="00CD18AF" w:rsidRDefault="009857BF" w:rsidP="00F30FD4">
            <w:pPr>
              <w:spacing w:line="20" w:lineRule="atLeast"/>
              <w:jc w:val="left"/>
              <w:rPr>
                <w:rFonts w:ascii="Arial" w:hAnsi="Arial"/>
                <w:kern w:val="20"/>
                <w:sz w:val="18"/>
              </w:rPr>
            </w:pPr>
            <w:proofErr w:type="spellStart"/>
            <w:r w:rsidRPr="00CD18AF">
              <w:rPr>
                <w:rFonts w:ascii="Arial" w:hAnsi="Arial"/>
                <w:kern w:val="20"/>
                <w:sz w:val="18"/>
              </w:rPr>
              <w:t>Član</w:t>
            </w:r>
            <w:proofErr w:type="spellEnd"/>
            <w:r w:rsidRPr="00CD18AF">
              <w:rPr>
                <w:rFonts w:ascii="Arial" w:hAnsi="Arial"/>
                <w:kern w:val="20"/>
                <w:sz w:val="18"/>
              </w:rPr>
              <w:t>:</w:t>
            </w:r>
          </w:p>
        </w:tc>
        <w:tc>
          <w:tcPr>
            <w:tcW w:w="4285" w:type="dxa"/>
            <w:tcBorders>
              <w:top w:val="dashSmallGap" w:sz="4" w:space="0" w:color="auto"/>
              <w:bottom w:val="dashSmallGap" w:sz="4" w:space="0" w:color="auto"/>
              <w:right w:val="nil"/>
            </w:tcBorders>
          </w:tcPr>
          <w:p w14:paraId="20ACF8E2" w14:textId="77777777" w:rsidR="009857BF" w:rsidRPr="00CD18AF" w:rsidRDefault="002D6E59" w:rsidP="00F30FD4">
            <w:pPr>
              <w:spacing w:line="20" w:lineRule="atLeast"/>
              <w:jc w:val="left"/>
              <w:rPr>
                <w:rFonts w:ascii="Arial" w:hAnsi="Arial"/>
                <w:kern w:val="20"/>
                <w:sz w:val="18"/>
                <w:lang w:val="hr-HR"/>
              </w:rPr>
            </w:pPr>
            <w:r>
              <w:rPr>
                <w:rFonts w:ascii="Arial" w:hAnsi="Arial"/>
                <w:kern w:val="20"/>
                <w:sz w:val="18"/>
                <w:lang w:val="hr-HR"/>
              </w:rPr>
              <w:t xml:space="preserve">Dr  </w:t>
            </w:r>
            <w:r w:rsidR="00940F2D">
              <w:rPr>
                <w:rFonts w:ascii="Arial" w:hAnsi="Arial"/>
                <w:kern w:val="20"/>
                <w:sz w:val="18"/>
                <w:lang w:val="hr-HR"/>
              </w:rPr>
              <w:t>Ivan Mezei</w:t>
            </w:r>
          </w:p>
        </w:tc>
        <w:tc>
          <w:tcPr>
            <w:tcW w:w="2142" w:type="dxa"/>
            <w:tcBorders>
              <w:top w:val="single" w:sz="12" w:space="0" w:color="auto"/>
              <w:left w:val="single" w:sz="12" w:space="0" w:color="auto"/>
              <w:bottom w:val="single" w:sz="4" w:space="0" w:color="auto"/>
              <w:right w:val="single" w:sz="12" w:space="0" w:color="auto"/>
            </w:tcBorders>
          </w:tcPr>
          <w:p w14:paraId="26D4A77B" w14:textId="77777777" w:rsidR="009857BF" w:rsidRPr="00CD18AF" w:rsidRDefault="009857BF" w:rsidP="00F30FD4">
            <w:pPr>
              <w:spacing w:line="20" w:lineRule="atLeast"/>
              <w:jc w:val="center"/>
              <w:rPr>
                <w:rFonts w:ascii="Arial" w:hAnsi="Arial"/>
                <w:kern w:val="20"/>
                <w:sz w:val="18"/>
              </w:rPr>
            </w:pPr>
            <w:proofErr w:type="spellStart"/>
            <w:r w:rsidRPr="00CD18AF">
              <w:rPr>
                <w:rFonts w:ascii="Arial" w:hAnsi="Arial"/>
                <w:kern w:val="20"/>
                <w:sz w:val="18"/>
              </w:rPr>
              <w:t>Potpis</w:t>
            </w:r>
            <w:proofErr w:type="spellEnd"/>
            <w:r w:rsidRPr="00CD18AF">
              <w:rPr>
                <w:rFonts w:ascii="Arial" w:hAnsi="Arial"/>
                <w:kern w:val="20"/>
                <w:sz w:val="18"/>
              </w:rPr>
              <w:t xml:space="preserve"> </w:t>
            </w:r>
            <w:proofErr w:type="spellStart"/>
            <w:r w:rsidRPr="00CD18AF">
              <w:rPr>
                <w:rFonts w:ascii="Arial" w:hAnsi="Arial"/>
                <w:kern w:val="20"/>
                <w:sz w:val="18"/>
              </w:rPr>
              <w:t>mentora</w:t>
            </w:r>
            <w:proofErr w:type="spellEnd"/>
          </w:p>
        </w:tc>
      </w:tr>
      <w:tr w:rsidR="009857BF" w:rsidRPr="001D6D84" w14:paraId="53FED35F" w14:textId="77777777" w:rsidTr="001D6D84">
        <w:trPr>
          <w:cantSplit/>
          <w:trHeight w:hRule="exact" w:val="351"/>
        </w:trPr>
        <w:tc>
          <w:tcPr>
            <w:tcW w:w="2141" w:type="dxa"/>
            <w:tcBorders>
              <w:top w:val="nil"/>
              <w:bottom w:val="single" w:sz="4" w:space="0" w:color="auto"/>
              <w:right w:val="nil"/>
            </w:tcBorders>
            <w:vAlign w:val="center"/>
          </w:tcPr>
          <w:p w14:paraId="2DB86124" w14:textId="77777777" w:rsidR="009857BF" w:rsidRPr="001D6D84" w:rsidRDefault="009857BF" w:rsidP="00F30FD4">
            <w:pPr>
              <w:spacing w:line="20" w:lineRule="atLeast"/>
              <w:jc w:val="left"/>
              <w:rPr>
                <w:rFonts w:ascii="Arial" w:hAnsi="Arial"/>
                <w:kern w:val="20"/>
                <w:sz w:val="18"/>
              </w:rPr>
            </w:pPr>
          </w:p>
        </w:tc>
        <w:tc>
          <w:tcPr>
            <w:tcW w:w="1429" w:type="dxa"/>
            <w:tcBorders>
              <w:top w:val="dashSmallGap" w:sz="4" w:space="0" w:color="auto"/>
              <w:left w:val="nil"/>
              <w:bottom w:val="single" w:sz="4" w:space="0" w:color="auto"/>
            </w:tcBorders>
            <w:vAlign w:val="center"/>
          </w:tcPr>
          <w:p w14:paraId="157365D1" w14:textId="77777777" w:rsidR="009857BF" w:rsidRPr="001D6D84" w:rsidRDefault="009857BF" w:rsidP="00F30FD4">
            <w:pPr>
              <w:spacing w:line="20" w:lineRule="atLeast"/>
              <w:jc w:val="left"/>
              <w:rPr>
                <w:rFonts w:ascii="Arial" w:hAnsi="Arial"/>
                <w:kern w:val="20"/>
                <w:sz w:val="18"/>
              </w:rPr>
            </w:pPr>
            <w:r w:rsidRPr="001D6D84">
              <w:rPr>
                <w:rFonts w:ascii="Arial" w:hAnsi="Arial"/>
                <w:kern w:val="20"/>
                <w:sz w:val="18"/>
              </w:rPr>
              <w:t>Mentor:</w:t>
            </w:r>
          </w:p>
        </w:tc>
        <w:tc>
          <w:tcPr>
            <w:tcW w:w="4285" w:type="dxa"/>
            <w:tcBorders>
              <w:top w:val="dashSmallGap" w:sz="4" w:space="0" w:color="auto"/>
              <w:bottom w:val="single" w:sz="4" w:space="0" w:color="auto"/>
              <w:right w:val="nil"/>
            </w:tcBorders>
            <w:vAlign w:val="center"/>
          </w:tcPr>
          <w:p w14:paraId="0715BE33" w14:textId="18DF4DEF" w:rsidR="009857BF" w:rsidRPr="001D6D84" w:rsidRDefault="00E61A0C" w:rsidP="002D6E59">
            <w:pPr>
              <w:spacing w:line="20" w:lineRule="atLeast"/>
              <w:jc w:val="left"/>
              <w:rPr>
                <w:rFonts w:ascii="Arial" w:hAnsi="Arial"/>
                <w:kern w:val="20"/>
                <w:sz w:val="18"/>
              </w:rPr>
            </w:pPr>
            <w:ins w:id="53" w:author="leksandar komazec" w:date="2022-08-30T15:42:00Z">
              <w:r>
                <w:rPr>
                  <w:rFonts w:ascii="Arial" w:hAnsi="Arial"/>
                  <w:kern w:val="20"/>
                  <w:sz w:val="18"/>
                </w:rPr>
                <w:t xml:space="preserve">Prof. Dr Predrag </w:t>
              </w:r>
              <w:proofErr w:type="spellStart"/>
              <w:r>
                <w:rPr>
                  <w:rFonts w:ascii="Arial" w:hAnsi="Arial"/>
                  <w:kern w:val="20"/>
                  <w:sz w:val="18"/>
                </w:rPr>
                <w:t>Teodorovi</w:t>
              </w:r>
              <w:proofErr w:type="spellEnd"/>
              <w:r>
                <w:rPr>
                  <w:rFonts w:ascii="Arial" w:hAnsi="Arial"/>
                  <w:kern w:val="20"/>
                  <w:sz w:val="18"/>
                  <w:lang w:val="sr-Latn-RS"/>
                </w:rPr>
                <w:t>ć</w:t>
              </w:r>
            </w:ins>
            <w:del w:id="54" w:author="leksandar komazec" w:date="2022-08-30T15:42:00Z">
              <w:r w:rsidR="00940F2D" w:rsidRPr="001D6D84" w:rsidDel="00E61A0C">
                <w:rPr>
                  <w:rFonts w:ascii="Arial" w:hAnsi="Arial"/>
                  <w:kern w:val="20"/>
                  <w:sz w:val="18"/>
                </w:rPr>
                <w:delText>Prof. Dr</w:delText>
              </w:r>
              <w:r w:rsidR="002D6E59" w:rsidDel="00E61A0C">
                <w:rPr>
                  <w:rFonts w:ascii="Arial" w:hAnsi="Arial"/>
                  <w:kern w:val="20"/>
                  <w:sz w:val="18"/>
                </w:rPr>
                <w:delText xml:space="preserve"> </w:delText>
              </w:r>
              <w:r w:rsidR="002D6E59" w:rsidRPr="001D6D84" w:rsidDel="00E61A0C">
                <w:rPr>
                  <w:rFonts w:ascii="Arial" w:hAnsi="Arial"/>
                  <w:kern w:val="20"/>
                  <w:sz w:val="18"/>
                </w:rPr>
                <w:delText xml:space="preserve"> Veljko </w:delText>
              </w:r>
              <w:r w:rsidR="00940F2D" w:rsidRPr="001D6D84" w:rsidDel="00E61A0C">
                <w:rPr>
                  <w:rFonts w:ascii="Arial" w:hAnsi="Arial"/>
                  <w:kern w:val="20"/>
                  <w:sz w:val="18"/>
                </w:rPr>
                <w:delText xml:space="preserve"> Malbaša </w:delText>
              </w:r>
            </w:del>
          </w:p>
        </w:tc>
        <w:tc>
          <w:tcPr>
            <w:tcW w:w="2142" w:type="dxa"/>
            <w:tcBorders>
              <w:top w:val="single" w:sz="4" w:space="0" w:color="auto"/>
              <w:left w:val="single" w:sz="12" w:space="0" w:color="auto"/>
              <w:bottom w:val="single" w:sz="4" w:space="0" w:color="auto"/>
              <w:right w:val="single" w:sz="4" w:space="0" w:color="auto"/>
            </w:tcBorders>
          </w:tcPr>
          <w:p w14:paraId="682E51A3" w14:textId="77777777" w:rsidR="009857BF" w:rsidRPr="001D6D84" w:rsidRDefault="009857BF" w:rsidP="00F30FD4">
            <w:pPr>
              <w:spacing w:line="20" w:lineRule="atLeast"/>
              <w:jc w:val="left"/>
              <w:rPr>
                <w:rFonts w:ascii="Arial" w:hAnsi="Arial"/>
                <w:kern w:val="20"/>
                <w:sz w:val="18"/>
              </w:rPr>
            </w:pPr>
          </w:p>
        </w:tc>
      </w:tr>
    </w:tbl>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0631FA" w:rsidRPr="00CD18AF" w14:paraId="68F6A4B4" w14:textId="77777777" w:rsidTr="00983321">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71FFD8B2" w14:textId="77777777" w:rsidR="000631FA" w:rsidRPr="00CD18AF" w:rsidRDefault="000631FA" w:rsidP="00A52988">
            <w:pPr>
              <w:spacing w:line="20" w:lineRule="atLeast"/>
              <w:jc w:val="center"/>
              <w:rPr>
                <w:rFonts w:ascii="Arial" w:hAnsi="Arial"/>
                <w:kern w:val="20"/>
                <w:sz w:val="20"/>
              </w:rPr>
            </w:pPr>
            <w:r>
              <w:rPr>
                <w:rFonts w:ascii="Century Schoolbook" w:hAnsi="Century Schoolbook"/>
                <w:noProof/>
                <w:kern w:val="20"/>
              </w:rPr>
              <w:lastRenderedPageBreak/>
              <w:drawing>
                <wp:inline distT="0" distB="0" distL="0" distR="0" wp14:anchorId="7E0007F0" wp14:editId="623D7C78">
                  <wp:extent cx="781050" cy="8572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14:paraId="7F292829" w14:textId="77777777" w:rsidR="000631FA" w:rsidRPr="00CD18AF" w:rsidRDefault="000631FA" w:rsidP="000631FA">
            <w:pPr>
              <w:spacing w:line="20" w:lineRule="atLeast"/>
              <w:ind w:left="57" w:right="57"/>
              <w:jc w:val="center"/>
              <w:rPr>
                <w:rFonts w:ascii="Arial" w:hAnsi="Arial"/>
                <w:spacing w:val="20"/>
                <w:kern w:val="20"/>
                <w:sz w:val="22"/>
              </w:rPr>
            </w:pPr>
            <w:smartTag w:uri="urn:schemas-microsoft-com:office:smarttags" w:element="place">
              <w:smartTag w:uri="urn:schemas-microsoft-com:office:smarttags" w:element="PlaceType">
                <w:r w:rsidRPr="00CD18AF">
                  <w:rPr>
                    <w:rFonts w:ascii="Arial" w:hAnsi="Arial"/>
                    <w:kern w:val="20"/>
                    <w:sz w:val="22"/>
                  </w:rPr>
                  <w:t>UNIVERSITY</w:t>
                </w:r>
              </w:smartTag>
              <w:r w:rsidRPr="00CD18AF">
                <w:rPr>
                  <w:rFonts w:ascii="Arial" w:hAnsi="Arial"/>
                  <w:kern w:val="20"/>
                  <w:sz w:val="22"/>
                </w:rPr>
                <w:t xml:space="preserve"> OF </w:t>
              </w:r>
              <w:smartTag w:uri="urn:schemas-microsoft-com:office:smarttags" w:element="PlaceName">
                <w:r w:rsidRPr="00CD18AF">
                  <w:rPr>
                    <w:rFonts w:ascii="Arial" w:hAnsi="Arial"/>
                    <w:kern w:val="20"/>
                    <w:sz w:val="22"/>
                  </w:rPr>
                  <w:t>NOVI SAD</w:t>
                </w:r>
              </w:smartTag>
            </w:smartTag>
            <w:r w:rsidRPr="00CD18AF">
              <w:rPr>
                <w:rFonts w:ascii="Arial" w:hAnsi="Arial"/>
                <w:kern w:val="20"/>
                <w:sz w:val="22"/>
              </w:rPr>
              <w:t xml:space="preserve"> </w:t>
            </w:r>
            <w:r w:rsidRPr="00CD18AF">
              <w:rPr>
                <w:rFonts w:ascii="Arial" w:hAnsi="Arial"/>
                <w:kern w:val="20"/>
                <w:sz w:val="22"/>
              </w:rPr>
              <w:sym w:font="Wingdings" w:char="F06C"/>
            </w:r>
            <w:r w:rsidRPr="00CD18AF">
              <w:rPr>
                <w:rFonts w:ascii="Arial" w:hAnsi="Arial"/>
                <w:kern w:val="20"/>
                <w:sz w:val="22"/>
              </w:rPr>
              <w:t xml:space="preserve"> </w:t>
            </w:r>
            <w:r w:rsidRPr="00CD18AF">
              <w:rPr>
                <w:rFonts w:ascii="Arial" w:hAnsi="Arial"/>
                <w:b/>
                <w:kern w:val="20"/>
                <w:sz w:val="22"/>
              </w:rPr>
              <w:t>FACULTY OF TECHNICAL SCIENCES</w:t>
            </w:r>
            <w:r w:rsidRPr="00CD18AF">
              <w:rPr>
                <w:rFonts w:ascii="Arial" w:hAnsi="Arial"/>
                <w:kern w:val="20"/>
                <w:sz w:val="22"/>
              </w:rPr>
              <w:t xml:space="preserve"> </w:t>
            </w:r>
            <w:r w:rsidRPr="00CD18AF">
              <w:rPr>
                <w:rFonts w:ascii="Arial" w:hAnsi="Arial"/>
                <w:spacing w:val="20"/>
                <w:kern w:val="20"/>
                <w:sz w:val="22"/>
              </w:rPr>
              <w:t xml:space="preserve">21000 </w:t>
            </w:r>
            <w:smartTag w:uri="urn:schemas-microsoft-com:office:smarttags" w:element="City">
              <w:smartTag w:uri="urn:schemas-microsoft-com:office:smarttags" w:element="place">
                <w:r w:rsidRPr="00CD18AF">
                  <w:rPr>
                    <w:rFonts w:ascii="Arial" w:hAnsi="Arial"/>
                    <w:spacing w:val="20"/>
                    <w:kern w:val="20"/>
                    <w:sz w:val="22"/>
                  </w:rPr>
                  <w:t>NOVI SAD</w:t>
                </w:r>
              </w:smartTag>
            </w:smartTag>
            <w:r w:rsidRPr="00CD18AF">
              <w:rPr>
                <w:rFonts w:ascii="Arial" w:hAnsi="Arial"/>
                <w:spacing w:val="20"/>
                <w:kern w:val="20"/>
                <w:sz w:val="22"/>
              </w:rPr>
              <w:t xml:space="preserve">, </w:t>
            </w:r>
            <w:proofErr w:type="spellStart"/>
            <w:r w:rsidRPr="00CD18AF">
              <w:rPr>
                <w:rFonts w:ascii="Arial" w:hAnsi="Arial"/>
                <w:spacing w:val="20"/>
                <w:kern w:val="20"/>
                <w:sz w:val="22"/>
              </w:rPr>
              <w:t>Trg</w:t>
            </w:r>
            <w:proofErr w:type="spellEnd"/>
            <w:r w:rsidRPr="00CD18AF">
              <w:rPr>
                <w:rFonts w:ascii="Arial" w:hAnsi="Arial"/>
                <w:spacing w:val="20"/>
                <w:kern w:val="20"/>
                <w:sz w:val="22"/>
              </w:rPr>
              <w:t xml:space="preserve"> </w:t>
            </w:r>
            <w:proofErr w:type="spellStart"/>
            <w:r w:rsidRPr="00CD18AF">
              <w:rPr>
                <w:rFonts w:ascii="Arial" w:hAnsi="Arial"/>
                <w:spacing w:val="20"/>
                <w:kern w:val="20"/>
                <w:sz w:val="22"/>
              </w:rPr>
              <w:t>Dositeja</w:t>
            </w:r>
            <w:proofErr w:type="spellEnd"/>
            <w:r w:rsidRPr="00CD18AF">
              <w:rPr>
                <w:rFonts w:ascii="Arial" w:hAnsi="Arial"/>
                <w:spacing w:val="20"/>
                <w:kern w:val="20"/>
                <w:sz w:val="22"/>
              </w:rPr>
              <w:t xml:space="preserve"> </w:t>
            </w:r>
            <w:proofErr w:type="spellStart"/>
            <w:r w:rsidRPr="00CD18AF">
              <w:rPr>
                <w:rFonts w:ascii="Arial" w:hAnsi="Arial"/>
                <w:spacing w:val="20"/>
                <w:kern w:val="20"/>
                <w:sz w:val="22"/>
              </w:rPr>
              <w:t>Obradovića</w:t>
            </w:r>
            <w:proofErr w:type="spellEnd"/>
            <w:r w:rsidRPr="00CD18AF">
              <w:rPr>
                <w:rFonts w:ascii="Arial" w:hAnsi="Arial"/>
                <w:spacing w:val="20"/>
                <w:kern w:val="20"/>
                <w:sz w:val="22"/>
              </w:rPr>
              <w:t xml:space="preserve"> 6</w:t>
            </w:r>
          </w:p>
        </w:tc>
      </w:tr>
      <w:tr w:rsidR="000631FA" w:rsidRPr="00CD18AF" w14:paraId="6EB87844" w14:textId="77777777" w:rsidTr="00983321">
        <w:trPr>
          <w:cantSplit/>
          <w:trHeight w:hRule="exact" w:val="765"/>
        </w:trPr>
        <w:tc>
          <w:tcPr>
            <w:tcW w:w="1418" w:type="dxa"/>
            <w:vMerge/>
            <w:tcBorders>
              <w:top w:val="single" w:sz="12" w:space="0" w:color="auto"/>
              <w:left w:val="single" w:sz="12" w:space="0" w:color="auto"/>
              <w:bottom w:val="single" w:sz="12" w:space="0" w:color="auto"/>
              <w:right w:val="nil"/>
            </w:tcBorders>
          </w:tcPr>
          <w:p w14:paraId="59197850" w14:textId="77777777" w:rsidR="000631FA" w:rsidRPr="00CD18AF" w:rsidRDefault="000631FA" w:rsidP="00A52988">
            <w:pPr>
              <w:spacing w:line="20" w:lineRule="atLeast"/>
              <w:ind w:left="142" w:right="142"/>
              <w:jc w:val="right"/>
              <w:rPr>
                <w:rFonts w:ascii="Arial" w:hAnsi="Arial"/>
                <w:kern w:val="20"/>
              </w:rPr>
            </w:pPr>
          </w:p>
        </w:tc>
        <w:tc>
          <w:tcPr>
            <w:tcW w:w="8505" w:type="dxa"/>
            <w:tcBorders>
              <w:top w:val="nil"/>
              <w:left w:val="single" w:sz="12" w:space="0" w:color="auto"/>
              <w:bottom w:val="single" w:sz="12" w:space="0" w:color="auto"/>
              <w:right w:val="single" w:sz="12" w:space="0" w:color="auto"/>
            </w:tcBorders>
            <w:shd w:val="pct10" w:color="auto" w:fill="auto"/>
          </w:tcPr>
          <w:p w14:paraId="4129769F" w14:textId="77777777" w:rsidR="000631FA" w:rsidRPr="00CD18AF" w:rsidRDefault="000631FA" w:rsidP="00A52988">
            <w:pPr>
              <w:spacing w:line="20" w:lineRule="atLeast"/>
              <w:ind w:left="142" w:right="142"/>
              <w:jc w:val="center"/>
              <w:rPr>
                <w:rFonts w:ascii="Arial" w:hAnsi="Arial"/>
                <w:b/>
                <w:spacing w:val="-4"/>
                <w:kern w:val="20"/>
                <w:sz w:val="28"/>
              </w:rPr>
            </w:pPr>
            <w:r w:rsidRPr="00CD18AF">
              <w:rPr>
                <w:rFonts w:ascii="Arial" w:hAnsi="Arial"/>
                <w:b/>
                <w:kern w:val="20"/>
                <w:sz w:val="28"/>
              </w:rPr>
              <w:t>KEY WORDS DOCUMENTATION</w:t>
            </w:r>
          </w:p>
        </w:tc>
      </w:tr>
    </w:tbl>
    <w:tbl>
      <w:tblPr>
        <w:tblpPr w:leftFromText="180" w:rightFromText="180" w:vertAnchor="text" w:horzAnchor="margin" w:tblpY="136"/>
        <w:tblW w:w="0" w:type="auto"/>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78"/>
        <w:gridCol w:w="1555"/>
        <w:gridCol w:w="4238"/>
        <w:gridCol w:w="2119"/>
      </w:tblGrid>
      <w:tr w:rsidR="000631FA" w:rsidRPr="00CD18AF" w14:paraId="21DD714C" w14:textId="77777777" w:rsidTr="006F760F">
        <w:trPr>
          <w:cantSplit/>
          <w:trHeight w:hRule="exact" w:val="351"/>
        </w:trPr>
        <w:tc>
          <w:tcPr>
            <w:tcW w:w="3533" w:type="dxa"/>
            <w:gridSpan w:val="2"/>
            <w:tcBorders>
              <w:top w:val="single" w:sz="12" w:space="0" w:color="auto"/>
              <w:bottom w:val="dashSmallGap" w:sz="4" w:space="0" w:color="auto"/>
            </w:tcBorders>
          </w:tcPr>
          <w:p w14:paraId="35EAC5FC"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Accession number, </w:t>
            </w:r>
            <w:r w:rsidRPr="00CD18AF">
              <w:rPr>
                <w:rFonts w:ascii="Arial" w:hAnsi="Arial"/>
                <w:b/>
                <w:kern w:val="20"/>
                <w:sz w:val="18"/>
              </w:rPr>
              <w:t>ANO</w:t>
            </w:r>
            <w:r w:rsidRPr="00CD18AF">
              <w:rPr>
                <w:rFonts w:ascii="Arial" w:hAnsi="Arial"/>
                <w:kern w:val="20"/>
                <w:sz w:val="18"/>
              </w:rPr>
              <w:t>:</w:t>
            </w:r>
          </w:p>
        </w:tc>
        <w:tc>
          <w:tcPr>
            <w:tcW w:w="6357" w:type="dxa"/>
            <w:gridSpan w:val="2"/>
            <w:tcBorders>
              <w:top w:val="single" w:sz="12" w:space="0" w:color="auto"/>
              <w:bottom w:val="dashSmallGap" w:sz="4" w:space="0" w:color="auto"/>
            </w:tcBorders>
          </w:tcPr>
          <w:p w14:paraId="0ABA2300" w14:textId="77777777" w:rsidR="000631FA" w:rsidRPr="00CD18AF" w:rsidRDefault="000631FA" w:rsidP="00983321">
            <w:pPr>
              <w:spacing w:line="20" w:lineRule="atLeast"/>
              <w:jc w:val="left"/>
              <w:rPr>
                <w:rFonts w:ascii="Arial" w:hAnsi="Arial"/>
                <w:kern w:val="20"/>
                <w:sz w:val="18"/>
                <w:lang w:val="sr-Cyrl-CS"/>
              </w:rPr>
            </w:pPr>
          </w:p>
        </w:tc>
      </w:tr>
      <w:tr w:rsidR="000631FA" w:rsidRPr="00CD18AF" w14:paraId="215E2270" w14:textId="77777777" w:rsidTr="006F760F">
        <w:trPr>
          <w:cantSplit/>
          <w:trHeight w:hRule="exact" w:val="351"/>
        </w:trPr>
        <w:tc>
          <w:tcPr>
            <w:tcW w:w="3533" w:type="dxa"/>
            <w:gridSpan w:val="2"/>
            <w:tcBorders>
              <w:top w:val="dashSmallGap" w:sz="4" w:space="0" w:color="auto"/>
              <w:bottom w:val="dashSmallGap" w:sz="4" w:space="0" w:color="auto"/>
            </w:tcBorders>
          </w:tcPr>
          <w:p w14:paraId="47503039"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Identification number, </w:t>
            </w:r>
            <w:r w:rsidRPr="00CD18AF">
              <w:rPr>
                <w:rFonts w:ascii="Arial" w:hAnsi="Arial"/>
                <w:b/>
                <w:kern w:val="20"/>
                <w:sz w:val="18"/>
              </w:rPr>
              <w:t>INO</w:t>
            </w:r>
            <w:r w:rsidRPr="00CD18AF">
              <w:rPr>
                <w:rFonts w:ascii="Arial" w:hAnsi="Arial"/>
                <w:kern w:val="20"/>
                <w:sz w:val="18"/>
              </w:rPr>
              <w:t>:</w:t>
            </w:r>
          </w:p>
        </w:tc>
        <w:tc>
          <w:tcPr>
            <w:tcW w:w="6357" w:type="dxa"/>
            <w:gridSpan w:val="2"/>
            <w:tcBorders>
              <w:top w:val="dashSmallGap" w:sz="4" w:space="0" w:color="auto"/>
              <w:bottom w:val="dashSmallGap" w:sz="4" w:space="0" w:color="auto"/>
            </w:tcBorders>
          </w:tcPr>
          <w:p w14:paraId="6A56DCB6" w14:textId="77777777" w:rsidR="000631FA" w:rsidRPr="00CD18AF" w:rsidRDefault="000631FA" w:rsidP="00983321">
            <w:pPr>
              <w:spacing w:line="20" w:lineRule="atLeast"/>
              <w:jc w:val="left"/>
              <w:rPr>
                <w:rFonts w:ascii="Arial" w:hAnsi="Arial"/>
                <w:kern w:val="20"/>
                <w:sz w:val="18"/>
              </w:rPr>
            </w:pPr>
          </w:p>
        </w:tc>
      </w:tr>
      <w:tr w:rsidR="000631FA" w:rsidRPr="00CD18AF" w14:paraId="2AB7DC38" w14:textId="77777777" w:rsidTr="00A573D7">
        <w:trPr>
          <w:cantSplit/>
          <w:trHeight w:hRule="exact" w:val="351"/>
        </w:trPr>
        <w:tc>
          <w:tcPr>
            <w:tcW w:w="3533" w:type="dxa"/>
            <w:gridSpan w:val="2"/>
            <w:tcBorders>
              <w:top w:val="dashSmallGap" w:sz="4" w:space="0" w:color="auto"/>
              <w:bottom w:val="dashSmallGap" w:sz="4" w:space="0" w:color="auto"/>
            </w:tcBorders>
          </w:tcPr>
          <w:p w14:paraId="335BE0E1"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Document type, </w:t>
            </w:r>
            <w:r w:rsidRPr="00CD18AF">
              <w:rPr>
                <w:rFonts w:ascii="Arial" w:hAnsi="Arial"/>
                <w:b/>
                <w:kern w:val="20"/>
                <w:sz w:val="18"/>
              </w:rPr>
              <w:t>DT</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66CEE86F" w14:textId="77777777" w:rsidR="000631FA" w:rsidRPr="00CD18AF" w:rsidRDefault="000631FA" w:rsidP="00A573D7">
            <w:pPr>
              <w:spacing w:line="20" w:lineRule="atLeast"/>
              <w:jc w:val="left"/>
              <w:rPr>
                <w:rFonts w:ascii="Arial" w:hAnsi="Arial"/>
                <w:kern w:val="20"/>
                <w:sz w:val="18"/>
                <w:lang w:val="sr-Latn-CS"/>
              </w:rPr>
            </w:pPr>
            <w:r w:rsidRPr="00CD18AF">
              <w:rPr>
                <w:rFonts w:ascii="Arial" w:hAnsi="Arial"/>
                <w:kern w:val="20"/>
                <w:sz w:val="18"/>
                <w:lang w:val="sr-Latn-CS"/>
              </w:rPr>
              <w:t>Monographic Publication</w:t>
            </w:r>
          </w:p>
        </w:tc>
      </w:tr>
      <w:tr w:rsidR="000631FA" w:rsidRPr="00CD18AF" w14:paraId="06537183" w14:textId="77777777" w:rsidTr="00A573D7">
        <w:trPr>
          <w:cantSplit/>
          <w:trHeight w:hRule="exact" w:val="351"/>
        </w:trPr>
        <w:tc>
          <w:tcPr>
            <w:tcW w:w="3533" w:type="dxa"/>
            <w:gridSpan w:val="2"/>
            <w:tcBorders>
              <w:top w:val="dashSmallGap" w:sz="4" w:space="0" w:color="auto"/>
              <w:bottom w:val="dashSmallGap" w:sz="4" w:space="0" w:color="auto"/>
            </w:tcBorders>
          </w:tcPr>
          <w:p w14:paraId="6A88076A"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Type of record, </w:t>
            </w:r>
            <w:r w:rsidRPr="00CD18AF">
              <w:rPr>
                <w:rFonts w:ascii="Arial" w:hAnsi="Arial"/>
                <w:b/>
                <w:kern w:val="20"/>
                <w:sz w:val="18"/>
              </w:rPr>
              <w:t>TR</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7F915AC0" w14:textId="77777777"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Textual materials, printed</w:t>
            </w:r>
          </w:p>
        </w:tc>
      </w:tr>
      <w:tr w:rsidR="000631FA" w:rsidRPr="00CD18AF" w14:paraId="4C44ABD1" w14:textId="77777777" w:rsidTr="00A573D7">
        <w:trPr>
          <w:cantSplit/>
          <w:trHeight w:hRule="exact" w:val="351"/>
        </w:trPr>
        <w:tc>
          <w:tcPr>
            <w:tcW w:w="3533" w:type="dxa"/>
            <w:gridSpan w:val="2"/>
            <w:tcBorders>
              <w:top w:val="dashSmallGap" w:sz="4" w:space="0" w:color="auto"/>
              <w:bottom w:val="dashSmallGap" w:sz="4" w:space="0" w:color="auto"/>
            </w:tcBorders>
          </w:tcPr>
          <w:p w14:paraId="4A366882"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Contents code, </w:t>
            </w:r>
            <w:r w:rsidRPr="00CD18AF">
              <w:rPr>
                <w:rFonts w:ascii="Arial" w:hAnsi="Arial"/>
                <w:b/>
                <w:kern w:val="20"/>
                <w:sz w:val="18"/>
              </w:rPr>
              <w:t>CC</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24542CBA" w14:textId="77777777" w:rsidR="000631FA" w:rsidRPr="00813A37" w:rsidRDefault="004132DC" w:rsidP="00A573D7">
            <w:pPr>
              <w:spacing w:line="20" w:lineRule="atLeast"/>
              <w:jc w:val="left"/>
              <w:rPr>
                <w:rFonts w:ascii="Arial" w:hAnsi="Arial"/>
                <w:kern w:val="20"/>
                <w:sz w:val="18"/>
              </w:rPr>
            </w:pPr>
            <w:r>
              <w:rPr>
                <w:rFonts w:ascii="Arial" w:hAnsi="Arial"/>
                <w:kern w:val="20"/>
                <w:sz w:val="18"/>
              </w:rPr>
              <w:t>Master thesis</w:t>
            </w:r>
          </w:p>
        </w:tc>
      </w:tr>
      <w:tr w:rsidR="000631FA" w:rsidRPr="00CD18AF" w14:paraId="4CA1B4B3" w14:textId="77777777" w:rsidTr="00A573D7">
        <w:trPr>
          <w:cantSplit/>
          <w:trHeight w:hRule="exact" w:val="351"/>
        </w:trPr>
        <w:tc>
          <w:tcPr>
            <w:tcW w:w="3533" w:type="dxa"/>
            <w:gridSpan w:val="2"/>
            <w:tcBorders>
              <w:top w:val="dashSmallGap" w:sz="4" w:space="0" w:color="auto"/>
              <w:bottom w:val="dashSmallGap" w:sz="4" w:space="0" w:color="auto"/>
            </w:tcBorders>
          </w:tcPr>
          <w:p w14:paraId="01805F60"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Author, </w:t>
            </w:r>
            <w:r w:rsidRPr="00CD18AF">
              <w:rPr>
                <w:rFonts w:ascii="Arial" w:hAnsi="Arial"/>
                <w:b/>
                <w:kern w:val="20"/>
                <w:sz w:val="18"/>
              </w:rPr>
              <w:t>AU</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34D78F50" w14:textId="0DD34300" w:rsidR="000631FA" w:rsidRPr="00CD18AF" w:rsidRDefault="00813A37" w:rsidP="00A573D7">
            <w:pPr>
              <w:spacing w:line="20" w:lineRule="atLeast"/>
              <w:jc w:val="left"/>
              <w:rPr>
                <w:rFonts w:ascii="Arial" w:hAnsi="Arial"/>
                <w:kern w:val="20"/>
                <w:sz w:val="18"/>
              </w:rPr>
            </w:pPr>
            <w:del w:id="55" w:author="leksandar komazec" w:date="2022-08-30T15:42:00Z">
              <w:r w:rsidDel="00E61A0C">
                <w:rPr>
                  <w:rFonts w:ascii="Arial" w:hAnsi="Arial"/>
                  <w:kern w:val="20"/>
                  <w:sz w:val="18"/>
                </w:rPr>
                <w:delText>Stefan Tomic</w:delText>
              </w:r>
            </w:del>
            <w:ins w:id="56" w:author="leksandar komazec" w:date="2022-08-30T15:42:00Z">
              <w:r w:rsidR="00E61A0C">
                <w:rPr>
                  <w:rFonts w:ascii="Arial" w:hAnsi="Arial"/>
                  <w:kern w:val="20"/>
                  <w:sz w:val="18"/>
                </w:rPr>
                <w:t>Aleksandar Komazec</w:t>
              </w:r>
            </w:ins>
          </w:p>
        </w:tc>
      </w:tr>
      <w:tr w:rsidR="000631FA" w:rsidRPr="00CD18AF" w14:paraId="7254EA07" w14:textId="77777777" w:rsidTr="00A573D7">
        <w:trPr>
          <w:cantSplit/>
          <w:trHeight w:hRule="exact" w:val="351"/>
        </w:trPr>
        <w:tc>
          <w:tcPr>
            <w:tcW w:w="3533" w:type="dxa"/>
            <w:gridSpan w:val="2"/>
            <w:tcBorders>
              <w:top w:val="dashSmallGap" w:sz="4" w:space="0" w:color="auto"/>
              <w:bottom w:val="dashSmallGap" w:sz="4" w:space="0" w:color="auto"/>
            </w:tcBorders>
          </w:tcPr>
          <w:p w14:paraId="729E04B0" w14:textId="77777777" w:rsidR="000631FA" w:rsidRPr="00CD18AF" w:rsidRDefault="000631FA" w:rsidP="00983321">
            <w:pPr>
              <w:spacing w:line="20" w:lineRule="atLeast"/>
              <w:jc w:val="left"/>
              <w:rPr>
                <w:rFonts w:ascii="Arial" w:hAnsi="Arial"/>
                <w:kern w:val="20"/>
                <w:sz w:val="18"/>
              </w:rPr>
            </w:pPr>
            <w:smartTag w:uri="urn:schemas-microsoft-com:office:smarttags" w:element="City">
              <w:r w:rsidRPr="00CD18AF">
                <w:rPr>
                  <w:rFonts w:ascii="Arial" w:hAnsi="Arial"/>
                  <w:kern w:val="20"/>
                  <w:sz w:val="18"/>
                </w:rPr>
                <w:t>Mentor</w:t>
              </w:r>
            </w:smartTag>
            <w:r w:rsidRPr="00CD18AF">
              <w:rPr>
                <w:rFonts w:ascii="Arial" w:hAnsi="Arial"/>
                <w:kern w:val="20"/>
                <w:sz w:val="18"/>
              </w:rPr>
              <w:t xml:space="preserve">, </w:t>
            </w:r>
            <w:smartTag w:uri="urn:schemas-microsoft-com:office:smarttags" w:element="State">
              <w:r w:rsidRPr="00CD18AF">
                <w:rPr>
                  <w:rFonts w:ascii="Arial" w:hAnsi="Arial"/>
                  <w:b/>
                  <w:kern w:val="20"/>
                  <w:sz w:val="18"/>
                </w:rPr>
                <w:t>MN</w:t>
              </w:r>
            </w:smartTag>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3326CB60" w14:textId="4085027B" w:rsidR="000631FA" w:rsidRPr="00CD18AF" w:rsidRDefault="00E61A0C" w:rsidP="00A573D7">
            <w:pPr>
              <w:spacing w:line="20" w:lineRule="atLeast"/>
              <w:jc w:val="left"/>
              <w:rPr>
                <w:rFonts w:ascii="Arial" w:hAnsi="Arial"/>
                <w:kern w:val="20"/>
                <w:sz w:val="18"/>
              </w:rPr>
            </w:pPr>
            <w:ins w:id="57" w:author="leksandar komazec" w:date="2022-08-30T15:43:00Z">
              <w:r>
                <w:rPr>
                  <w:rFonts w:ascii="Arial" w:hAnsi="Arial"/>
                  <w:kern w:val="20"/>
                  <w:sz w:val="18"/>
                </w:rPr>
                <w:t xml:space="preserve">Prof. Dr Predrag </w:t>
              </w:r>
              <w:proofErr w:type="spellStart"/>
              <w:r>
                <w:rPr>
                  <w:rFonts w:ascii="Arial" w:hAnsi="Arial"/>
                  <w:kern w:val="20"/>
                  <w:sz w:val="18"/>
                </w:rPr>
                <w:t>Teodorovi</w:t>
              </w:r>
              <w:proofErr w:type="spellEnd"/>
              <w:r>
                <w:rPr>
                  <w:rFonts w:ascii="Arial" w:hAnsi="Arial"/>
                  <w:kern w:val="20"/>
                  <w:sz w:val="18"/>
                  <w:lang w:val="sr-Latn-RS"/>
                </w:rPr>
                <w:t>ć</w:t>
              </w:r>
            </w:ins>
            <w:del w:id="58" w:author="leksandar komazec" w:date="2022-08-30T15:43:00Z">
              <w:r w:rsidR="004132DC" w:rsidDel="00E61A0C">
                <w:rPr>
                  <w:rFonts w:ascii="Arial" w:hAnsi="Arial"/>
                  <w:kern w:val="20"/>
                  <w:sz w:val="18"/>
                </w:rPr>
                <w:delText>Prof. Dr Veljko Malbaša</w:delText>
              </w:r>
            </w:del>
          </w:p>
        </w:tc>
      </w:tr>
      <w:tr w:rsidR="000631FA" w:rsidRPr="00CD18AF" w14:paraId="77FDEE0F" w14:textId="77777777" w:rsidTr="00A573D7">
        <w:trPr>
          <w:cantSplit/>
          <w:trHeight w:hRule="exact" w:val="804"/>
        </w:trPr>
        <w:tc>
          <w:tcPr>
            <w:tcW w:w="3533" w:type="dxa"/>
            <w:gridSpan w:val="2"/>
            <w:tcBorders>
              <w:top w:val="dashSmallGap" w:sz="4" w:space="0" w:color="auto"/>
              <w:bottom w:val="dashSmallGap" w:sz="4" w:space="0" w:color="auto"/>
            </w:tcBorders>
          </w:tcPr>
          <w:p w14:paraId="3EA30BAC"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Title, </w:t>
            </w:r>
            <w:r w:rsidRPr="00CD18AF">
              <w:rPr>
                <w:rFonts w:ascii="Arial" w:hAnsi="Arial"/>
                <w:b/>
                <w:kern w:val="20"/>
                <w:sz w:val="18"/>
              </w:rPr>
              <w:t>TI</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1003AC84" w14:textId="08C53382" w:rsidR="000631FA" w:rsidRPr="00CD18AF" w:rsidRDefault="00E61A0C" w:rsidP="00A573D7">
            <w:pPr>
              <w:spacing w:line="20" w:lineRule="atLeast"/>
              <w:jc w:val="left"/>
              <w:rPr>
                <w:rFonts w:ascii="Arial" w:hAnsi="Arial"/>
                <w:kern w:val="20"/>
                <w:sz w:val="18"/>
                <w:lang w:val="sr-Latn-CS"/>
              </w:rPr>
            </w:pPr>
            <w:ins w:id="59" w:author="leksandar komazec" w:date="2022-08-30T15:43:00Z">
              <w:r>
                <w:rPr>
                  <w:rFonts w:ascii="Arial" w:hAnsi="Arial"/>
                  <w:kern w:val="20"/>
                  <w:sz w:val="18"/>
                  <w:lang w:val="sr-Latn-CS"/>
                </w:rPr>
                <w:t xml:space="preserve">Developing Multiplatform video game </w:t>
              </w:r>
            </w:ins>
            <w:ins w:id="60" w:author="leksandar komazec" w:date="2022-08-30T15:44:00Z">
              <w:r>
                <w:rPr>
                  <w:rFonts w:ascii="Arial" w:hAnsi="Arial"/>
                  <w:kern w:val="20"/>
                  <w:sz w:val="18"/>
                  <w:lang w:val="sr-Latn-CS"/>
                </w:rPr>
                <w:t>that contains support to play online</w:t>
              </w:r>
            </w:ins>
            <w:del w:id="61" w:author="leksandar komazec" w:date="2022-08-30T15:43:00Z">
              <w:r w:rsidR="00897807" w:rsidDel="00E61A0C">
                <w:rPr>
                  <w:rFonts w:ascii="Arial" w:hAnsi="Arial"/>
                  <w:kern w:val="20"/>
                  <w:sz w:val="18"/>
                  <w:lang w:val="sr-Latn-CS"/>
                </w:rPr>
                <w:delText>Improvements of DV-Hop localization algorithm for wireless sensor networks</w:delText>
              </w:r>
            </w:del>
          </w:p>
        </w:tc>
      </w:tr>
      <w:tr w:rsidR="000631FA" w:rsidRPr="00CD18AF" w14:paraId="12DAB747" w14:textId="77777777" w:rsidTr="00A573D7">
        <w:trPr>
          <w:cantSplit/>
          <w:trHeight w:hRule="exact" w:val="351"/>
        </w:trPr>
        <w:tc>
          <w:tcPr>
            <w:tcW w:w="3533" w:type="dxa"/>
            <w:gridSpan w:val="2"/>
            <w:tcBorders>
              <w:top w:val="dashSmallGap" w:sz="4" w:space="0" w:color="auto"/>
              <w:bottom w:val="dashSmallGap" w:sz="4" w:space="0" w:color="auto"/>
            </w:tcBorders>
          </w:tcPr>
          <w:p w14:paraId="63A2B8CC"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Language of text, </w:t>
            </w:r>
            <w:r w:rsidRPr="00CD18AF">
              <w:rPr>
                <w:rFonts w:ascii="Arial" w:hAnsi="Arial"/>
                <w:b/>
                <w:kern w:val="20"/>
                <w:sz w:val="18"/>
              </w:rPr>
              <w:t>LT</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749853FB" w14:textId="77777777" w:rsidR="000631FA" w:rsidRPr="00CD18AF" w:rsidRDefault="000631FA" w:rsidP="00A573D7">
            <w:pPr>
              <w:tabs>
                <w:tab w:val="left" w:pos="1237"/>
              </w:tabs>
              <w:spacing w:line="20" w:lineRule="atLeast"/>
              <w:jc w:val="left"/>
              <w:rPr>
                <w:rFonts w:ascii="Arial" w:hAnsi="Arial"/>
                <w:kern w:val="20"/>
                <w:sz w:val="18"/>
              </w:rPr>
            </w:pPr>
            <w:r w:rsidRPr="00CD18AF">
              <w:rPr>
                <w:rFonts w:ascii="Arial" w:hAnsi="Arial"/>
                <w:kern w:val="20"/>
                <w:sz w:val="18"/>
              </w:rPr>
              <w:t>Serbian</w:t>
            </w:r>
          </w:p>
        </w:tc>
      </w:tr>
      <w:tr w:rsidR="000631FA" w:rsidRPr="00CD18AF" w14:paraId="5E4E9633" w14:textId="77777777" w:rsidTr="00A573D7">
        <w:trPr>
          <w:cantSplit/>
          <w:trHeight w:hRule="exact" w:val="351"/>
        </w:trPr>
        <w:tc>
          <w:tcPr>
            <w:tcW w:w="3533" w:type="dxa"/>
            <w:gridSpan w:val="2"/>
            <w:tcBorders>
              <w:top w:val="dashSmallGap" w:sz="4" w:space="0" w:color="auto"/>
              <w:bottom w:val="dashSmallGap" w:sz="4" w:space="0" w:color="auto"/>
            </w:tcBorders>
          </w:tcPr>
          <w:p w14:paraId="6BB5D244"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Language of abstract, </w:t>
            </w:r>
            <w:r w:rsidRPr="00CD18AF">
              <w:rPr>
                <w:rFonts w:ascii="Arial" w:hAnsi="Arial"/>
                <w:b/>
                <w:kern w:val="20"/>
                <w:sz w:val="18"/>
              </w:rPr>
              <w:t>LA</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395072BD" w14:textId="77777777"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Serbian</w:t>
            </w:r>
          </w:p>
        </w:tc>
      </w:tr>
      <w:tr w:rsidR="000631FA" w:rsidRPr="00CD18AF" w14:paraId="1198EB4B" w14:textId="77777777" w:rsidTr="00A573D7">
        <w:trPr>
          <w:cantSplit/>
          <w:trHeight w:hRule="exact" w:val="351"/>
        </w:trPr>
        <w:tc>
          <w:tcPr>
            <w:tcW w:w="3533" w:type="dxa"/>
            <w:gridSpan w:val="2"/>
            <w:tcBorders>
              <w:top w:val="dashSmallGap" w:sz="4" w:space="0" w:color="auto"/>
              <w:bottom w:val="dashSmallGap" w:sz="4" w:space="0" w:color="auto"/>
            </w:tcBorders>
          </w:tcPr>
          <w:p w14:paraId="07E4FEB1"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Country of publication, </w:t>
            </w:r>
            <w:r w:rsidRPr="00CD18AF">
              <w:rPr>
                <w:rFonts w:ascii="Arial" w:hAnsi="Arial"/>
                <w:b/>
                <w:kern w:val="20"/>
                <w:sz w:val="18"/>
              </w:rPr>
              <w:t>CP</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770B8FCF" w14:textId="77777777" w:rsidR="000631FA" w:rsidRPr="00CD18AF" w:rsidRDefault="000631FA" w:rsidP="00A573D7">
            <w:pPr>
              <w:spacing w:line="20" w:lineRule="atLeast"/>
              <w:jc w:val="left"/>
              <w:rPr>
                <w:rFonts w:ascii="Arial" w:hAnsi="Arial"/>
                <w:kern w:val="20"/>
                <w:sz w:val="18"/>
              </w:rPr>
            </w:pPr>
            <w:smartTag w:uri="urn:schemas-microsoft-com:office:smarttags" w:element="country-region">
              <w:smartTag w:uri="urn:schemas-microsoft-com:office:smarttags" w:element="place">
                <w:r w:rsidRPr="00CD18AF">
                  <w:rPr>
                    <w:rFonts w:ascii="Arial" w:hAnsi="Arial"/>
                    <w:kern w:val="20"/>
                    <w:sz w:val="18"/>
                  </w:rPr>
                  <w:t>Serbia</w:t>
                </w:r>
              </w:smartTag>
            </w:smartTag>
            <w:r w:rsidRPr="00CD18AF">
              <w:rPr>
                <w:rFonts w:ascii="Arial" w:hAnsi="Arial"/>
                <w:kern w:val="20"/>
                <w:sz w:val="18"/>
              </w:rPr>
              <w:t xml:space="preserve"> </w:t>
            </w:r>
          </w:p>
        </w:tc>
      </w:tr>
      <w:tr w:rsidR="000631FA" w:rsidRPr="00CD18AF" w14:paraId="7FF4BA20" w14:textId="77777777" w:rsidTr="00A573D7">
        <w:trPr>
          <w:cantSplit/>
          <w:trHeight w:hRule="exact" w:val="351"/>
        </w:trPr>
        <w:tc>
          <w:tcPr>
            <w:tcW w:w="3533" w:type="dxa"/>
            <w:gridSpan w:val="2"/>
            <w:tcBorders>
              <w:top w:val="dashSmallGap" w:sz="4" w:space="0" w:color="auto"/>
              <w:bottom w:val="dashSmallGap" w:sz="4" w:space="0" w:color="auto"/>
            </w:tcBorders>
          </w:tcPr>
          <w:p w14:paraId="32874FB9"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Locality of publication, </w:t>
            </w:r>
            <w:r w:rsidRPr="00CD18AF">
              <w:rPr>
                <w:rFonts w:ascii="Arial" w:hAnsi="Arial"/>
                <w:b/>
                <w:kern w:val="20"/>
                <w:sz w:val="18"/>
              </w:rPr>
              <w:t>LP</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0C0A3DE2" w14:textId="77777777"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Vojvodina</w:t>
            </w:r>
          </w:p>
        </w:tc>
      </w:tr>
      <w:tr w:rsidR="000631FA" w:rsidRPr="00CD18AF" w14:paraId="2BEA9F47" w14:textId="77777777" w:rsidTr="00A573D7">
        <w:trPr>
          <w:cantSplit/>
          <w:trHeight w:hRule="exact" w:val="351"/>
        </w:trPr>
        <w:tc>
          <w:tcPr>
            <w:tcW w:w="3533" w:type="dxa"/>
            <w:gridSpan w:val="2"/>
            <w:tcBorders>
              <w:top w:val="dashSmallGap" w:sz="4" w:space="0" w:color="auto"/>
              <w:bottom w:val="dashSmallGap" w:sz="4" w:space="0" w:color="auto"/>
            </w:tcBorders>
          </w:tcPr>
          <w:p w14:paraId="6A955236"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Publication year, </w:t>
            </w:r>
            <w:r w:rsidRPr="00CD18AF">
              <w:rPr>
                <w:rFonts w:ascii="Arial" w:hAnsi="Arial"/>
                <w:b/>
                <w:kern w:val="20"/>
                <w:sz w:val="18"/>
              </w:rPr>
              <w:t>PY</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7D7FD3BB" w14:textId="1EA2D6CE"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20</w:t>
            </w:r>
            <w:ins w:id="62" w:author="leksandar komazec" w:date="2022-08-30T15:44:00Z">
              <w:r w:rsidR="00E61A0C">
                <w:rPr>
                  <w:rFonts w:ascii="Arial" w:hAnsi="Arial"/>
                  <w:kern w:val="20"/>
                  <w:sz w:val="18"/>
                </w:rPr>
                <w:t>22</w:t>
              </w:r>
            </w:ins>
            <w:del w:id="63" w:author="leksandar komazec" w:date="2022-08-30T15:44:00Z">
              <w:r w:rsidRPr="00CD18AF" w:rsidDel="00E61A0C">
                <w:rPr>
                  <w:rFonts w:ascii="Arial" w:hAnsi="Arial"/>
                  <w:kern w:val="20"/>
                  <w:sz w:val="18"/>
                </w:rPr>
                <w:delText>1</w:delText>
              </w:r>
              <w:r w:rsidDel="00E61A0C">
                <w:rPr>
                  <w:rFonts w:ascii="Arial" w:hAnsi="Arial"/>
                  <w:kern w:val="20"/>
                  <w:sz w:val="18"/>
                </w:rPr>
                <w:delText>2</w:delText>
              </w:r>
            </w:del>
          </w:p>
        </w:tc>
      </w:tr>
      <w:tr w:rsidR="000631FA" w:rsidRPr="00CD18AF" w14:paraId="5B45D38D" w14:textId="77777777" w:rsidTr="00A573D7">
        <w:trPr>
          <w:cantSplit/>
          <w:trHeight w:hRule="exact" w:val="351"/>
        </w:trPr>
        <w:tc>
          <w:tcPr>
            <w:tcW w:w="3533" w:type="dxa"/>
            <w:gridSpan w:val="2"/>
            <w:tcBorders>
              <w:top w:val="dashSmallGap" w:sz="4" w:space="0" w:color="auto"/>
              <w:bottom w:val="dashSmallGap" w:sz="4" w:space="0" w:color="auto"/>
            </w:tcBorders>
          </w:tcPr>
          <w:p w14:paraId="62ED2176"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Publisher, </w:t>
            </w:r>
            <w:r w:rsidRPr="00CD18AF">
              <w:rPr>
                <w:rFonts w:ascii="Arial" w:hAnsi="Arial"/>
                <w:b/>
                <w:kern w:val="20"/>
                <w:sz w:val="18"/>
              </w:rPr>
              <w:t>PB</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3E298E53" w14:textId="77777777"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Author’s reprint</w:t>
            </w:r>
          </w:p>
        </w:tc>
      </w:tr>
      <w:tr w:rsidR="000631FA" w:rsidRPr="00CD18AF" w14:paraId="186709E8" w14:textId="77777777" w:rsidTr="00A573D7">
        <w:trPr>
          <w:cantSplit/>
          <w:trHeight w:hRule="exact" w:val="351"/>
        </w:trPr>
        <w:tc>
          <w:tcPr>
            <w:tcW w:w="3533" w:type="dxa"/>
            <w:gridSpan w:val="2"/>
            <w:tcBorders>
              <w:top w:val="dashSmallGap" w:sz="4" w:space="0" w:color="auto"/>
              <w:bottom w:val="dashSmallGap" w:sz="4" w:space="0" w:color="auto"/>
            </w:tcBorders>
          </w:tcPr>
          <w:p w14:paraId="20D1BA6A"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Publication place, </w:t>
            </w:r>
            <w:r w:rsidRPr="00CD18AF">
              <w:rPr>
                <w:rFonts w:ascii="Arial" w:hAnsi="Arial"/>
                <w:b/>
                <w:kern w:val="20"/>
                <w:sz w:val="18"/>
              </w:rPr>
              <w:t>PP</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28E94775" w14:textId="77777777" w:rsidR="000631FA" w:rsidRPr="00CD18AF" w:rsidRDefault="000631FA" w:rsidP="00A573D7">
            <w:pPr>
              <w:spacing w:line="20" w:lineRule="atLeast"/>
              <w:jc w:val="left"/>
              <w:rPr>
                <w:rFonts w:ascii="Arial" w:hAnsi="Arial"/>
                <w:kern w:val="20"/>
                <w:sz w:val="18"/>
                <w:lang w:val="pt-BR"/>
              </w:rPr>
            </w:pPr>
            <w:r w:rsidRPr="00CD18AF">
              <w:rPr>
                <w:rFonts w:ascii="Arial" w:hAnsi="Arial"/>
                <w:kern w:val="20"/>
                <w:sz w:val="18"/>
                <w:lang w:val="pt-BR"/>
              </w:rPr>
              <w:t>FTN, Novi Sad, Trg Dositeja Obradovi</w:t>
            </w:r>
            <w:r w:rsidRPr="00CD18AF">
              <w:rPr>
                <w:rFonts w:ascii="Arial" w:hAnsi="Arial"/>
                <w:kern w:val="20"/>
                <w:sz w:val="18"/>
                <w:lang w:val="sr-Latn-CS"/>
              </w:rPr>
              <w:t>ć</w:t>
            </w:r>
            <w:r w:rsidRPr="00CD18AF">
              <w:rPr>
                <w:rFonts w:ascii="Arial" w:hAnsi="Arial"/>
                <w:kern w:val="20"/>
                <w:sz w:val="18"/>
                <w:lang w:val="pt-BR"/>
              </w:rPr>
              <w:t>a 6a</w:t>
            </w:r>
          </w:p>
        </w:tc>
      </w:tr>
      <w:tr w:rsidR="000631FA" w:rsidRPr="00CD18AF" w14:paraId="5325AE69" w14:textId="77777777" w:rsidTr="00A573D7">
        <w:trPr>
          <w:cantSplit/>
          <w:trHeight w:hRule="exact" w:val="452"/>
        </w:trPr>
        <w:tc>
          <w:tcPr>
            <w:tcW w:w="3533" w:type="dxa"/>
            <w:gridSpan w:val="2"/>
            <w:tcBorders>
              <w:top w:val="dashSmallGap" w:sz="4" w:space="0" w:color="auto"/>
              <w:bottom w:val="dashSmallGap" w:sz="4" w:space="0" w:color="auto"/>
            </w:tcBorders>
          </w:tcPr>
          <w:p w14:paraId="43F3B7D0" w14:textId="77777777" w:rsidR="000631FA" w:rsidRPr="00CD18AF" w:rsidRDefault="000631FA" w:rsidP="00983321">
            <w:pPr>
              <w:spacing w:line="20" w:lineRule="atLeast"/>
              <w:jc w:val="left"/>
              <w:rPr>
                <w:rFonts w:ascii="Arial" w:hAnsi="Arial"/>
                <w:kern w:val="20"/>
                <w:sz w:val="20"/>
              </w:rPr>
            </w:pPr>
            <w:r w:rsidRPr="00CD18AF">
              <w:rPr>
                <w:rFonts w:ascii="Arial" w:hAnsi="Arial"/>
                <w:kern w:val="20"/>
                <w:sz w:val="18"/>
              </w:rPr>
              <w:t xml:space="preserve">Physical description, </w:t>
            </w:r>
            <w:r w:rsidRPr="00CD18AF">
              <w:rPr>
                <w:rFonts w:ascii="Arial" w:hAnsi="Arial"/>
                <w:b/>
                <w:kern w:val="20"/>
                <w:sz w:val="18"/>
              </w:rPr>
              <w:t>PD</w:t>
            </w:r>
            <w:r w:rsidRPr="00CD18AF">
              <w:rPr>
                <w:rFonts w:ascii="Arial" w:hAnsi="Arial"/>
                <w:kern w:val="20"/>
                <w:sz w:val="18"/>
              </w:rPr>
              <w:t>:</w:t>
            </w:r>
            <w:r w:rsidRPr="00CD18AF">
              <w:rPr>
                <w:rFonts w:ascii="Arial" w:hAnsi="Arial"/>
                <w:kern w:val="20"/>
                <w:sz w:val="18"/>
              </w:rPr>
              <w:br/>
            </w:r>
            <w:r w:rsidRPr="00CD18AF">
              <w:rPr>
                <w:rFonts w:ascii="Arial" w:hAnsi="Arial"/>
                <w:kern w:val="20"/>
                <w:sz w:val="13"/>
              </w:rPr>
              <w:t>(chapters/pages/ref./tables/pictures/graphs/appendixes)</w:t>
            </w:r>
          </w:p>
        </w:tc>
        <w:tc>
          <w:tcPr>
            <w:tcW w:w="6357" w:type="dxa"/>
            <w:gridSpan w:val="2"/>
            <w:tcBorders>
              <w:top w:val="dashSmallGap" w:sz="4" w:space="0" w:color="auto"/>
              <w:bottom w:val="dashSmallGap" w:sz="4" w:space="0" w:color="auto"/>
            </w:tcBorders>
            <w:vAlign w:val="center"/>
          </w:tcPr>
          <w:p w14:paraId="77DF78AE" w14:textId="77777777" w:rsidR="000631FA" w:rsidRPr="00A57BFD" w:rsidRDefault="00CA30D8" w:rsidP="00A573D7">
            <w:pPr>
              <w:spacing w:line="20" w:lineRule="atLeast"/>
              <w:jc w:val="left"/>
              <w:rPr>
                <w:rFonts w:ascii="Arial" w:hAnsi="Arial"/>
                <w:kern w:val="20"/>
                <w:sz w:val="18"/>
              </w:rPr>
            </w:pPr>
            <w:r>
              <w:rPr>
                <w:rFonts w:ascii="Arial" w:hAnsi="Arial"/>
                <w:kern w:val="20"/>
                <w:sz w:val="18"/>
              </w:rPr>
              <w:t>7/5</w:t>
            </w:r>
            <w:r w:rsidR="00203C43">
              <w:rPr>
                <w:rFonts w:ascii="Arial" w:hAnsi="Arial"/>
                <w:kern w:val="20"/>
                <w:sz w:val="18"/>
              </w:rPr>
              <w:t>9</w:t>
            </w:r>
            <w:r>
              <w:rPr>
                <w:rFonts w:ascii="Arial" w:hAnsi="Arial"/>
                <w:kern w:val="20"/>
                <w:sz w:val="18"/>
              </w:rPr>
              <w:t>/31/8/35/0/1</w:t>
            </w:r>
          </w:p>
        </w:tc>
      </w:tr>
      <w:tr w:rsidR="000631FA" w:rsidRPr="00CD18AF" w14:paraId="166556AD" w14:textId="77777777" w:rsidTr="00A573D7">
        <w:trPr>
          <w:cantSplit/>
          <w:trHeight w:hRule="exact" w:val="351"/>
        </w:trPr>
        <w:tc>
          <w:tcPr>
            <w:tcW w:w="3533" w:type="dxa"/>
            <w:gridSpan w:val="2"/>
            <w:tcBorders>
              <w:top w:val="dashSmallGap" w:sz="4" w:space="0" w:color="auto"/>
              <w:bottom w:val="dashSmallGap" w:sz="4" w:space="0" w:color="auto"/>
            </w:tcBorders>
          </w:tcPr>
          <w:p w14:paraId="67A0CE14"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Scientific field, </w:t>
            </w:r>
            <w:r w:rsidRPr="00CD18AF">
              <w:rPr>
                <w:rFonts w:ascii="Arial" w:hAnsi="Arial"/>
                <w:b/>
                <w:kern w:val="20"/>
                <w:sz w:val="18"/>
              </w:rPr>
              <w:t>SF</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1F0ED09A" w14:textId="77777777"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Electrical Engineering</w:t>
            </w:r>
          </w:p>
        </w:tc>
      </w:tr>
      <w:tr w:rsidR="000631FA" w:rsidRPr="00CD18AF" w14:paraId="6F7D2EAE" w14:textId="77777777" w:rsidTr="00A573D7">
        <w:trPr>
          <w:cantSplit/>
          <w:trHeight w:hRule="exact" w:val="351"/>
        </w:trPr>
        <w:tc>
          <w:tcPr>
            <w:tcW w:w="3533" w:type="dxa"/>
            <w:gridSpan w:val="2"/>
            <w:tcBorders>
              <w:top w:val="dashSmallGap" w:sz="4" w:space="0" w:color="auto"/>
              <w:bottom w:val="dashSmallGap" w:sz="4" w:space="0" w:color="auto"/>
            </w:tcBorders>
          </w:tcPr>
          <w:p w14:paraId="48BADD33"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Scientific discipline, </w:t>
            </w:r>
            <w:r w:rsidRPr="00CD18AF">
              <w:rPr>
                <w:rFonts w:ascii="Arial" w:hAnsi="Arial"/>
                <w:b/>
                <w:kern w:val="20"/>
                <w:sz w:val="18"/>
              </w:rPr>
              <w:t>SD</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43C4C9C4" w14:textId="77777777" w:rsidR="000631FA" w:rsidRPr="00CD18AF" w:rsidRDefault="00813A37" w:rsidP="00A573D7">
            <w:pPr>
              <w:spacing w:line="20" w:lineRule="atLeast"/>
              <w:jc w:val="left"/>
              <w:rPr>
                <w:rFonts w:ascii="Arial" w:hAnsi="Arial"/>
                <w:kern w:val="20"/>
                <w:sz w:val="18"/>
              </w:rPr>
            </w:pPr>
            <w:r>
              <w:rPr>
                <w:rFonts w:ascii="Arial" w:hAnsi="Arial"/>
                <w:kern w:val="20"/>
                <w:sz w:val="18"/>
              </w:rPr>
              <w:t>Advanced microprocessor systems</w:t>
            </w:r>
          </w:p>
        </w:tc>
      </w:tr>
      <w:tr w:rsidR="000631FA" w:rsidRPr="00CD18AF" w14:paraId="5F0FB01E" w14:textId="77777777" w:rsidTr="00A573D7">
        <w:trPr>
          <w:cantSplit/>
          <w:trHeight w:hRule="exact" w:val="502"/>
        </w:trPr>
        <w:tc>
          <w:tcPr>
            <w:tcW w:w="3533" w:type="dxa"/>
            <w:gridSpan w:val="2"/>
            <w:tcBorders>
              <w:top w:val="dashSmallGap" w:sz="4" w:space="0" w:color="auto"/>
              <w:bottom w:val="dashSmallGap" w:sz="4" w:space="0" w:color="auto"/>
            </w:tcBorders>
          </w:tcPr>
          <w:p w14:paraId="3074B82E" w14:textId="77777777" w:rsidR="000631FA" w:rsidRPr="00CD18AF" w:rsidRDefault="000631FA" w:rsidP="00983321">
            <w:pPr>
              <w:spacing w:line="20" w:lineRule="atLeast"/>
              <w:jc w:val="left"/>
              <w:rPr>
                <w:rFonts w:ascii="Arial" w:hAnsi="Arial"/>
                <w:spacing w:val="-8"/>
                <w:kern w:val="20"/>
                <w:sz w:val="18"/>
              </w:rPr>
            </w:pPr>
            <w:r w:rsidRPr="00CD18AF">
              <w:rPr>
                <w:rFonts w:ascii="Arial" w:hAnsi="Arial"/>
                <w:kern w:val="20"/>
                <w:sz w:val="18"/>
              </w:rPr>
              <w:t xml:space="preserve">Subject/Key words, </w:t>
            </w:r>
            <w:r w:rsidRPr="00CD18AF">
              <w:rPr>
                <w:rFonts w:ascii="Arial" w:hAnsi="Arial"/>
                <w:b/>
                <w:kern w:val="20"/>
                <w:sz w:val="18"/>
              </w:rPr>
              <w:t>S</w:t>
            </w:r>
            <w:r w:rsidRPr="00CD18AF">
              <w:rPr>
                <w:rFonts w:ascii="Arial" w:hAnsi="Arial"/>
                <w:kern w:val="20"/>
                <w:sz w:val="18"/>
              </w:rPr>
              <w:t>/</w:t>
            </w:r>
            <w:r w:rsidRPr="00CD18AF">
              <w:rPr>
                <w:rFonts w:ascii="Arial" w:hAnsi="Arial"/>
                <w:b/>
                <w:kern w:val="20"/>
                <w:sz w:val="18"/>
              </w:rPr>
              <w:t>KW</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08CA9701" w14:textId="237CFBD8" w:rsidR="000631FA" w:rsidRPr="00CD18AF" w:rsidRDefault="00CA30D8" w:rsidP="00A573D7">
            <w:pPr>
              <w:spacing w:line="20" w:lineRule="atLeast"/>
              <w:jc w:val="left"/>
              <w:rPr>
                <w:rFonts w:ascii="Arial" w:hAnsi="Arial"/>
                <w:kern w:val="20"/>
                <w:sz w:val="18"/>
              </w:rPr>
            </w:pPr>
            <w:del w:id="64" w:author="leksandar komazec" w:date="2022-08-30T15:44:00Z">
              <w:r w:rsidDel="00E61A0C">
                <w:rPr>
                  <w:rFonts w:ascii="Arial" w:hAnsi="Arial"/>
                  <w:kern w:val="20"/>
                  <w:sz w:val="18"/>
                </w:rPr>
                <w:delText>Wireless sensor networks, localization</w:delText>
              </w:r>
            </w:del>
            <w:ins w:id="65" w:author="leksandar komazec" w:date="2022-08-30T15:44:00Z">
              <w:r w:rsidR="00E61A0C">
                <w:rPr>
                  <w:rFonts w:ascii="Arial" w:hAnsi="Arial"/>
                  <w:kern w:val="20"/>
                  <w:sz w:val="18"/>
                </w:rPr>
                <w:t>Video game, network, multiplatform</w:t>
              </w:r>
            </w:ins>
          </w:p>
        </w:tc>
      </w:tr>
      <w:tr w:rsidR="000631FA" w:rsidRPr="00CD18AF" w14:paraId="4830FF2D" w14:textId="77777777" w:rsidTr="00A573D7">
        <w:trPr>
          <w:cantSplit/>
          <w:trHeight w:hRule="exact" w:val="351"/>
        </w:trPr>
        <w:tc>
          <w:tcPr>
            <w:tcW w:w="3533" w:type="dxa"/>
            <w:gridSpan w:val="2"/>
            <w:tcBorders>
              <w:top w:val="dashSmallGap" w:sz="4" w:space="0" w:color="auto"/>
              <w:bottom w:val="dashSmallGap" w:sz="4" w:space="0" w:color="auto"/>
            </w:tcBorders>
          </w:tcPr>
          <w:p w14:paraId="77E455EC" w14:textId="77777777" w:rsidR="000631FA" w:rsidRPr="00CD18AF" w:rsidRDefault="000631FA" w:rsidP="00983321">
            <w:pPr>
              <w:spacing w:line="20" w:lineRule="atLeast"/>
              <w:jc w:val="left"/>
              <w:rPr>
                <w:rFonts w:ascii="Arial" w:hAnsi="Arial"/>
                <w:b/>
                <w:kern w:val="20"/>
                <w:sz w:val="18"/>
              </w:rPr>
            </w:pPr>
            <w:r w:rsidRPr="00CD18AF">
              <w:rPr>
                <w:rFonts w:ascii="Arial" w:hAnsi="Arial"/>
                <w:b/>
                <w:kern w:val="20"/>
                <w:sz w:val="18"/>
              </w:rPr>
              <w:t>UC</w:t>
            </w:r>
          </w:p>
        </w:tc>
        <w:tc>
          <w:tcPr>
            <w:tcW w:w="6357" w:type="dxa"/>
            <w:gridSpan w:val="2"/>
            <w:tcBorders>
              <w:top w:val="dashSmallGap" w:sz="4" w:space="0" w:color="auto"/>
              <w:bottom w:val="dashSmallGap" w:sz="4" w:space="0" w:color="auto"/>
            </w:tcBorders>
            <w:vAlign w:val="center"/>
          </w:tcPr>
          <w:p w14:paraId="0DC13593" w14:textId="77777777" w:rsidR="000631FA" w:rsidRPr="00CD18AF" w:rsidRDefault="000631FA" w:rsidP="00A573D7">
            <w:pPr>
              <w:spacing w:line="20" w:lineRule="atLeast"/>
              <w:jc w:val="left"/>
              <w:rPr>
                <w:rFonts w:ascii="Arial" w:hAnsi="Arial"/>
                <w:kern w:val="20"/>
                <w:sz w:val="18"/>
              </w:rPr>
            </w:pPr>
          </w:p>
        </w:tc>
      </w:tr>
      <w:tr w:rsidR="000631FA" w:rsidRPr="00CD18AF" w14:paraId="6DEE7C9F" w14:textId="77777777" w:rsidTr="00A573D7">
        <w:trPr>
          <w:cantSplit/>
          <w:trHeight w:hRule="exact" w:val="502"/>
        </w:trPr>
        <w:tc>
          <w:tcPr>
            <w:tcW w:w="3533" w:type="dxa"/>
            <w:gridSpan w:val="2"/>
            <w:tcBorders>
              <w:top w:val="dashSmallGap" w:sz="4" w:space="0" w:color="auto"/>
              <w:bottom w:val="dashSmallGap" w:sz="4" w:space="0" w:color="auto"/>
            </w:tcBorders>
          </w:tcPr>
          <w:p w14:paraId="1ABA32B9"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Holding data, </w:t>
            </w:r>
            <w:r w:rsidRPr="00CD18AF">
              <w:rPr>
                <w:rFonts w:ascii="Arial" w:hAnsi="Arial"/>
                <w:b/>
                <w:kern w:val="20"/>
                <w:sz w:val="18"/>
              </w:rPr>
              <w:t>HD</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7438A0B8" w14:textId="77777777" w:rsidR="000631FA" w:rsidRPr="00CD18AF" w:rsidRDefault="000631FA" w:rsidP="00A573D7">
            <w:pPr>
              <w:spacing w:line="20" w:lineRule="atLeast"/>
              <w:jc w:val="left"/>
              <w:rPr>
                <w:rFonts w:ascii="Arial" w:hAnsi="Arial"/>
                <w:kern w:val="20"/>
                <w:sz w:val="18"/>
              </w:rPr>
            </w:pPr>
            <w:r w:rsidRPr="00CD18AF">
              <w:rPr>
                <w:rFonts w:ascii="Arial" w:hAnsi="Arial"/>
                <w:kern w:val="20"/>
                <w:sz w:val="18"/>
              </w:rPr>
              <w:t xml:space="preserve">Library of the Faculty of Technical Sciences, </w:t>
            </w:r>
            <w:smartTag w:uri="urn:schemas-microsoft-com:office:smarttags" w:element="City">
              <w:smartTag w:uri="urn:schemas-microsoft-com:office:smarttags" w:element="place">
                <w:r w:rsidRPr="00CD18AF">
                  <w:rPr>
                    <w:rFonts w:ascii="Arial" w:hAnsi="Arial"/>
                    <w:kern w:val="20"/>
                    <w:sz w:val="18"/>
                  </w:rPr>
                  <w:t>Novi Sad</w:t>
                </w:r>
              </w:smartTag>
            </w:smartTag>
            <w:r w:rsidRPr="00CD18AF">
              <w:rPr>
                <w:rFonts w:ascii="Arial" w:hAnsi="Arial"/>
                <w:kern w:val="20"/>
                <w:sz w:val="18"/>
              </w:rPr>
              <w:t xml:space="preserve">, </w:t>
            </w:r>
            <w:proofErr w:type="spellStart"/>
            <w:r>
              <w:rPr>
                <w:rFonts w:ascii="Arial" w:hAnsi="Arial"/>
                <w:kern w:val="20"/>
                <w:sz w:val="18"/>
              </w:rPr>
              <w:t>Trg</w:t>
            </w:r>
            <w:proofErr w:type="spellEnd"/>
            <w:r w:rsidRPr="00CD18AF">
              <w:rPr>
                <w:rFonts w:ascii="Arial" w:hAnsi="Arial"/>
                <w:kern w:val="20"/>
                <w:sz w:val="18"/>
              </w:rPr>
              <w:t xml:space="preserve"> </w:t>
            </w:r>
            <w:proofErr w:type="spellStart"/>
            <w:smartTag w:uri="urn:schemas-microsoft-com:office:smarttags" w:element="PlaceName">
              <w:r w:rsidRPr="00CD18AF">
                <w:rPr>
                  <w:rFonts w:ascii="Arial" w:hAnsi="Arial"/>
                  <w:kern w:val="20"/>
                  <w:sz w:val="18"/>
                </w:rPr>
                <w:t>Dositeja</w:t>
              </w:r>
              <w:proofErr w:type="spellEnd"/>
              <w:r w:rsidRPr="00CD18AF">
                <w:rPr>
                  <w:rFonts w:ascii="Arial" w:hAnsi="Arial"/>
                  <w:kern w:val="20"/>
                  <w:sz w:val="18"/>
                </w:rPr>
                <w:t xml:space="preserve"> </w:t>
              </w:r>
              <w:proofErr w:type="spellStart"/>
              <w:r w:rsidRPr="00CD18AF">
                <w:rPr>
                  <w:rFonts w:ascii="Arial" w:hAnsi="Arial"/>
                  <w:kern w:val="20"/>
                  <w:sz w:val="18"/>
                </w:rPr>
                <w:t>Obradovića</w:t>
              </w:r>
            </w:smartTag>
            <w:proofErr w:type="spellEnd"/>
            <w:r w:rsidRPr="00CD18AF">
              <w:rPr>
                <w:rFonts w:ascii="Arial" w:hAnsi="Arial"/>
                <w:kern w:val="20"/>
                <w:sz w:val="18"/>
              </w:rPr>
              <w:t xml:space="preserve"> 6</w:t>
            </w:r>
          </w:p>
          <w:p w14:paraId="3B7AB7EB" w14:textId="77777777" w:rsidR="000631FA" w:rsidRPr="00CD18AF" w:rsidRDefault="000631FA" w:rsidP="00A573D7">
            <w:pPr>
              <w:spacing w:line="20" w:lineRule="atLeast"/>
              <w:jc w:val="left"/>
              <w:rPr>
                <w:rFonts w:ascii="Arial" w:hAnsi="Arial"/>
                <w:kern w:val="20"/>
                <w:sz w:val="18"/>
              </w:rPr>
            </w:pPr>
          </w:p>
        </w:tc>
      </w:tr>
      <w:tr w:rsidR="000631FA" w:rsidRPr="00CD18AF" w14:paraId="43E6BE4C" w14:textId="77777777" w:rsidTr="006F760F">
        <w:trPr>
          <w:cantSplit/>
          <w:trHeight w:hRule="exact" w:val="502"/>
        </w:trPr>
        <w:tc>
          <w:tcPr>
            <w:tcW w:w="3533" w:type="dxa"/>
            <w:gridSpan w:val="2"/>
            <w:tcBorders>
              <w:top w:val="dashSmallGap" w:sz="4" w:space="0" w:color="auto"/>
              <w:bottom w:val="dashSmallGap" w:sz="4" w:space="0" w:color="auto"/>
            </w:tcBorders>
          </w:tcPr>
          <w:p w14:paraId="712FE030"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Note, </w:t>
            </w:r>
            <w:r w:rsidRPr="00CD18AF">
              <w:rPr>
                <w:rFonts w:ascii="Arial" w:hAnsi="Arial"/>
                <w:b/>
                <w:kern w:val="20"/>
                <w:sz w:val="18"/>
              </w:rPr>
              <w:t>N</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54B8782A"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None</w:t>
            </w:r>
          </w:p>
        </w:tc>
      </w:tr>
      <w:tr w:rsidR="000631FA" w:rsidRPr="004E3451" w14:paraId="29CA7856" w14:textId="77777777" w:rsidTr="00A573D7">
        <w:trPr>
          <w:cantSplit/>
          <w:trHeight w:hRule="exact" w:val="2047"/>
        </w:trPr>
        <w:tc>
          <w:tcPr>
            <w:tcW w:w="3533" w:type="dxa"/>
            <w:gridSpan w:val="2"/>
            <w:tcBorders>
              <w:top w:val="dashSmallGap" w:sz="4" w:space="0" w:color="auto"/>
              <w:bottom w:val="dashSmallGap" w:sz="4" w:space="0" w:color="auto"/>
            </w:tcBorders>
          </w:tcPr>
          <w:p w14:paraId="061F37B0" w14:textId="77777777" w:rsidR="000631FA" w:rsidRPr="00CD18AF" w:rsidRDefault="000631FA" w:rsidP="00983321">
            <w:pPr>
              <w:spacing w:line="20" w:lineRule="atLeast"/>
              <w:jc w:val="left"/>
              <w:rPr>
                <w:rFonts w:ascii="Arial" w:hAnsi="Arial"/>
                <w:kern w:val="20"/>
                <w:sz w:val="18"/>
              </w:rPr>
            </w:pPr>
            <w:r w:rsidRPr="00CD18AF">
              <w:rPr>
                <w:rFonts w:ascii="Arial" w:hAnsi="Arial"/>
                <w:kern w:val="20"/>
                <w:sz w:val="18"/>
              </w:rPr>
              <w:t xml:space="preserve">Abstract, </w:t>
            </w:r>
            <w:r w:rsidRPr="00CD18AF">
              <w:rPr>
                <w:rFonts w:ascii="Arial" w:hAnsi="Arial"/>
                <w:b/>
                <w:kern w:val="20"/>
                <w:sz w:val="18"/>
              </w:rPr>
              <w:t>AB</w:t>
            </w:r>
            <w:r w:rsidRPr="00CD18AF">
              <w:rPr>
                <w:rFonts w:ascii="Arial" w:hAnsi="Arial"/>
                <w:kern w:val="20"/>
                <w:sz w:val="18"/>
              </w:rPr>
              <w:t>:</w:t>
            </w:r>
          </w:p>
        </w:tc>
        <w:tc>
          <w:tcPr>
            <w:tcW w:w="6357" w:type="dxa"/>
            <w:gridSpan w:val="2"/>
            <w:tcBorders>
              <w:top w:val="dashSmallGap" w:sz="4" w:space="0" w:color="auto"/>
              <w:bottom w:val="dashSmallGap" w:sz="4" w:space="0" w:color="auto"/>
            </w:tcBorders>
          </w:tcPr>
          <w:p w14:paraId="76A818C0" w14:textId="23B00298" w:rsidR="000631FA" w:rsidRPr="004E3451" w:rsidRDefault="00E61A0C" w:rsidP="00F30FD4">
            <w:pPr>
              <w:spacing w:line="20" w:lineRule="atLeast"/>
              <w:rPr>
                <w:rFonts w:ascii="Arial" w:hAnsi="Arial" w:cs="Arial"/>
                <w:kern w:val="20"/>
                <w:sz w:val="18"/>
                <w:szCs w:val="18"/>
              </w:rPr>
            </w:pPr>
            <w:ins w:id="66" w:author="leksandar komazec" w:date="2022-08-30T15:46:00Z">
              <w:r w:rsidRPr="00E61A0C">
                <w:rPr>
                  <w:rStyle w:val="hps"/>
                  <w:rFonts w:ascii="Arial" w:hAnsi="Arial" w:cs="Arial"/>
                  <w:sz w:val="18"/>
                </w:rPr>
                <w:t>Most modern video games provide their users with the ability to play with other users around the world, as well as save the results achieved on data storage computers that may be located hundreds of thousands of kilometers from where the user is located. It is also very common to access the same video game from different devices such as computers, phones, tablets, which give users the opportunity to have fun at any time and in any place.</w:t>
              </w:r>
            </w:ins>
            <w:del w:id="67" w:author="leksandar komazec" w:date="2022-08-30T15:46:00Z">
              <w:r w:rsidR="0030520A" w:rsidRPr="00126CB5" w:rsidDel="00E61A0C">
                <w:rPr>
                  <w:rStyle w:val="hps"/>
                  <w:rFonts w:ascii="Arial" w:hAnsi="Arial" w:cs="Arial"/>
                  <w:sz w:val="18"/>
                </w:rPr>
                <w:delText>In many</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applications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of wireless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sensor networks</w:delText>
              </w:r>
              <w:r w:rsidR="0030520A" w:rsidRPr="00126CB5" w:rsidDel="00E61A0C">
                <w:rPr>
                  <w:rFonts w:ascii="Arial" w:hAnsi="Arial" w:cs="Arial"/>
                  <w:sz w:val="18"/>
                </w:rPr>
                <w:delText xml:space="preserve">, knowledge of </w:delText>
              </w:r>
              <w:r w:rsidR="0030520A" w:rsidRPr="00126CB5" w:rsidDel="00E61A0C">
                <w:rPr>
                  <w:rStyle w:val="hps"/>
                  <w:rFonts w:ascii="Arial" w:hAnsi="Arial" w:cs="Arial"/>
                  <w:sz w:val="18"/>
                </w:rPr>
                <w:delText>the location of</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sensor</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nodes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within the network</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is critical</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for the</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successful operation and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the functioning</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of the network.</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Usually</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we have a few</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sensor nodes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with</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known locations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which are</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reference</w:delText>
              </w:r>
              <w:r w:rsidR="0030520A" w:rsidRPr="00126CB5" w:rsidDel="00E61A0C">
                <w:rPr>
                  <w:rFonts w:ascii="Arial" w:hAnsi="Arial" w:cs="Arial"/>
                  <w:sz w:val="18"/>
                </w:rPr>
                <w:delText xml:space="preserve">, known </w:delText>
              </w:r>
              <w:r w:rsidR="0030520A" w:rsidRPr="00126CB5" w:rsidDel="00E61A0C">
                <w:rPr>
                  <w:rStyle w:val="hps"/>
                  <w:rFonts w:ascii="Arial" w:hAnsi="Arial" w:cs="Arial"/>
                  <w:sz w:val="18"/>
                </w:rPr>
                <w:delText>as anchors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so that</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other nodes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can be</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selfpositioned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based on connectivity with them.</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Localization of</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sensor nodes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is very important</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for</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the identification and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correlation</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of collected data</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addressing and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routing</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based on location</w:delText>
              </w:r>
              <w:r w:rsidR="00F30FD4" w:rsidDel="00E61A0C">
                <w:rPr>
                  <w:rStyle w:val="hps"/>
                  <w:rFonts w:ascii="Arial" w:hAnsi="Arial" w:cs="Arial"/>
                  <w:sz w:val="18"/>
                </w:rPr>
                <w:delText xml:space="preserve">. </w:delText>
              </w:r>
              <w:r w:rsidR="0030520A" w:rsidRPr="00126CB5" w:rsidDel="00E61A0C">
                <w:rPr>
                  <w:rStyle w:val="hps"/>
                  <w:rFonts w:ascii="Arial" w:hAnsi="Arial" w:cs="Arial"/>
                  <w:sz w:val="18"/>
                </w:rPr>
                <w:delText>In</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this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paper are presented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two</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new improvements</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of DV</w:delText>
              </w:r>
              <w:r w:rsidR="0030520A" w:rsidRPr="00126CB5" w:rsidDel="00E61A0C">
                <w:rPr>
                  <w:rStyle w:val="atn"/>
                  <w:rFonts w:ascii="Arial" w:hAnsi="Arial" w:cs="Arial"/>
                  <w:sz w:val="18"/>
                </w:rPr>
                <w:delText>-</w:delText>
              </w:r>
              <w:r w:rsidR="0030520A" w:rsidRPr="00126CB5" w:rsidDel="00E61A0C">
                <w:rPr>
                  <w:rFonts w:ascii="Arial" w:hAnsi="Arial" w:cs="Arial"/>
                  <w:sz w:val="18"/>
                </w:rPr>
                <w:delText xml:space="preserve">Hop </w:delText>
              </w:r>
              <w:r w:rsidR="0030520A" w:rsidRPr="00126CB5" w:rsidDel="00E61A0C">
                <w:rPr>
                  <w:rStyle w:val="hps"/>
                  <w:rFonts w:ascii="Arial" w:hAnsi="Arial" w:cs="Arial"/>
                  <w:sz w:val="18"/>
                </w:rPr>
                <w:delText>localization</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algorithm</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The results showed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that the proposed</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algorithm</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can significantly</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reduce the</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error</w:delText>
              </w:r>
              <w:r w:rsidR="0030520A" w:rsidRPr="00126CB5" w:rsidDel="00E61A0C">
                <w:rPr>
                  <w:rFonts w:ascii="Arial" w:hAnsi="Arial" w:cs="Arial"/>
                  <w:sz w:val="18"/>
                </w:rPr>
                <w:delText xml:space="preserve"> </w:delText>
              </w:r>
              <w:r w:rsidR="0030520A" w:rsidRPr="00126CB5" w:rsidDel="00E61A0C">
                <w:rPr>
                  <w:rStyle w:val="hps"/>
                  <w:rFonts w:ascii="Arial" w:hAnsi="Arial" w:cs="Arial"/>
                  <w:sz w:val="18"/>
                </w:rPr>
                <w:delText>in localization</w:delText>
              </w:r>
              <w:r w:rsidR="0030520A" w:rsidRPr="00126CB5" w:rsidDel="00E61A0C">
                <w:rPr>
                  <w:rFonts w:ascii="Arial" w:hAnsi="Arial" w:cs="Arial"/>
                  <w:sz w:val="18"/>
                </w:rPr>
                <w:delText>.</w:delText>
              </w:r>
            </w:del>
          </w:p>
        </w:tc>
      </w:tr>
      <w:tr w:rsidR="00B11059" w:rsidRPr="00CD18AF" w14:paraId="2248D229" w14:textId="77777777" w:rsidTr="003B668D">
        <w:trPr>
          <w:cantSplit/>
          <w:trHeight w:hRule="exact" w:val="351"/>
        </w:trPr>
        <w:tc>
          <w:tcPr>
            <w:tcW w:w="3533" w:type="dxa"/>
            <w:gridSpan w:val="2"/>
            <w:tcBorders>
              <w:top w:val="dashSmallGap" w:sz="4" w:space="0" w:color="auto"/>
              <w:bottom w:val="dashSmallGap" w:sz="4" w:space="0" w:color="auto"/>
            </w:tcBorders>
          </w:tcPr>
          <w:p w14:paraId="57773503" w14:textId="77777777" w:rsidR="00B11059" w:rsidRPr="00CD18AF" w:rsidRDefault="00B11059" w:rsidP="00B11059">
            <w:pPr>
              <w:spacing w:line="20" w:lineRule="atLeast"/>
              <w:jc w:val="left"/>
              <w:rPr>
                <w:rFonts w:ascii="Arial" w:hAnsi="Arial"/>
                <w:kern w:val="20"/>
                <w:sz w:val="18"/>
              </w:rPr>
            </w:pPr>
            <w:r w:rsidRPr="00CD18AF">
              <w:rPr>
                <w:rFonts w:ascii="Arial" w:hAnsi="Arial"/>
                <w:spacing w:val="-8"/>
                <w:kern w:val="20"/>
                <w:sz w:val="18"/>
              </w:rPr>
              <w:t xml:space="preserve">Accepted by the Scientific Board on, </w:t>
            </w:r>
            <w:r w:rsidRPr="00CD18AF">
              <w:rPr>
                <w:rFonts w:ascii="Arial" w:hAnsi="Arial"/>
                <w:b/>
                <w:kern w:val="20"/>
                <w:sz w:val="18"/>
              </w:rPr>
              <w:t>ASB</w:t>
            </w:r>
            <w:r w:rsidRPr="00CD18AF">
              <w:rPr>
                <w:rFonts w:ascii="Arial" w:hAnsi="Arial"/>
                <w:spacing w:val="-8"/>
                <w:kern w:val="20"/>
                <w:sz w:val="18"/>
              </w:rPr>
              <w:t>:</w:t>
            </w:r>
          </w:p>
        </w:tc>
        <w:tc>
          <w:tcPr>
            <w:tcW w:w="6357" w:type="dxa"/>
            <w:gridSpan w:val="2"/>
            <w:tcBorders>
              <w:top w:val="dashSmallGap" w:sz="4" w:space="0" w:color="auto"/>
              <w:bottom w:val="dashSmallGap" w:sz="4" w:space="0" w:color="auto"/>
            </w:tcBorders>
            <w:vAlign w:val="center"/>
          </w:tcPr>
          <w:p w14:paraId="13398FA8" w14:textId="7085EBF8" w:rsidR="00B11059" w:rsidRPr="00CD18AF" w:rsidRDefault="00B11059" w:rsidP="00B11059">
            <w:pPr>
              <w:spacing w:line="20" w:lineRule="atLeast"/>
              <w:jc w:val="left"/>
              <w:rPr>
                <w:rFonts w:ascii="Arial" w:hAnsi="Arial"/>
                <w:kern w:val="20"/>
                <w:sz w:val="18"/>
              </w:rPr>
            </w:pPr>
            <w:r>
              <w:rPr>
                <w:rFonts w:ascii="Arial" w:hAnsi="Arial"/>
                <w:kern w:val="20"/>
                <w:sz w:val="18"/>
                <w:lang w:val="hr-HR"/>
              </w:rPr>
              <w:t>03.10.20</w:t>
            </w:r>
            <w:ins w:id="68" w:author="leksandar komazec" w:date="2022-08-30T15:46:00Z">
              <w:r w:rsidR="00E61A0C">
                <w:rPr>
                  <w:rFonts w:ascii="Arial" w:hAnsi="Arial"/>
                  <w:kern w:val="20"/>
                  <w:sz w:val="18"/>
                  <w:lang w:val="hr-HR"/>
                </w:rPr>
                <w:t>22</w:t>
              </w:r>
            </w:ins>
            <w:del w:id="69" w:author="leksandar komazec" w:date="2022-08-30T15:46:00Z">
              <w:r w:rsidDel="00E61A0C">
                <w:rPr>
                  <w:rFonts w:ascii="Arial" w:hAnsi="Arial"/>
                  <w:kern w:val="20"/>
                  <w:sz w:val="18"/>
                  <w:lang w:val="hr-HR"/>
                </w:rPr>
                <w:delText>12</w:delText>
              </w:r>
            </w:del>
          </w:p>
        </w:tc>
      </w:tr>
      <w:tr w:rsidR="00B11059" w:rsidRPr="00CD18AF" w14:paraId="179F497E" w14:textId="77777777" w:rsidTr="003B668D">
        <w:trPr>
          <w:cantSplit/>
          <w:trHeight w:hRule="exact" w:val="351"/>
        </w:trPr>
        <w:tc>
          <w:tcPr>
            <w:tcW w:w="3533" w:type="dxa"/>
            <w:gridSpan w:val="2"/>
            <w:tcBorders>
              <w:top w:val="dashSmallGap" w:sz="4" w:space="0" w:color="auto"/>
              <w:bottom w:val="dashSmallGap" w:sz="4" w:space="0" w:color="auto"/>
            </w:tcBorders>
          </w:tcPr>
          <w:p w14:paraId="5EB3363A" w14:textId="77777777" w:rsidR="00B11059" w:rsidRPr="00CD18AF" w:rsidRDefault="00B11059" w:rsidP="00B11059">
            <w:pPr>
              <w:spacing w:line="20" w:lineRule="atLeast"/>
              <w:jc w:val="left"/>
              <w:rPr>
                <w:rFonts w:ascii="Arial" w:hAnsi="Arial"/>
                <w:kern w:val="20"/>
                <w:sz w:val="18"/>
              </w:rPr>
            </w:pPr>
            <w:r w:rsidRPr="00CD18AF">
              <w:rPr>
                <w:rFonts w:ascii="Arial" w:hAnsi="Arial"/>
                <w:kern w:val="20"/>
                <w:sz w:val="18"/>
              </w:rPr>
              <w:t xml:space="preserve">Defended on, </w:t>
            </w:r>
            <w:r w:rsidRPr="00CD18AF">
              <w:rPr>
                <w:rFonts w:ascii="Arial" w:hAnsi="Arial"/>
                <w:b/>
                <w:kern w:val="20"/>
                <w:sz w:val="18"/>
              </w:rPr>
              <w:t>DE</w:t>
            </w:r>
            <w:r w:rsidRPr="00CD18AF">
              <w:rPr>
                <w:rFonts w:ascii="Arial" w:hAnsi="Arial"/>
                <w:kern w:val="20"/>
                <w:sz w:val="18"/>
              </w:rPr>
              <w:t>:</w:t>
            </w:r>
          </w:p>
        </w:tc>
        <w:tc>
          <w:tcPr>
            <w:tcW w:w="6357" w:type="dxa"/>
            <w:gridSpan w:val="2"/>
            <w:tcBorders>
              <w:top w:val="dashSmallGap" w:sz="4" w:space="0" w:color="auto"/>
              <w:bottom w:val="dashSmallGap" w:sz="4" w:space="0" w:color="auto"/>
            </w:tcBorders>
            <w:vAlign w:val="center"/>
          </w:tcPr>
          <w:p w14:paraId="1C3425EA" w14:textId="39F10483" w:rsidR="00B11059" w:rsidRPr="00CD18AF" w:rsidRDefault="00B11059" w:rsidP="00B11059">
            <w:pPr>
              <w:spacing w:line="20" w:lineRule="atLeast"/>
              <w:jc w:val="left"/>
              <w:rPr>
                <w:rFonts w:ascii="Arial" w:hAnsi="Arial"/>
                <w:kern w:val="20"/>
                <w:sz w:val="18"/>
              </w:rPr>
            </w:pPr>
            <w:r>
              <w:rPr>
                <w:rFonts w:ascii="Arial" w:hAnsi="Arial"/>
                <w:kern w:val="20"/>
                <w:sz w:val="18"/>
                <w:lang w:val="hr-HR"/>
              </w:rPr>
              <w:t>15.10.20</w:t>
            </w:r>
            <w:ins w:id="70" w:author="leksandar komazec" w:date="2022-08-30T15:46:00Z">
              <w:r w:rsidR="00E61A0C">
                <w:rPr>
                  <w:rFonts w:ascii="Arial" w:hAnsi="Arial"/>
                  <w:kern w:val="20"/>
                  <w:sz w:val="18"/>
                  <w:lang w:val="hr-HR"/>
                </w:rPr>
                <w:t>22</w:t>
              </w:r>
            </w:ins>
            <w:del w:id="71" w:author="leksandar komazec" w:date="2022-08-30T15:46:00Z">
              <w:r w:rsidDel="00E61A0C">
                <w:rPr>
                  <w:rFonts w:ascii="Arial" w:hAnsi="Arial"/>
                  <w:kern w:val="20"/>
                  <w:sz w:val="18"/>
                  <w:lang w:val="hr-HR"/>
                </w:rPr>
                <w:delText>12</w:delText>
              </w:r>
            </w:del>
          </w:p>
        </w:tc>
      </w:tr>
      <w:tr w:rsidR="00B11059" w:rsidRPr="00CD18AF" w14:paraId="6F147C74" w14:textId="77777777" w:rsidTr="00A573D7">
        <w:trPr>
          <w:gridAfter w:val="1"/>
          <w:wAfter w:w="2119" w:type="dxa"/>
          <w:cantSplit/>
          <w:trHeight w:hRule="exact" w:val="351"/>
        </w:trPr>
        <w:tc>
          <w:tcPr>
            <w:tcW w:w="1978" w:type="dxa"/>
            <w:tcBorders>
              <w:top w:val="nil"/>
              <w:bottom w:val="nil"/>
              <w:right w:val="nil"/>
            </w:tcBorders>
            <w:vAlign w:val="center"/>
          </w:tcPr>
          <w:p w14:paraId="54D32530" w14:textId="77777777" w:rsidR="00B11059" w:rsidRPr="00CD18AF" w:rsidRDefault="00B11059" w:rsidP="00B11059">
            <w:pPr>
              <w:spacing w:line="20" w:lineRule="atLeast"/>
              <w:jc w:val="left"/>
              <w:rPr>
                <w:rFonts w:ascii="Arial" w:hAnsi="Arial"/>
                <w:kern w:val="20"/>
                <w:sz w:val="18"/>
              </w:rPr>
            </w:pPr>
            <w:r w:rsidRPr="00CD18AF">
              <w:rPr>
                <w:rFonts w:ascii="Arial" w:hAnsi="Arial"/>
                <w:kern w:val="20"/>
                <w:sz w:val="18"/>
              </w:rPr>
              <w:t xml:space="preserve">Defended Board, </w:t>
            </w:r>
            <w:r w:rsidRPr="00CD18AF">
              <w:rPr>
                <w:rFonts w:ascii="Arial" w:hAnsi="Arial"/>
                <w:b/>
                <w:kern w:val="20"/>
                <w:sz w:val="18"/>
              </w:rPr>
              <w:t>DB</w:t>
            </w:r>
            <w:r w:rsidRPr="00CD18AF">
              <w:rPr>
                <w:rFonts w:ascii="Arial" w:hAnsi="Arial"/>
                <w:kern w:val="20"/>
                <w:sz w:val="18"/>
              </w:rPr>
              <w:t>:</w:t>
            </w:r>
          </w:p>
        </w:tc>
        <w:tc>
          <w:tcPr>
            <w:tcW w:w="1555" w:type="dxa"/>
            <w:tcBorders>
              <w:top w:val="dashSmallGap" w:sz="4" w:space="0" w:color="auto"/>
              <w:left w:val="nil"/>
              <w:bottom w:val="dashSmallGap" w:sz="4" w:space="0" w:color="auto"/>
            </w:tcBorders>
            <w:vAlign w:val="center"/>
          </w:tcPr>
          <w:p w14:paraId="4346880A" w14:textId="77777777" w:rsidR="00B11059" w:rsidRPr="00CD18AF" w:rsidRDefault="00B11059" w:rsidP="00B11059">
            <w:pPr>
              <w:spacing w:line="20" w:lineRule="atLeast"/>
              <w:jc w:val="left"/>
              <w:rPr>
                <w:rFonts w:ascii="Arial" w:hAnsi="Arial"/>
                <w:kern w:val="20"/>
                <w:sz w:val="18"/>
              </w:rPr>
            </w:pPr>
            <w:r w:rsidRPr="00CD18AF">
              <w:rPr>
                <w:rFonts w:ascii="Arial" w:hAnsi="Arial"/>
                <w:kern w:val="20"/>
                <w:sz w:val="18"/>
              </w:rPr>
              <w:t>President:</w:t>
            </w:r>
          </w:p>
        </w:tc>
        <w:tc>
          <w:tcPr>
            <w:tcW w:w="4238" w:type="dxa"/>
            <w:tcBorders>
              <w:top w:val="dashSmallGap" w:sz="4" w:space="0" w:color="auto"/>
              <w:bottom w:val="dashSmallGap" w:sz="4" w:space="0" w:color="auto"/>
            </w:tcBorders>
            <w:vAlign w:val="center"/>
          </w:tcPr>
          <w:p w14:paraId="03DDCD2A" w14:textId="77777777" w:rsidR="00B11059" w:rsidRPr="00CD18AF" w:rsidRDefault="00B11059" w:rsidP="00B11059">
            <w:pPr>
              <w:spacing w:line="20" w:lineRule="atLeast"/>
              <w:jc w:val="left"/>
              <w:rPr>
                <w:rFonts w:ascii="Arial" w:hAnsi="Arial"/>
                <w:kern w:val="20"/>
                <w:sz w:val="18"/>
              </w:rPr>
            </w:pPr>
            <w:r>
              <w:rPr>
                <w:rFonts w:ascii="Arial" w:hAnsi="Arial"/>
                <w:kern w:val="20"/>
                <w:sz w:val="18"/>
              </w:rPr>
              <w:t xml:space="preserve">Doc. Dr. Rastislav </w:t>
            </w:r>
            <w:proofErr w:type="spellStart"/>
            <w:r>
              <w:rPr>
                <w:rFonts w:ascii="Arial" w:hAnsi="Arial"/>
                <w:kern w:val="20"/>
                <w:sz w:val="18"/>
              </w:rPr>
              <w:t>Struharik</w:t>
            </w:r>
            <w:proofErr w:type="spellEnd"/>
          </w:p>
        </w:tc>
      </w:tr>
      <w:tr w:rsidR="00B11059" w:rsidRPr="00CD18AF" w14:paraId="1194FD32" w14:textId="77777777" w:rsidTr="00BC5445">
        <w:trPr>
          <w:gridAfter w:val="1"/>
          <w:wAfter w:w="2119" w:type="dxa"/>
          <w:cantSplit/>
          <w:trHeight w:hRule="exact" w:val="351"/>
        </w:trPr>
        <w:tc>
          <w:tcPr>
            <w:tcW w:w="1978" w:type="dxa"/>
            <w:tcBorders>
              <w:top w:val="nil"/>
              <w:bottom w:val="nil"/>
              <w:right w:val="nil"/>
            </w:tcBorders>
            <w:vAlign w:val="center"/>
          </w:tcPr>
          <w:p w14:paraId="7FF750D1" w14:textId="77777777" w:rsidR="00B11059" w:rsidRPr="00CD18AF" w:rsidRDefault="00B11059" w:rsidP="00B11059">
            <w:pPr>
              <w:spacing w:line="20" w:lineRule="atLeast"/>
              <w:jc w:val="left"/>
              <w:rPr>
                <w:rFonts w:ascii="Arial" w:hAnsi="Arial"/>
                <w:kern w:val="20"/>
                <w:sz w:val="18"/>
              </w:rPr>
            </w:pPr>
          </w:p>
        </w:tc>
        <w:tc>
          <w:tcPr>
            <w:tcW w:w="1555" w:type="dxa"/>
            <w:tcBorders>
              <w:top w:val="dashSmallGap" w:sz="4" w:space="0" w:color="auto"/>
              <w:left w:val="nil"/>
              <w:bottom w:val="dashSmallGap" w:sz="4" w:space="0" w:color="auto"/>
            </w:tcBorders>
            <w:vAlign w:val="center"/>
          </w:tcPr>
          <w:p w14:paraId="4DE46AAB" w14:textId="77777777" w:rsidR="00B11059" w:rsidRPr="00CD18AF" w:rsidRDefault="00B11059" w:rsidP="00B11059">
            <w:pPr>
              <w:spacing w:line="20" w:lineRule="atLeast"/>
              <w:jc w:val="left"/>
              <w:rPr>
                <w:rFonts w:ascii="Arial" w:hAnsi="Arial"/>
                <w:kern w:val="20"/>
                <w:sz w:val="18"/>
              </w:rPr>
            </w:pPr>
            <w:r>
              <w:rPr>
                <w:rFonts w:ascii="Arial" w:hAnsi="Arial"/>
                <w:kern w:val="20"/>
                <w:sz w:val="18"/>
              </w:rPr>
              <w:t>Member:</w:t>
            </w:r>
          </w:p>
        </w:tc>
        <w:tc>
          <w:tcPr>
            <w:tcW w:w="4238" w:type="dxa"/>
            <w:tcBorders>
              <w:top w:val="dashSmallGap" w:sz="4" w:space="0" w:color="auto"/>
              <w:bottom w:val="dashSmallGap" w:sz="4" w:space="0" w:color="auto"/>
            </w:tcBorders>
            <w:vAlign w:val="center"/>
          </w:tcPr>
          <w:p w14:paraId="4EDD0EFE" w14:textId="77777777" w:rsidR="00B11059" w:rsidRPr="00CD18AF" w:rsidRDefault="00B11059" w:rsidP="00B11059">
            <w:pPr>
              <w:spacing w:line="20" w:lineRule="atLeast"/>
              <w:jc w:val="left"/>
              <w:rPr>
                <w:rFonts w:ascii="Arial" w:hAnsi="Arial"/>
                <w:kern w:val="20"/>
                <w:sz w:val="18"/>
              </w:rPr>
            </w:pPr>
            <w:r>
              <w:rPr>
                <w:rFonts w:ascii="Arial" w:hAnsi="Arial"/>
                <w:kern w:val="20"/>
                <w:sz w:val="18"/>
                <w:lang w:val="hr-HR"/>
              </w:rPr>
              <w:t>Prof. Dr Miodrag Temerinac</w:t>
            </w:r>
          </w:p>
        </w:tc>
      </w:tr>
      <w:tr w:rsidR="00B11059" w:rsidRPr="00CD18AF" w14:paraId="79870A5E" w14:textId="77777777" w:rsidTr="006F760F">
        <w:trPr>
          <w:cantSplit/>
          <w:trHeight w:hRule="exact" w:val="351"/>
        </w:trPr>
        <w:tc>
          <w:tcPr>
            <w:tcW w:w="1978" w:type="dxa"/>
            <w:tcBorders>
              <w:top w:val="nil"/>
              <w:bottom w:val="nil"/>
              <w:right w:val="nil"/>
            </w:tcBorders>
            <w:vAlign w:val="center"/>
          </w:tcPr>
          <w:p w14:paraId="1BC20F41" w14:textId="77777777" w:rsidR="00B11059" w:rsidRPr="00CD18AF" w:rsidRDefault="00B11059" w:rsidP="00B11059">
            <w:pPr>
              <w:spacing w:line="20" w:lineRule="atLeast"/>
              <w:jc w:val="left"/>
              <w:rPr>
                <w:rFonts w:ascii="Arial" w:hAnsi="Arial"/>
                <w:kern w:val="20"/>
                <w:sz w:val="18"/>
              </w:rPr>
            </w:pPr>
          </w:p>
        </w:tc>
        <w:tc>
          <w:tcPr>
            <w:tcW w:w="1555" w:type="dxa"/>
            <w:tcBorders>
              <w:top w:val="dashSmallGap" w:sz="4" w:space="0" w:color="auto"/>
              <w:left w:val="nil"/>
              <w:bottom w:val="dashSmallGap" w:sz="4" w:space="0" w:color="auto"/>
            </w:tcBorders>
            <w:vAlign w:val="center"/>
          </w:tcPr>
          <w:p w14:paraId="7ECFEAE7" w14:textId="77777777" w:rsidR="00B11059" w:rsidRPr="00CD18AF" w:rsidRDefault="00B11059" w:rsidP="00B11059">
            <w:pPr>
              <w:spacing w:line="20" w:lineRule="atLeast"/>
              <w:jc w:val="left"/>
              <w:rPr>
                <w:rFonts w:ascii="Arial" w:hAnsi="Arial"/>
                <w:kern w:val="20"/>
                <w:sz w:val="18"/>
              </w:rPr>
            </w:pPr>
            <w:r w:rsidRPr="00CD18AF">
              <w:rPr>
                <w:rFonts w:ascii="Arial" w:hAnsi="Arial"/>
                <w:kern w:val="20"/>
                <w:sz w:val="18"/>
              </w:rPr>
              <w:t>Member:</w:t>
            </w:r>
          </w:p>
        </w:tc>
        <w:tc>
          <w:tcPr>
            <w:tcW w:w="4238" w:type="dxa"/>
            <w:tcBorders>
              <w:top w:val="dashSmallGap" w:sz="4" w:space="0" w:color="auto"/>
              <w:bottom w:val="dashSmallGap" w:sz="4" w:space="0" w:color="auto"/>
              <w:right w:val="nil"/>
            </w:tcBorders>
          </w:tcPr>
          <w:p w14:paraId="0973AC43" w14:textId="77777777" w:rsidR="00B11059" w:rsidRPr="00CD18AF" w:rsidRDefault="00B11059" w:rsidP="00B11059">
            <w:pPr>
              <w:spacing w:line="20" w:lineRule="atLeast"/>
              <w:jc w:val="left"/>
              <w:rPr>
                <w:rFonts w:ascii="Arial" w:hAnsi="Arial"/>
                <w:kern w:val="20"/>
                <w:sz w:val="18"/>
              </w:rPr>
            </w:pPr>
            <w:r>
              <w:rPr>
                <w:rFonts w:ascii="Arial" w:hAnsi="Arial"/>
                <w:kern w:val="20"/>
                <w:sz w:val="18"/>
              </w:rPr>
              <w:t xml:space="preserve">Dr Ivan </w:t>
            </w:r>
            <w:proofErr w:type="spellStart"/>
            <w:r>
              <w:rPr>
                <w:rFonts w:ascii="Arial" w:hAnsi="Arial"/>
                <w:kern w:val="20"/>
                <w:sz w:val="18"/>
              </w:rPr>
              <w:t>Mezei</w:t>
            </w:r>
            <w:proofErr w:type="spellEnd"/>
          </w:p>
        </w:tc>
        <w:tc>
          <w:tcPr>
            <w:tcW w:w="2119" w:type="dxa"/>
            <w:tcBorders>
              <w:top w:val="single" w:sz="12" w:space="0" w:color="auto"/>
              <w:left w:val="single" w:sz="12" w:space="0" w:color="auto"/>
              <w:bottom w:val="single" w:sz="4" w:space="0" w:color="auto"/>
              <w:right w:val="single" w:sz="12" w:space="0" w:color="auto"/>
            </w:tcBorders>
          </w:tcPr>
          <w:p w14:paraId="35A4420F" w14:textId="77777777" w:rsidR="00B11059" w:rsidRPr="00CD18AF" w:rsidRDefault="00B11059" w:rsidP="00B11059">
            <w:pPr>
              <w:spacing w:line="20" w:lineRule="atLeast"/>
              <w:jc w:val="center"/>
              <w:rPr>
                <w:rFonts w:ascii="Arial" w:hAnsi="Arial"/>
                <w:kern w:val="20"/>
                <w:sz w:val="18"/>
              </w:rPr>
            </w:pPr>
            <w:proofErr w:type="spellStart"/>
            <w:r w:rsidRPr="00CD18AF">
              <w:rPr>
                <w:rFonts w:ascii="Arial" w:hAnsi="Arial"/>
                <w:kern w:val="20"/>
                <w:sz w:val="18"/>
              </w:rPr>
              <w:t>Menthor's</w:t>
            </w:r>
            <w:proofErr w:type="spellEnd"/>
            <w:r w:rsidRPr="00CD18AF">
              <w:rPr>
                <w:rFonts w:ascii="Arial" w:hAnsi="Arial"/>
                <w:kern w:val="20"/>
                <w:sz w:val="18"/>
              </w:rPr>
              <w:t xml:space="preserve"> sign</w:t>
            </w:r>
          </w:p>
        </w:tc>
      </w:tr>
      <w:tr w:rsidR="00B11059" w:rsidRPr="00CD18AF" w14:paraId="53A25ED9" w14:textId="77777777" w:rsidTr="00A573D7">
        <w:trPr>
          <w:cantSplit/>
          <w:trHeight w:hRule="exact" w:val="351"/>
        </w:trPr>
        <w:tc>
          <w:tcPr>
            <w:tcW w:w="1978" w:type="dxa"/>
            <w:tcBorders>
              <w:top w:val="nil"/>
              <w:bottom w:val="single" w:sz="12" w:space="0" w:color="auto"/>
              <w:right w:val="nil"/>
            </w:tcBorders>
            <w:vAlign w:val="center"/>
          </w:tcPr>
          <w:p w14:paraId="4CA5BEF2" w14:textId="77777777" w:rsidR="00B11059" w:rsidRPr="00CD18AF" w:rsidRDefault="00B11059" w:rsidP="00B11059">
            <w:pPr>
              <w:spacing w:line="20" w:lineRule="atLeast"/>
              <w:jc w:val="left"/>
              <w:rPr>
                <w:rFonts w:ascii="Arial" w:hAnsi="Arial"/>
                <w:kern w:val="20"/>
                <w:sz w:val="18"/>
              </w:rPr>
            </w:pPr>
          </w:p>
        </w:tc>
        <w:tc>
          <w:tcPr>
            <w:tcW w:w="1555" w:type="dxa"/>
            <w:tcBorders>
              <w:top w:val="dashSmallGap" w:sz="4" w:space="0" w:color="auto"/>
              <w:left w:val="nil"/>
              <w:bottom w:val="single" w:sz="12" w:space="0" w:color="auto"/>
            </w:tcBorders>
            <w:vAlign w:val="center"/>
          </w:tcPr>
          <w:p w14:paraId="0D9B1B11" w14:textId="77777777" w:rsidR="00B11059" w:rsidRPr="00CD18AF" w:rsidRDefault="00B11059" w:rsidP="00B11059">
            <w:pPr>
              <w:spacing w:line="20" w:lineRule="atLeast"/>
              <w:jc w:val="left"/>
              <w:rPr>
                <w:rFonts w:ascii="Arial" w:hAnsi="Arial"/>
                <w:spacing w:val="-4"/>
                <w:kern w:val="20"/>
                <w:sz w:val="18"/>
              </w:rPr>
            </w:pPr>
            <w:smartTag w:uri="urn:schemas-microsoft-com:office:smarttags" w:element="City">
              <w:smartTag w:uri="urn:schemas-microsoft-com:office:smarttags" w:element="place">
                <w:r w:rsidRPr="00CD18AF">
                  <w:rPr>
                    <w:rFonts w:ascii="Arial" w:hAnsi="Arial"/>
                    <w:spacing w:val="-4"/>
                    <w:kern w:val="20"/>
                    <w:sz w:val="18"/>
                  </w:rPr>
                  <w:t>Mentor</w:t>
                </w:r>
              </w:smartTag>
            </w:smartTag>
            <w:r w:rsidRPr="00CD18AF">
              <w:rPr>
                <w:rFonts w:ascii="Arial" w:hAnsi="Arial"/>
                <w:spacing w:val="-4"/>
                <w:kern w:val="20"/>
                <w:sz w:val="18"/>
              </w:rPr>
              <w:t>:</w:t>
            </w:r>
          </w:p>
        </w:tc>
        <w:tc>
          <w:tcPr>
            <w:tcW w:w="4238" w:type="dxa"/>
            <w:tcBorders>
              <w:top w:val="dashSmallGap" w:sz="4" w:space="0" w:color="auto"/>
              <w:bottom w:val="single" w:sz="12" w:space="0" w:color="auto"/>
              <w:right w:val="nil"/>
            </w:tcBorders>
            <w:vAlign w:val="center"/>
          </w:tcPr>
          <w:p w14:paraId="126A03CA" w14:textId="77777777" w:rsidR="00B11059" w:rsidRPr="00CD18AF" w:rsidRDefault="00B11059" w:rsidP="00B11059">
            <w:pPr>
              <w:spacing w:line="20" w:lineRule="atLeast"/>
              <w:jc w:val="left"/>
              <w:rPr>
                <w:rFonts w:ascii="Arial" w:hAnsi="Arial"/>
                <w:kern w:val="20"/>
                <w:sz w:val="18"/>
              </w:rPr>
            </w:pPr>
            <w:r>
              <w:rPr>
                <w:rFonts w:ascii="Arial" w:hAnsi="Arial"/>
                <w:kern w:val="20"/>
                <w:sz w:val="18"/>
              </w:rPr>
              <w:t xml:space="preserve">Prof. Dr Veljko </w:t>
            </w:r>
            <w:proofErr w:type="spellStart"/>
            <w:r>
              <w:rPr>
                <w:rFonts w:ascii="Arial" w:hAnsi="Arial"/>
                <w:kern w:val="20"/>
                <w:sz w:val="18"/>
              </w:rPr>
              <w:t>Malbaša</w:t>
            </w:r>
            <w:proofErr w:type="spellEnd"/>
          </w:p>
        </w:tc>
        <w:tc>
          <w:tcPr>
            <w:tcW w:w="2119" w:type="dxa"/>
            <w:tcBorders>
              <w:top w:val="single" w:sz="4" w:space="0" w:color="auto"/>
              <w:left w:val="single" w:sz="12" w:space="0" w:color="auto"/>
              <w:bottom w:val="single" w:sz="12" w:space="0" w:color="auto"/>
              <w:right w:val="single" w:sz="12" w:space="0" w:color="auto"/>
            </w:tcBorders>
          </w:tcPr>
          <w:p w14:paraId="08202119" w14:textId="77777777" w:rsidR="00B11059" w:rsidRPr="00CD18AF" w:rsidRDefault="00B11059" w:rsidP="00B11059">
            <w:pPr>
              <w:spacing w:line="20" w:lineRule="atLeast"/>
              <w:jc w:val="left"/>
              <w:rPr>
                <w:rFonts w:ascii="Arial" w:hAnsi="Arial"/>
                <w:kern w:val="20"/>
                <w:sz w:val="18"/>
              </w:rPr>
            </w:pPr>
          </w:p>
        </w:tc>
      </w:tr>
    </w:tbl>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B47219" w:rsidRPr="00CD18AF" w14:paraId="1E185029" w14:textId="77777777" w:rsidTr="00620EF0">
        <w:trPr>
          <w:cantSplit/>
          <w:trHeight w:hRule="exact" w:val="360"/>
        </w:trPr>
        <w:tc>
          <w:tcPr>
            <w:tcW w:w="1418" w:type="dxa"/>
            <w:vMerge w:val="restart"/>
            <w:tcBorders>
              <w:top w:val="single" w:sz="12" w:space="0" w:color="auto"/>
              <w:left w:val="single" w:sz="12" w:space="0" w:color="auto"/>
              <w:bottom w:val="nil"/>
              <w:right w:val="nil"/>
            </w:tcBorders>
            <w:vAlign w:val="center"/>
          </w:tcPr>
          <w:p w14:paraId="171D8F77" w14:textId="77777777" w:rsidR="00B47219" w:rsidRPr="00CD18AF" w:rsidRDefault="00B47219" w:rsidP="00620EF0">
            <w:pPr>
              <w:jc w:val="center"/>
              <w:rPr>
                <w:rFonts w:ascii="Arial" w:hAnsi="Arial"/>
                <w:kern w:val="20"/>
                <w:sz w:val="20"/>
              </w:rPr>
            </w:pPr>
            <w:r>
              <w:rPr>
                <w:rFonts w:ascii="Century Schoolbook" w:hAnsi="Century Schoolbook"/>
                <w:noProof/>
                <w:kern w:val="20"/>
              </w:rPr>
              <w:lastRenderedPageBreak/>
              <w:drawing>
                <wp:inline distT="0" distB="0" distL="0" distR="0" wp14:anchorId="6BDCF237" wp14:editId="16451408">
                  <wp:extent cx="781050" cy="857250"/>
                  <wp:effectExtent l="1905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4157988" w14:textId="77777777" w:rsidR="00B47219" w:rsidRPr="00CD18AF" w:rsidRDefault="00B47219" w:rsidP="00620EF0">
            <w:pPr>
              <w:ind w:left="57" w:right="57"/>
              <w:jc w:val="center"/>
              <w:rPr>
                <w:rFonts w:ascii="Arial" w:hAnsi="Arial"/>
                <w:spacing w:val="-8"/>
                <w:kern w:val="20"/>
                <w:sz w:val="20"/>
              </w:rPr>
            </w:pPr>
            <w:r w:rsidRPr="00CD18AF">
              <w:rPr>
                <w:rFonts w:ascii="Arial" w:hAnsi="Arial"/>
                <w:spacing w:val="-8"/>
                <w:kern w:val="20"/>
                <w:sz w:val="20"/>
              </w:rPr>
              <w:t xml:space="preserve">UNIVERZITET U NOVOM SADU </w:t>
            </w:r>
            <w:r w:rsidRPr="00CD18AF">
              <w:rPr>
                <w:rFonts w:ascii="Arial" w:hAnsi="Arial"/>
                <w:spacing w:val="-8"/>
                <w:kern w:val="20"/>
                <w:sz w:val="16"/>
              </w:rPr>
              <w:sym w:font="Wingdings" w:char="F06C"/>
            </w:r>
            <w:r w:rsidRPr="00CD18AF">
              <w:rPr>
                <w:rFonts w:ascii="Arial" w:hAnsi="Arial"/>
                <w:b/>
                <w:spacing w:val="-8"/>
                <w:kern w:val="20"/>
                <w:sz w:val="20"/>
              </w:rPr>
              <w:t xml:space="preserve"> FAKULTET TEHNIČKIH NAUKA</w:t>
            </w:r>
            <w:r w:rsidR="00AF0BD3">
              <w:rPr>
                <w:rFonts w:ascii="Arial" w:hAnsi="Arial"/>
                <w:b/>
                <w:spacing w:val="-8"/>
                <w:kern w:val="20"/>
                <w:sz w:val="20"/>
              </w:rPr>
              <w:t xml:space="preserve"> </w:t>
            </w:r>
            <w:r w:rsidRPr="00CD18AF">
              <w:rPr>
                <w:rFonts w:ascii="Arial" w:hAnsi="Arial"/>
                <w:spacing w:val="26"/>
                <w:kern w:val="20"/>
                <w:sz w:val="20"/>
              </w:rPr>
              <w:t xml:space="preserve">21000 </w:t>
            </w:r>
            <w:smartTag w:uri="urn:schemas-microsoft-com:office:smarttags" w:element="City">
              <w:smartTag w:uri="urn:schemas-microsoft-com:office:smarttags" w:element="place">
                <w:r w:rsidRPr="00CD18AF">
                  <w:rPr>
                    <w:rFonts w:ascii="Arial" w:hAnsi="Arial"/>
                    <w:spacing w:val="26"/>
                    <w:kern w:val="20"/>
                    <w:sz w:val="20"/>
                  </w:rPr>
                  <w:t>NOVI SAD</w:t>
                </w:r>
              </w:smartTag>
            </w:smartTag>
            <w:r w:rsidRPr="00CD18AF">
              <w:rPr>
                <w:rFonts w:ascii="Arial" w:hAnsi="Arial"/>
                <w:spacing w:val="26"/>
                <w:kern w:val="20"/>
                <w:sz w:val="20"/>
              </w:rPr>
              <w:t xml:space="preserve">, </w:t>
            </w:r>
            <w:proofErr w:type="spellStart"/>
            <w:r w:rsidRPr="00CD18AF">
              <w:rPr>
                <w:rFonts w:ascii="Arial" w:hAnsi="Arial"/>
                <w:spacing w:val="26"/>
                <w:kern w:val="20"/>
                <w:sz w:val="20"/>
              </w:rPr>
              <w:t>Trg</w:t>
            </w:r>
            <w:proofErr w:type="spellEnd"/>
            <w:r w:rsidRPr="00CD18AF">
              <w:rPr>
                <w:rFonts w:ascii="Arial" w:hAnsi="Arial"/>
                <w:spacing w:val="26"/>
                <w:kern w:val="20"/>
                <w:sz w:val="20"/>
              </w:rPr>
              <w:t xml:space="preserve"> </w:t>
            </w:r>
            <w:proofErr w:type="spellStart"/>
            <w:r w:rsidRPr="00CD18AF">
              <w:rPr>
                <w:rFonts w:ascii="Arial" w:hAnsi="Arial"/>
                <w:spacing w:val="26"/>
                <w:kern w:val="20"/>
                <w:sz w:val="20"/>
              </w:rPr>
              <w:t>Dositeja</w:t>
            </w:r>
            <w:proofErr w:type="spellEnd"/>
            <w:r w:rsidRPr="00CD18AF">
              <w:rPr>
                <w:rFonts w:ascii="Arial" w:hAnsi="Arial"/>
                <w:spacing w:val="26"/>
                <w:kern w:val="20"/>
                <w:sz w:val="20"/>
              </w:rPr>
              <w:t xml:space="preserve"> </w:t>
            </w:r>
            <w:proofErr w:type="spellStart"/>
            <w:r w:rsidRPr="00CD18AF">
              <w:rPr>
                <w:rFonts w:ascii="Arial" w:hAnsi="Arial"/>
                <w:spacing w:val="26"/>
                <w:kern w:val="20"/>
                <w:sz w:val="20"/>
              </w:rPr>
              <w:t>Obradovića</w:t>
            </w:r>
            <w:proofErr w:type="spellEnd"/>
            <w:r w:rsidRPr="00CD18AF">
              <w:rPr>
                <w:rFonts w:ascii="Arial" w:hAnsi="Arial"/>
                <w:spacing w:val="26"/>
                <w:kern w:val="20"/>
                <w:sz w:val="20"/>
              </w:rPr>
              <w:t xml:space="preserve"> 6</w:t>
            </w:r>
          </w:p>
        </w:tc>
        <w:tc>
          <w:tcPr>
            <w:tcW w:w="2268" w:type="dxa"/>
            <w:tcBorders>
              <w:top w:val="single" w:sz="12" w:space="0" w:color="auto"/>
              <w:left w:val="nil"/>
              <w:right w:val="single" w:sz="12" w:space="0" w:color="auto"/>
            </w:tcBorders>
          </w:tcPr>
          <w:p w14:paraId="26E4442E" w14:textId="77777777" w:rsidR="00B47219" w:rsidRPr="00CD18AF" w:rsidRDefault="00B47219" w:rsidP="00620EF0">
            <w:pPr>
              <w:spacing w:before="60"/>
              <w:ind w:left="142" w:right="142"/>
              <w:jc w:val="left"/>
              <w:rPr>
                <w:rFonts w:ascii="Arial" w:hAnsi="Arial"/>
                <w:kern w:val="20"/>
                <w:sz w:val="20"/>
              </w:rPr>
            </w:pPr>
            <w:proofErr w:type="spellStart"/>
            <w:r w:rsidRPr="00CD18AF">
              <w:rPr>
                <w:rFonts w:ascii="Arial" w:hAnsi="Arial"/>
                <w:kern w:val="20"/>
                <w:sz w:val="20"/>
              </w:rPr>
              <w:t>Broj</w:t>
            </w:r>
            <w:proofErr w:type="spellEnd"/>
            <w:r w:rsidRPr="00CD18AF">
              <w:rPr>
                <w:rFonts w:ascii="Arial" w:hAnsi="Arial"/>
                <w:kern w:val="20"/>
                <w:sz w:val="20"/>
              </w:rPr>
              <w:t>:</w:t>
            </w:r>
          </w:p>
        </w:tc>
      </w:tr>
      <w:tr w:rsidR="00B47219" w:rsidRPr="00CD18AF" w14:paraId="761E6870" w14:textId="77777777" w:rsidTr="00620EF0">
        <w:trPr>
          <w:cantSplit/>
          <w:trHeight w:hRule="exact" w:val="362"/>
        </w:trPr>
        <w:tc>
          <w:tcPr>
            <w:tcW w:w="1418" w:type="dxa"/>
            <w:vMerge/>
            <w:tcBorders>
              <w:top w:val="nil"/>
              <w:left w:val="single" w:sz="12" w:space="0" w:color="auto"/>
              <w:bottom w:val="nil"/>
              <w:right w:val="nil"/>
            </w:tcBorders>
          </w:tcPr>
          <w:p w14:paraId="25C7F842" w14:textId="77777777" w:rsidR="00B47219" w:rsidRPr="00CD18AF" w:rsidRDefault="00B47219" w:rsidP="00620EF0">
            <w:pPr>
              <w:ind w:left="142" w:right="142"/>
              <w:jc w:val="center"/>
              <w:rPr>
                <w:rFonts w:ascii="Arial" w:hAnsi="Arial"/>
                <w:kern w:val="20"/>
                <w:sz w:val="20"/>
              </w:rPr>
            </w:pPr>
          </w:p>
        </w:tc>
        <w:tc>
          <w:tcPr>
            <w:tcW w:w="6237" w:type="dxa"/>
            <w:vMerge/>
            <w:tcBorders>
              <w:top w:val="nil"/>
              <w:left w:val="single" w:sz="12" w:space="0" w:color="auto"/>
              <w:bottom w:val="single" w:sz="12" w:space="0" w:color="auto"/>
              <w:right w:val="single" w:sz="12" w:space="0" w:color="auto"/>
            </w:tcBorders>
          </w:tcPr>
          <w:p w14:paraId="038BBAC5" w14:textId="77777777" w:rsidR="00B47219" w:rsidRPr="00CD18AF" w:rsidRDefault="00B47219" w:rsidP="00620EF0">
            <w:pPr>
              <w:spacing w:before="300"/>
              <w:ind w:left="142" w:right="142"/>
              <w:jc w:val="left"/>
              <w:rPr>
                <w:rFonts w:ascii="Arial" w:hAnsi="Arial"/>
                <w:kern w:val="20"/>
                <w:sz w:val="20"/>
              </w:rPr>
            </w:pPr>
          </w:p>
        </w:tc>
        <w:tc>
          <w:tcPr>
            <w:tcW w:w="2268" w:type="dxa"/>
            <w:tcBorders>
              <w:left w:val="nil"/>
              <w:bottom w:val="single" w:sz="12" w:space="0" w:color="auto"/>
              <w:right w:val="single" w:sz="12" w:space="0" w:color="auto"/>
            </w:tcBorders>
          </w:tcPr>
          <w:p w14:paraId="2288D349" w14:textId="77777777" w:rsidR="00B47219" w:rsidRPr="00CD18AF" w:rsidRDefault="00B47219" w:rsidP="00620EF0">
            <w:pPr>
              <w:spacing w:before="60"/>
              <w:ind w:left="142" w:right="142"/>
              <w:jc w:val="left"/>
              <w:rPr>
                <w:rFonts w:ascii="Arial" w:hAnsi="Arial"/>
                <w:kern w:val="20"/>
                <w:sz w:val="20"/>
              </w:rPr>
            </w:pPr>
          </w:p>
        </w:tc>
      </w:tr>
      <w:tr w:rsidR="00B47219" w:rsidRPr="00CD18AF" w14:paraId="21CD2BCA" w14:textId="77777777" w:rsidTr="00620EF0">
        <w:trPr>
          <w:cantSplit/>
          <w:trHeight w:hRule="exact" w:val="360"/>
        </w:trPr>
        <w:tc>
          <w:tcPr>
            <w:tcW w:w="1418" w:type="dxa"/>
            <w:vMerge/>
            <w:tcBorders>
              <w:top w:val="nil"/>
              <w:left w:val="single" w:sz="12" w:space="0" w:color="auto"/>
              <w:bottom w:val="nil"/>
              <w:right w:val="nil"/>
            </w:tcBorders>
          </w:tcPr>
          <w:p w14:paraId="0799977D" w14:textId="77777777" w:rsidR="00B47219" w:rsidRPr="00CD18AF" w:rsidRDefault="00B47219" w:rsidP="00620EF0">
            <w:pPr>
              <w:ind w:left="142" w:right="142"/>
              <w:jc w:val="right"/>
              <w:rPr>
                <w:rFonts w:ascii="Arial" w:hAnsi="Arial"/>
                <w:kern w:val="20"/>
              </w:rPr>
            </w:pPr>
          </w:p>
        </w:tc>
        <w:tc>
          <w:tcPr>
            <w:tcW w:w="6237" w:type="dxa"/>
            <w:vMerge w:val="restart"/>
            <w:tcBorders>
              <w:top w:val="nil"/>
              <w:left w:val="single" w:sz="12" w:space="0" w:color="auto"/>
              <w:bottom w:val="nil"/>
              <w:right w:val="single" w:sz="12" w:space="0" w:color="auto"/>
            </w:tcBorders>
            <w:shd w:val="pct10" w:color="auto" w:fill="auto"/>
            <w:vAlign w:val="center"/>
          </w:tcPr>
          <w:p w14:paraId="2A554132" w14:textId="77777777" w:rsidR="00B47219" w:rsidRPr="00CD18AF" w:rsidRDefault="00B47219" w:rsidP="009E7BF2">
            <w:pPr>
              <w:ind w:left="142" w:right="142"/>
              <w:jc w:val="center"/>
              <w:rPr>
                <w:rFonts w:ascii="Arial" w:hAnsi="Arial"/>
                <w:b/>
                <w:spacing w:val="-4"/>
                <w:kern w:val="20"/>
                <w:sz w:val="28"/>
              </w:rPr>
            </w:pPr>
            <w:r w:rsidRPr="00CD18AF">
              <w:rPr>
                <w:rFonts w:ascii="Arial" w:hAnsi="Arial"/>
                <w:b/>
                <w:spacing w:val="-4"/>
                <w:kern w:val="20"/>
                <w:sz w:val="28"/>
              </w:rPr>
              <w:t xml:space="preserve">ZADATAK ZA </w:t>
            </w:r>
            <w:r>
              <w:rPr>
                <w:rFonts w:ascii="Arial" w:hAnsi="Arial"/>
                <w:b/>
                <w:spacing w:val="-4"/>
                <w:kern w:val="20"/>
                <w:sz w:val="28"/>
              </w:rPr>
              <w:t>MASTER</w:t>
            </w:r>
            <w:r w:rsidRPr="00CD18AF">
              <w:rPr>
                <w:rFonts w:ascii="Arial" w:hAnsi="Arial"/>
                <w:b/>
                <w:spacing w:val="-4"/>
                <w:kern w:val="20"/>
                <w:sz w:val="28"/>
              </w:rPr>
              <w:t xml:space="preserve"> RAD</w:t>
            </w:r>
          </w:p>
        </w:tc>
        <w:tc>
          <w:tcPr>
            <w:tcW w:w="2268" w:type="dxa"/>
            <w:tcBorders>
              <w:top w:val="single" w:sz="12" w:space="0" w:color="auto"/>
              <w:left w:val="nil"/>
              <w:bottom w:val="single" w:sz="8" w:space="0" w:color="auto"/>
              <w:right w:val="single" w:sz="12" w:space="0" w:color="auto"/>
            </w:tcBorders>
          </w:tcPr>
          <w:p w14:paraId="23B2EA24" w14:textId="77777777" w:rsidR="00B47219" w:rsidRPr="00CD18AF" w:rsidRDefault="00B47219" w:rsidP="00620EF0">
            <w:pPr>
              <w:spacing w:before="60"/>
              <w:ind w:left="142" w:right="142"/>
              <w:jc w:val="left"/>
              <w:rPr>
                <w:rFonts w:ascii="Arial" w:hAnsi="Arial"/>
                <w:kern w:val="20"/>
                <w:sz w:val="20"/>
              </w:rPr>
            </w:pPr>
            <w:r w:rsidRPr="00CD18AF">
              <w:rPr>
                <w:rFonts w:ascii="Arial" w:hAnsi="Arial"/>
                <w:kern w:val="20"/>
                <w:sz w:val="20"/>
              </w:rPr>
              <w:t>Datum:</w:t>
            </w:r>
          </w:p>
        </w:tc>
      </w:tr>
      <w:tr w:rsidR="00B47219" w:rsidRPr="00CD18AF" w14:paraId="1BB79DA6" w14:textId="77777777" w:rsidTr="00B47219">
        <w:trPr>
          <w:cantSplit/>
          <w:trHeight w:hRule="exact" w:val="351"/>
        </w:trPr>
        <w:tc>
          <w:tcPr>
            <w:tcW w:w="1418" w:type="dxa"/>
            <w:vMerge/>
            <w:tcBorders>
              <w:top w:val="nil"/>
              <w:left w:val="single" w:sz="12" w:space="0" w:color="auto"/>
              <w:bottom w:val="single" w:sz="12" w:space="0" w:color="auto"/>
              <w:right w:val="nil"/>
            </w:tcBorders>
          </w:tcPr>
          <w:p w14:paraId="5715AD83" w14:textId="77777777" w:rsidR="00B47219" w:rsidRPr="00CD18AF" w:rsidRDefault="00B47219" w:rsidP="00620EF0">
            <w:pPr>
              <w:ind w:left="142" w:right="142"/>
              <w:jc w:val="right"/>
              <w:rPr>
                <w:rFonts w:ascii="Arial" w:hAnsi="Arial"/>
                <w:kern w:val="20"/>
              </w:rPr>
            </w:pPr>
          </w:p>
        </w:tc>
        <w:tc>
          <w:tcPr>
            <w:tcW w:w="6237" w:type="dxa"/>
            <w:vMerge/>
            <w:tcBorders>
              <w:top w:val="nil"/>
              <w:left w:val="single" w:sz="12" w:space="0" w:color="auto"/>
              <w:bottom w:val="single" w:sz="12" w:space="0" w:color="auto"/>
              <w:right w:val="single" w:sz="12" w:space="0" w:color="auto"/>
            </w:tcBorders>
            <w:shd w:val="pct10" w:color="auto" w:fill="auto"/>
          </w:tcPr>
          <w:p w14:paraId="75AE5F37" w14:textId="77777777" w:rsidR="00B47219" w:rsidRPr="00CD18AF" w:rsidRDefault="00B47219" w:rsidP="00620EF0">
            <w:pPr>
              <w:spacing w:before="240"/>
              <w:ind w:left="142" w:right="142"/>
              <w:jc w:val="center"/>
              <w:rPr>
                <w:rFonts w:ascii="Arial" w:hAnsi="Arial"/>
                <w:spacing w:val="-4"/>
                <w:kern w:val="20"/>
                <w:sz w:val="28"/>
              </w:rPr>
            </w:pPr>
          </w:p>
        </w:tc>
        <w:tc>
          <w:tcPr>
            <w:tcW w:w="2268" w:type="dxa"/>
            <w:tcBorders>
              <w:top w:val="single" w:sz="8" w:space="0" w:color="auto"/>
              <w:left w:val="nil"/>
              <w:bottom w:val="single" w:sz="12" w:space="0" w:color="auto"/>
              <w:right w:val="single" w:sz="12" w:space="0" w:color="auto"/>
            </w:tcBorders>
          </w:tcPr>
          <w:p w14:paraId="3D87BF03" w14:textId="77777777" w:rsidR="00B47219" w:rsidRPr="00CD18AF" w:rsidRDefault="00B47219" w:rsidP="00620EF0">
            <w:pPr>
              <w:spacing w:before="60"/>
              <w:ind w:left="142" w:right="142"/>
              <w:jc w:val="left"/>
              <w:rPr>
                <w:rFonts w:ascii="Arial" w:hAnsi="Arial"/>
                <w:kern w:val="20"/>
                <w:sz w:val="20"/>
              </w:rPr>
            </w:pPr>
          </w:p>
        </w:tc>
      </w:tr>
    </w:tbl>
    <w:p w14:paraId="6E27AEB0" w14:textId="77777777" w:rsidR="00B47219" w:rsidRPr="00CD18AF" w:rsidRDefault="00B47219" w:rsidP="006F760F">
      <w:pPr>
        <w:spacing w:before="120" w:after="120" w:afterAutospacing="0"/>
        <w:jc w:val="right"/>
        <w:rPr>
          <w:rFonts w:ascii="Arial" w:hAnsi="Arial"/>
          <w:i/>
          <w:kern w:val="20"/>
          <w:sz w:val="20"/>
        </w:rPr>
      </w:pPr>
      <w:r w:rsidRPr="00CD18AF">
        <w:rPr>
          <w:rFonts w:ascii="Arial" w:hAnsi="Arial"/>
          <w:i/>
          <w:kern w:val="20"/>
          <w:sz w:val="20"/>
        </w:rPr>
        <w:t xml:space="preserve"> (</w:t>
      </w:r>
      <w:proofErr w:type="spellStart"/>
      <w:r w:rsidRPr="00CD18AF">
        <w:rPr>
          <w:rFonts w:ascii="Arial" w:hAnsi="Arial"/>
          <w:i/>
          <w:kern w:val="20"/>
          <w:sz w:val="20"/>
        </w:rPr>
        <w:t>Podatke</w:t>
      </w:r>
      <w:proofErr w:type="spellEnd"/>
      <w:r w:rsidRPr="00CD18AF">
        <w:rPr>
          <w:rFonts w:ascii="Arial" w:hAnsi="Arial"/>
          <w:i/>
          <w:kern w:val="20"/>
          <w:sz w:val="20"/>
        </w:rPr>
        <w:t xml:space="preserve"> </w:t>
      </w:r>
      <w:proofErr w:type="spellStart"/>
      <w:r w:rsidRPr="00CD18AF">
        <w:rPr>
          <w:rFonts w:ascii="Arial" w:hAnsi="Arial"/>
          <w:i/>
          <w:kern w:val="20"/>
          <w:sz w:val="20"/>
        </w:rPr>
        <w:t>unosi</w:t>
      </w:r>
      <w:proofErr w:type="spellEnd"/>
      <w:r w:rsidRPr="00CD18AF">
        <w:rPr>
          <w:rFonts w:ascii="Arial" w:hAnsi="Arial"/>
          <w:i/>
          <w:kern w:val="20"/>
          <w:sz w:val="20"/>
        </w:rPr>
        <w:t xml:space="preserve"> </w:t>
      </w:r>
      <w:proofErr w:type="spellStart"/>
      <w:r w:rsidRPr="00CD18AF">
        <w:rPr>
          <w:rFonts w:ascii="Arial" w:hAnsi="Arial"/>
          <w:i/>
          <w:kern w:val="20"/>
          <w:sz w:val="20"/>
        </w:rPr>
        <w:t>predmetni</w:t>
      </w:r>
      <w:proofErr w:type="spellEnd"/>
      <w:r w:rsidRPr="00CD18AF">
        <w:rPr>
          <w:rFonts w:ascii="Arial" w:hAnsi="Arial"/>
          <w:i/>
          <w:kern w:val="20"/>
          <w:sz w:val="20"/>
        </w:rPr>
        <w:t xml:space="preserve"> </w:t>
      </w:r>
      <w:proofErr w:type="spellStart"/>
      <w:r w:rsidRPr="00CD18AF">
        <w:rPr>
          <w:rFonts w:ascii="Arial" w:hAnsi="Arial"/>
          <w:i/>
          <w:kern w:val="20"/>
          <w:sz w:val="20"/>
        </w:rPr>
        <w:t>nastavnik</w:t>
      </w:r>
      <w:proofErr w:type="spellEnd"/>
      <w:r w:rsidRPr="00CD18AF">
        <w:rPr>
          <w:rFonts w:ascii="Arial" w:hAnsi="Arial"/>
          <w:i/>
          <w:kern w:val="20"/>
          <w:sz w:val="20"/>
        </w:rPr>
        <w:t xml:space="preserve"> - mentor)</w:t>
      </w:r>
    </w:p>
    <w:tbl>
      <w:tblPr>
        <w:tblW w:w="9936"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160"/>
        <w:gridCol w:w="7776"/>
      </w:tblGrid>
      <w:tr w:rsidR="00B47219" w:rsidRPr="00CD18AF" w14:paraId="1C894BD7" w14:textId="77777777" w:rsidTr="00620EF0">
        <w:trPr>
          <w:cantSplit/>
          <w:trHeight w:hRule="exact" w:val="732"/>
          <w:tblHeader/>
        </w:trPr>
        <w:tc>
          <w:tcPr>
            <w:tcW w:w="2160" w:type="dxa"/>
          </w:tcPr>
          <w:p w14:paraId="0365776C" w14:textId="77777777" w:rsidR="00B47219" w:rsidRPr="00CD18AF" w:rsidRDefault="00B47219" w:rsidP="00620EF0">
            <w:pPr>
              <w:spacing w:before="120"/>
              <w:jc w:val="left"/>
              <w:rPr>
                <w:rFonts w:ascii="Arial" w:hAnsi="Arial"/>
                <w:kern w:val="20"/>
                <w:sz w:val="20"/>
                <w:lang w:val="sr-Cyrl-CS"/>
              </w:rPr>
            </w:pPr>
            <w:proofErr w:type="spellStart"/>
            <w:r w:rsidRPr="00CD18AF">
              <w:rPr>
                <w:rFonts w:ascii="Arial" w:hAnsi="Arial"/>
                <w:kern w:val="20"/>
                <w:sz w:val="20"/>
              </w:rPr>
              <w:t>Vrsta</w:t>
            </w:r>
            <w:proofErr w:type="spellEnd"/>
            <w:r w:rsidRPr="00CD18AF">
              <w:rPr>
                <w:rFonts w:ascii="Arial" w:hAnsi="Arial"/>
                <w:kern w:val="20"/>
                <w:sz w:val="20"/>
              </w:rPr>
              <w:t xml:space="preserve"> </w:t>
            </w:r>
            <w:proofErr w:type="spellStart"/>
            <w:r w:rsidRPr="00CD18AF">
              <w:rPr>
                <w:rFonts w:ascii="Arial" w:hAnsi="Arial"/>
                <w:kern w:val="20"/>
                <w:sz w:val="20"/>
              </w:rPr>
              <w:t>studija</w:t>
            </w:r>
            <w:proofErr w:type="spellEnd"/>
            <w:r w:rsidRPr="00CD18AF">
              <w:rPr>
                <w:rFonts w:ascii="Arial" w:hAnsi="Arial"/>
                <w:kern w:val="20"/>
                <w:sz w:val="20"/>
                <w:lang w:val="sr-Cyrl-CS"/>
              </w:rPr>
              <w:t>:</w:t>
            </w:r>
          </w:p>
        </w:tc>
        <w:tc>
          <w:tcPr>
            <w:tcW w:w="7776" w:type="dxa"/>
          </w:tcPr>
          <w:p w14:paraId="66A329D9" w14:textId="77777777" w:rsidR="00B47219" w:rsidRPr="00CD18AF" w:rsidRDefault="00AF0BD3" w:rsidP="00B47219">
            <w:pPr>
              <w:numPr>
                <w:ilvl w:val="0"/>
                <w:numId w:val="29"/>
              </w:numPr>
              <w:spacing w:before="60" w:after="60" w:afterAutospacing="0"/>
              <w:jc w:val="left"/>
              <w:rPr>
                <w:rFonts w:ascii="Arial" w:hAnsi="Arial"/>
                <w:kern w:val="20"/>
                <w:sz w:val="20"/>
              </w:rPr>
            </w:pPr>
            <w:r>
              <w:rPr>
                <w:rFonts w:ascii="Arial" w:hAnsi="Arial"/>
                <w:kern w:val="20"/>
                <w:sz w:val="20"/>
              </w:rPr>
              <w:t>Master</w:t>
            </w:r>
            <w:r w:rsidR="00B47219" w:rsidRPr="00CD18AF">
              <w:rPr>
                <w:rFonts w:ascii="Arial" w:hAnsi="Arial"/>
                <w:kern w:val="20"/>
                <w:sz w:val="20"/>
              </w:rPr>
              <w:t xml:space="preserve"> </w:t>
            </w:r>
            <w:proofErr w:type="spellStart"/>
            <w:r w:rsidR="00B47219" w:rsidRPr="00CD18AF">
              <w:rPr>
                <w:rFonts w:ascii="Arial" w:hAnsi="Arial"/>
                <w:kern w:val="20"/>
                <w:sz w:val="20"/>
              </w:rPr>
              <w:t>studije</w:t>
            </w:r>
            <w:proofErr w:type="spellEnd"/>
          </w:p>
        </w:tc>
      </w:tr>
      <w:tr w:rsidR="00B47219" w:rsidRPr="00CD18AF" w14:paraId="5FFC140F" w14:textId="77777777" w:rsidTr="00620EF0">
        <w:trPr>
          <w:cantSplit/>
          <w:trHeight w:val="309"/>
          <w:tblHeader/>
        </w:trPr>
        <w:tc>
          <w:tcPr>
            <w:tcW w:w="2160" w:type="dxa"/>
          </w:tcPr>
          <w:p w14:paraId="5A2F410F" w14:textId="77777777" w:rsidR="00B47219" w:rsidRPr="00CD18AF" w:rsidRDefault="00B47219" w:rsidP="00620EF0">
            <w:pPr>
              <w:spacing w:before="40" w:after="40"/>
              <w:jc w:val="left"/>
              <w:rPr>
                <w:rFonts w:ascii="Arial" w:hAnsi="Arial"/>
                <w:spacing w:val="-4"/>
                <w:kern w:val="20"/>
                <w:sz w:val="22"/>
                <w:lang w:val="sr-Cyrl-CS"/>
              </w:rPr>
            </w:pPr>
            <w:proofErr w:type="spellStart"/>
            <w:r w:rsidRPr="00CD18AF">
              <w:rPr>
                <w:rFonts w:ascii="Arial" w:hAnsi="Arial"/>
                <w:spacing w:val="-4"/>
                <w:kern w:val="20"/>
                <w:sz w:val="22"/>
              </w:rPr>
              <w:t>Studijski</w:t>
            </w:r>
            <w:proofErr w:type="spellEnd"/>
            <w:r w:rsidRPr="00CD18AF">
              <w:rPr>
                <w:rFonts w:ascii="Arial" w:hAnsi="Arial"/>
                <w:spacing w:val="-4"/>
                <w:kern w:val="20"/>
                <w:sz w:val="22"/>
              </w:rPr>
              <w:t xml:space="preserve"> program</w:t>
            </w:r>
            <w:r w:rsidRPr="00CD18AF">
              <w:rPr>
                <w:rFonts w:ascii="Arial" w:hAnsi="Arial"/>
                <w:spacing w:val="-4"/>
                <w:kern w:val="20"/>
                <w:sz w:val="22"/>
                <w:lang w:val="sr-Cyrl-CS"/>
              </w:rPr>
              <w:t>:</w:t>
            </w:r>
          </w:p>
        </w:tc>
        <w:tc>
          <w:tcPr>
            <w:tcW w:w="7776" w:type="dxa"/>
          </w:tcPr>
          <w:p w14:paraId="61DFC100" w14:textId="77777777" w:rsidR="00B47219" w:rsidRPr="00CD18AF" w:rsidRDefault="00B47219" w:rsidP="00620EF0">
            <w:pPr>
              <w:spacing w:before="120"/>
              <w:jc w:val="center"/>
              <w:rPr>
                <w:rFonts w:ascii="Arial" w:hAnsi="Arial"/>
                <w:spacing w:val="-4"/>
                <w:kern w:val="20"/>
                <w:sz w:val="26"/>
              </w:rPr>
            </w:pPr>
            <w:proofErr w:type="spellStart"/>
            <w:r w:rsidRPr="00CD18AF">
              <w:rPr>
                <w:rFonts w:ascii="Arial" w:hAnsi="Arial"/>
                <w:spacing w:val="-4"/>
                <w:kern w:val="20"/>
                <w:sz w:val="26"/>
              </w:rPr>
              <w:t>Energetika</w:t>
            </w:r>
            <w:proofErr w:type="spellEnd"/>
            <w:r w:rsidRPr="00CD18AF">
              <w:rPr>
                <w:rFonts w:ascii="Arial" w:hAnsi="Arial"/>
                <w:spacing w:val="-4"/>
                <w:kern w:val="20"/>
                <w:sz w:val="26"/>
              </w:rPr>
              <w:t xml:space="preserve">, </w:t>
            </w:r>
            <w:proofErr w:type="spellStart"/>
            <w:r w:rsidRPr="00CD18AF">
              <w:rPr>
                <w:rFonts w:ascii="Arial" w:hAnsi="Arial"/>
                <w:spacing w:val="-4"/>
                <w:kern w:val="20"/>
                <w:sz w:val="26"/>
              </w:rPr>
              <w:t>elektronika</w:t>
            </w:r>
            <w:proofErr w:type="spellEnd"/>
            <w:r w:rsidRPr="00CD18AF">
              <w:rPr>
                <w:rFonts w:ascii="Arial" w:hAnsi="Arial"/>
                <w:spacing w:val="-4"/>
                <w:kern w:val="20"/>
                <w:sz w:val="26"/>
              </w:rPr>
              <w:t xml:space="preserve"> </w:t>
            </w:r>
            <w:proofErr w:type="spellStart"/>
            <w:r w:rsidRPr="00CD18AF">
              <w:rPr>
                <w:rFonts w:ascii="Arial" w:hAnsi="Arial"/>
                <w:spacing w:val="-4"/>
                <w:kern w:val="20"/>
                <w:sz w:val="26"/>
              </w:rPr>
              <w:t>i</w:t>
            </w:r>
            <w:proofErr w:type="spellEnd"/>
            <w:r w:rsidRPr="00CD18AF">
              <w:rPr>
                <w:rFonts w:ascii="Arial" w:hAnsi="Arial"/>
                <w:spacing w:val="-4"/>
                <w:kern w:val="20"/>
                <w:sz w:val="26"/>
              </w:rPr>
              <w:t xml:space="preserve"> </w:t>
            </w:r>
            <w:proofErr w:type="spellStart"/>
            <w:r w:rsidRPr="00CD18AF">
              <w:rPr>
                <w:rFonts w:ascii="Arial" w:hAnsi="Arial"/>
                <w:spacing w:val="-4"/>
                <w:kern w:val="20"/>
                <w:sz w:val="26"/>
              </w:rPr>
              <w:t>telekomunikacije</w:t>
            </w:r>
            <w:proofErr w:type="spellEnd"/>
          </w:p>
        </w:tc>
      </w:tr>
      <w:tr w:rsidR="00B47219" w:rsidRPr="00CD18AF" w14:paraId="1C6834E1" w14:textId="77777777" w:rsidTr="00620EF0">
        <w:trPr>
          <w:cantSplit/>
          <w:trHeight w:hRule="exact" w:val="834"/>
          <w:tblHeader/>
        </w:trPr>
        <w:tc>
          <w:tcPr>
            <w:tcW w:w="2160" w:type="dxa"/>
          </w:tcPr>
          <w:p w14:paraId="649A7557" w14:textId="77777777" w:rsidR="00B47219" w:rsidRPr="00CD18AF" w:rsidRDefault="00B47219" w:rsidP="00620EF0">
            <w:pPr>
              <w:spacing w:before="40" w:after="40"/>
              <w:jc w:val="left"/>
              <w:rPr>
                <w:rFonts w:ascii="Arial" w:hAnsi="Arial"/>
                <w:spacing w:val="-4"/>
                <w:kern w:val="20"/>
                <w:sz w:val="22"/>
                <w:lang w:val="sr-Cyrl-CS"/>
              </w:rPr>
            </w:pPr>
            <w:proofErr w:type="spellStart"/>
            <w:r w:rsidRPr="00CD18AF">
              <w:rPr>
                <w:rFonts w:ascii="Arial" w:hAnsi="Arial"/>
                <w:spacing w:val="-4"/>
                <w:kern w:val="20"/>
                <w:sz w:val="22"/>
              </w:rPr>
              <w:t>Rukovodilac</w:t>
            </w:r>
            <w:proofErr w:type="spellEnd"/>
            <w:r w:rsidRPr="00CD18AF">
              <w:rPr>
                <w:rFonts w:ascii="Arial" w:hAnsi="Arial"/>
                <w:spacing w:val="-4"/>
                <w:kern w:val="20"/>
                <w:sz w:val="22"/>
              </w:rPr>
              <w:t xml:space="preserve"> </w:t>
            </w:r>
            <w:proofErr w:type="spellStart"/>
            <w:r w:rsidRPr="00CD18AF">
              <w:rPr>
                <w:rFonts w:ascii="Arial" w:hAnsi="Arial"/>
                <w:spacing w:val="-4"/>
                <w:kern w:val="20"/>
                <w:sz w:val="22"/>
              </w:rPr>
              <w:t>studijskog</w:t>
            </w:r>
            <w:proofErr w:type="spellEnd"/>
            <w:r w:rsidRPr="00CD18AF">
              <w:rPr>
                <w:rFonts w:ascii="Arial" w:hAnsi="Arial"/>
                <w:spacing w:val="-4"/>
                <w:kern w:val="20"/>
                <w:sz w:val="22"/>
              </w:rPr>
              <w:t xml:space="preserve"> </w:t>
            </w:r>
            <w:proofErr w:type="spellStart"/>
            <w:r w:rsidRPr="00CD18AF">
              <w:rPr>
                <w:rFonts w:ascii="Arial" w:hAnsi="Arial"/>
                <w:spacing w:val="-4"/>
                <w:kern w:val="20"/>
                <w:sz w:val="22"/>
              </w:rPr>
              <w:t>programa</w:t>
            </w:r>
            <w:proofErr w:type="spellEnd"/>
            <w:r w:rsidRPr="00CD18AF">
              <w:rPr>
                <w:rFonts w:ascii="Arial" w:hAnsi="Arial"/>
                <w:spacing w:val="-4"/>
                <w:kern w:val="20"/>
                <w:sz w:val="22"/>
                <w:lang w:val="sr-Cyrl-CS"/>
              </w:rPr>
              <w:t>:</w:t>
            </w:r>
          </w:p>
        </w:tc>
        <w:tc>
          <w:tcPr>
            <w:tcW w:w="7776" w:type="dxa"/>
          </w:tcPr>
          <w:p w14:paraId="1494680B" w14:textId="5AEC41A7" w:rsidR="00B47219" w:rsidRPr="00CD18AF" w:rsidRDefault="00B47219" w:rsidP="009E7BF2">
            <w:pPr>
              <w:spacing w:before="120"/>
              <w:jc w:val="center"/>
              <w:rPr>
                <w:rFonts w:ascii="Arial" w:hAnsi="Arial"/>
                <w:spacing w:val="-4"/>
                <w:kern w:val="20"/>
                <w:sz w:val="26"/>
              </w:rPr>
            </w:pPr>
            <w:del w:id="72" w:author="leksandar komazec" w:date="2022-08-30T15:46:00Z">
              <w:r w:rsidRPr="00CD18AF" w:rsidDel="006A4FEF">
                <w:rPr>
                  <w:rFonts w:ascii="Arial" w:hAnsi="Arial"/>
                  <w:spacing w:val="-4"/>
                  <w:kern w:val="20"/>
                  <w:sz w:val="26"/>
                </w:rPr>
                <w:delText xml:space="preserve">Red. </w:delText>
              </w:r>
              <w:r w:rsidR="009E7BF2" w:rsidDel="006A4FEF">
                <w:rPr>
                  <w:rFonts w:ascii="Arial" w:hAnsi="Arial"/>
                  <w:spacing w:val="-4"/>
                  <w:kern w:val="20"/>
                  <w:sz w:val="26"/>
                </w:rPr>
                <w:delText>P</w:delText>
              </w:r>
              <w:r w:rsidR="009E7BF2" w:rsidRPr="00CD18AF" w:rsidDel="006A4FEF">
                <w:rPr>
                  <w:rFonts w:ascii="Arial" w:hAnsi="Arial"/>
                  <w:spacing w:val="-4"/>
                  <w:kern w:val="20"/>
                  <w:sz w:val="26"/>
                </w:rPr>
                <w:delText>rof</w:delText>
              </w:r>
              <w:r w:rsidRPr="00CD18AF" w:rsidDel="006A4FEF">
                <w:rPr>
                  <w:rFonts w:ascii="Arial" w:hAnsi="Arial"/>
                  <w:spacing w:val="-4"/>
                  <w:kern w:val="20"/>
                  <w:sz w:val="26"/>
                </w:rPr>
                <w:delText xml:space="preserve">. </w:delText>
              </w:r>
              <w:r w:rsidR="009E7BF2" w:rsidDel="006A4FEF">
                <w:rPr>
                  <w:rFonts w:ascii="Arial" w:hAnsi="Arial"/>
                  <w:spacing w:val="-4"/>
                  <w:kern w:val="20"/>
                  <w:sz w:val="26"/>
                </w:rPr>
                <w:delText>D</w:delText>
              </w:r>
              <w:r w:rsidR="009E7BF2" w:rsidRPr="00CD18AF" w:rsidDel="006A4FEF">
                <w:rPr>
                  <w:rFonts w:ascii="Arial" w:hAnsi="Arial"/>
                  <w:spacing w:val="-4"/>
                  <w:kern w:val="20"/>
                  <w:sz w:val="26"/>
                </w:rPr>
                <w:delText xml:space="preserve">r </w:delText>
              </w:r>
              <w:r w:rsidRPr="00CD18AF" w:rsidDel="006A4FEF">
                <w:rPr>
                  <w:rFonts w:ascii="Arial" w:hAnsi="Arial"/>
                  <w:spacing w:val="-4"/>
                  <w:kern w:val="20"/>
                  <w:sz w:val="26"/>
                </w:rPr>
                <w:delText>Veljko Malbaša</w:delText>
              </w:r>
            </w:del>
            <w:ins w:id="73" w:author="leksandar komazec" w:date="2022-08-30T15:48:00Z">
              <w:r w:rsidR="006A4FEF">
                <w:rPr>
                  <w:rFonts w:ascii="Arial" w:hAnsi="Arial"/>
                  <w:spacing w:val="-4"/>
                  <w:kern w:val="20"/>
                  <w:sz w:val="26"/>
                </w:rPr>
                <w:t>???</w:t>
              </w:r>
            </w:ins>
          </w:p>
        </w:tc>
      </w:tr>
    </w:tbl>
    <w:p w14:paraId="64C16F22" w14:textId="77777777" w:rsidR="00B47219" w:rsidRPr="00CD18AF" w:rsidRDefault="00B47219" w:rsidP="00B47219">
      <w:pPr>
        <w:rPr>
          <w:rFonts w:ascii="Arial" w:hAnsi="Arial"/>
          <w:kern w:val="20"/>
          <w:sz w:val="8"/>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620"/>
        <w:gridCol w:w="4476"/>
        <w:gridCol w:w="1559"/>
        <w:gridCol w:w="2268"/>
      </w:tblGrid>
      <w:tr w:rsidR="00B47219" w:rsidRPr="00CD18AF" w14:paraId="51526EF5" w14:textId="77777777" w:rsidTr="00620EF0">
        <w:trPr>
          <w:cantSplit/>
          <w:trHeight w:hRule="exact" w:val="400"/>
        </w:trPr>
        <w:tc>
          <w:tcPr>
            <w:tcW w:w="1620" w:type="dxa"/>
            <w:tcBorders>
              <w:top w:val="single" w:sz="12" w:space="0" w:color="auto"/>
              <w:left w:val="single" w:sz="12" w:space="0" w:color="auto"/>
              <w:bottom w:val="single" w:sz="4" w:space="0" w:color="auto"/>
              <w:right w:val="single" w:sz="4" w:space="0" w:color="auto"/>
            </w:tcBorders>
            <w:vAlign w:val="center"/>
          </w:tcPr>
          <w:p w14:paraId="6BD14B8F" w14:textId="77777777" w:rsidR="00B47219" w:rsidRPr="00CD18AF" w:rsidRDefault="00B47219" w:rsidP="00620EF0">
            <w:pPr>
              <w:jc w:val="left"/>
              <w:rPr>
                <w:rFonts w:ascii="Arial" w:hAnsi="Arial"/>
                <w:kern w:val="20"/>
                <w:sz w:val="20"/>
              </w:rPr>
            </w:pPr>
            <w:r w:rsidRPr="00CD18AF">
              <w:rPr>
                <w:rFonts w:ascii="Arial" w:hAnsi="Arial"/>
                <w:kern w:val="20"/>
                <w:sz w:val="20"/>
              </w:rPr>
              <w:t>Student:</w:t>
            </w:r>
          </w:p>
        </w:tc>
        <w:tc>
          <w:tcPr>
            <w:tcW w:w="4476" w:type="dxa"/>
            <w:tcBorders>
              <w:top w:val="single" w:sz="12" w:space="0" w:color="auto"/>
              <w:left w:val="single" w:sz="4" w:space="0" w:color="auto"/>
              <w:bottom w:val="single" w:sz="4" w:space="0" w:color="auto"/>
              <w:right w:val="single" w:sz="4" w:space="0" w:color="auto"/>
            </w:tcBorders>
            <w:vAlign w:val="center"/>
          </w:tcPr>
          <w:p w14:paraId="574C8F7B" w14:textId="77777777" w:rsidR="00B47219" w:rsidRPr="002208E7" w:rsidRDefault="00B47219" w:rsidP="00620EF0">
            <w:pPr>
              <w:jc w:val="center"/>
              <w:rPr>
                <w:rFonts w:ascii="Arial" w:hAnsi="Arial"/>
                <w:kern w:val="20"/>
                <w:sz w:val="20"/>
                <w:lang w:val="hr-HR"/>
              </w:rPr>
            </w:pPr>
            <w:r>
              <w:rPr>
                <w:rFonts w:ascii="Arial" w:hAnsi="Arial"/>
                <w:kern w:val="20"/>
                <w:sz w:val="20"/>
              </w:rPr>
              <w:t xml:space="preserve">Stefan </w:t>
            </w:r>
            <w:proofErr w:type="spellStart"/>
            <w:r>
              <w:rPr>
                <w:rFonts w:ascii="Arial" w:hAnsi="Arial"/>
                <w:kern w:val="20"/>
                <w:sz w:val="20"/>
              </w:rPr>
              <w:t>Tomić</w:t>
            </w:r>
            <w:proofErr w:type="spellEnd"/>
          </w:p>
        </w:tc>
        <w:tc>
          <w:tcPr>
            <w:tcW w:w="1559" w:type="dxa"/>
            <w:tcBorders>
              <w:top w:val="single" w:sz="12" w:space="0" w:color="auto"/>
              <w:left w:val="single" w:sz="4" w:space="0" w:color="auto"/>
              <w:bottom w:val="single" w:sz="4" w:space="0" w:color="auto"/>
              <w:right w:val="single" w:sz="4" w:space="0" w:color="auto"/>
            </w:tcBorders>
            <w:vAlign w:val="center"/>
          </w:tcPr>
          <w:p w14:paraId="2F293621" w14:textId="77777777" w:rsidR="00B47219" w:rsidRPr="00CD18AF" w:rsidRDefault="00B47219" w:rsidP="00620EF0">
            <w:pPr>
              <w:jc w:val="left"/>
              <w:rPr>
                <w:rFonts w:ascii="Arial" w:hAnsi="Arial"/>
                <w:kern w:val="20"/>
                <w:sz w:val="20"/>
              </w:rPr>
            </w:pPr>
            <w:proofErr w:type="spellStart"/>
            <w:r w:rsidRPr="00CD18AF">
              <w:rPr>
                <w:rFonts w:ascii="Arial" w:hAnsi="Arial"/>
                <w:kern w:val="20"/>
                <w:sz w:val="20"/>
              </w:rPr>
              <w:t>Број</w:t>
            </w:r>
            <w:proofErr w:type="spellEnd"/>
            <w:r w:rsidRPr="00CD18AF">
              <w:rPr>
                <w:rFonts w:ascii="Arial" w:hAnsi="Arial"/>
                <w:kern w:val="20"/>
                <w:sz w:val="20"/>
              </w:rPr>
              <w:t xml:space="preserve"> </w:t>
            </w:r>
            <w:proofErr w:type="spellStart"/>
            <w:r w:rsidRPr="00CD18AF">
              <w:rPr>
                <w:rFonts w:ascii="Arial" w:hAnsi="Arial"/>
                <w:kern w:val="20"/>
                <w:sz w:val="20"/>
              </w:rPr>
              <w:t>индекса</w:t>
            </w:r>
            <w:proofErr w:type="spellEnd"/>
            <w:r w:rsidRPr="00CD18AF">
              <w:rPr>
                <w:rFonts w:ascii="Arial" w:hAnsi="Arial"/>
                <w:kern w:val="20"/>
                <w:sz w:val="20"/>
              </w:rPr>
              <w:t>:</w:t>
            </w:r>
          </w:p>
        </w:tc>
        <w:tc>
          <w:tcPr>
            <w:tcW w:w="2268" w:type="dxa"/>
            <w:tcBorders>
              <w:top w:val="single" w:sz="12" w:space="0" w:color="auto"/>
              <w:left w:val="single" w:sz="4" w:space="0" w:color="auto"/>
              <w:bottom w:val="single" w:sz="4" w:space="0" w:color="auto"/>
              <w:right w:val="single" w:sz="12" w:space="0" w:color="auto"/>
            </w:tcBorders>
            <w:vAlign w:val="center"/>
          </w:tcPr>
          <w:p w14:paraId="5B0E5EA9" w14:textId="77777777" w:rsidR="00B47219" w:rsidRPr="00CD18AF" w:rsidRDefault="00B47219" w:rsidP="00620EF0">
            <w:pPr>
              <w:jc w:val="left"/>
              <w:rPr>
                <w:rFonts w:ascii="Arial" w:hAnsi="Arial"/>
                <w:kern w:val="20"/>
                <w:sz w:val="20"/>
              </w:rPr>
            </w:pPr>
            <w:r w:rsidRPr="00CD18AF">
              <w:rPr>
                <w:rFonts w:ascii="Arial" w:hAnsi="Arial"/>
                <w:kern w:val="20"/>
                <w:sz w:val="20"/>
              </w:rPr>
              <w:t>E</w:t>
            </w:r>
            <w:r>
              <w:rPr>
                <w:rFonts w:ascii="Arial" w:hAnsi="Arial"/>
                <w:kern w:val="20"/>
                <w:sz w:val="20"/>
              </w:rPr>
              <w:t>1-31/2011</w:t>
            </w:r>
          </w:p>
        </w:tc>
      </w:tr>
      <w:tr w:rsidR="00B47219" w:rsidRPr="00CD18AF" w14:paraId="6C8FA6CB" w14:textId="77777777" w:rsidTr="00620EF0">
        <w:trPr>
          <w:cantSplit/>
          <w:trHeight w:hRule="exact" w:val="400"/>
        </w:trPr>
        <w:tc>
          <w:tcPr>
            <w:tcW w:w="1620" w:type="dxa"/>
            <w:tcBorders>
              <w:top w:val="single" w:sz="4" w:space="0" w:color="auto"/>
              <w:left w:val="single" w:sz="12" w:space="0" w:color="auto"/>
              <w:bottom w:val="nil"/>
              <w:right w:val="single" w:sz="4" w:space="0" w:color="auto"/>
            </w:tcBorders>
            <w:vAlign w:val="center"/>
          </w:tcPr>
          <w:p w14:paraId="6277869E" w14:textId="77777777" w:rsidR="00B47219" w:rsidRPr="00CD18AF" w:rsidRDefault="00B47219" w:rsidP="00620EF0">
            <w:pPr>
              <w:jc w:val="left"/>
              <w:rPr>
                <w:rFonts w:ascii="Arial" w:hAnsi="Arial"/>
                <w:kern w:val="20"/>
                <w:sz w:val="20"/>
              </w:rPr>
            </w:pPr>
            <w:r w:rsidRPr="00CD18AF">
              <w:rPr>
                <w:rFonts w:ascii="Arial" w:hAnsi="Arial"/>
                <w:kern w:val="20"/>
                <w:sz w:val="20"/>
                <w:lang w:val="sr-Cyrl-CS"/>
              </w:rPr>
              <w:t>О</w:t>
            </w:r>
            <w:r w:rsidRPr="00CD18AF">
              <w:rPr>
                <w:rFonts w:ascii="Arial" w:hAnsi="Arial"/>
                <w:kern w:val="20"/>
                <w:sz w:val="20"/>
              </w:rPr>
              <w:t>blast:</w:t>
            </w:r>
          </w:p>
        </w:tc>
        <w:tc>
          <w:tcPr>
            <w:tcW w:w="8303" w:type="dxa"/>
            <w:gridSpan w:val="3"/>
            <w:tcBorders>
              <w:top w:val="single" w:sz="4" w:space="0" w:color="auto"/>
              <w:left w:val="single" w:sz="4" w:space="0" w:color="auto"/>
              <w:bottom w:val="nil"/>
              <w:right w:val="single" w:sz="12" w:space="0" w:color="auto"/>
            </w:tcBorders>
            <w:vAlign w:val="center"/>
          </w:tcPr>
          <w:p w14:paraId="1E743E88" w14:textId="77777777" w:rsidR="00B47219" w:rsidRPr="00CD18AF" w:rsidRDefault="00B47219" w:rsidP="00620EF0">
            <w:pPr>
              <w:jc w:val="center"/>
              <w:rPr>
                <w:rFonts w:ascii="Arial" w:hAnsi="Arial"/>
                <w:kern w:val="20"/>
                <w:sz w:val="20"/>
              </w:rPr>
            </w:pPr>
            <w:proofErr w:type="spellStart"/>
            <w:r>
              <w:rPr>
                <w:rFonts w:ascii="Arial" w:hAnsi="Arial"/>
                <w:kern w:val="20"/>
                <w:sz w:val="20"/>
              </w:rPr>
              <w:t>Napredni</w:t>
            </w:r>
            <w:proofErr w:type="spellEnd"/>
            <w:r>
              <w:rPr>
                <w:rFonts w:ascii="Arial" w:hAnsi="Arial"/>
                <w:kern w:val="20"/>
                <w:sz w:val="20"/>
              </w:rPr>
              <w:t xml:space="preserve"> </w:t>
            </w:r>
            <w:proofErr w:type="spellStart"/>
            <w:r>
              <w:rPr>
                <w:rFonts w:ascii="Arial" w:hAnsi="Arial"/>
                <w:kern w:val="20"/>
                <w:sz w:val="20"/>
              </w:rPr>
              <w:t>mikroprocesorski</w:t>
            </w:r>
            <w:proofErr w:type="spellEnd"/>
            <w:r>
              <w:rPr>
                <w:rFonts w:ascii="Arial" w:hAnsi="Arial"/>
                <w:kern w:val="20"/>
                <w:sz w:val="20"/>
              </w:rPr>
              <w:t xml:space="preserve"> </w:t>
            </w:r>
            <w:proofErr w:type="spellStart"/>
            <w:r>
              <w:rPr>
                <w:rFonts w:ascii="Arial" w:hAnsi="Arial"/>
                <w:kern w:val="20"/>
                <w:sz w:val="20"/>
              </w:rPr>
              <w:t>sistemi</w:t>
            </w:r>
            <w:proofErr w:type="spellEnd"/>
          </w:p>
        </w:tc>
      </w:tr>
      <w:tr w:rsidR="00B47219" w:rsidRPr="00CD18AF" w14:paraId="72AA821F" w14:textId="77777777" w:rsidTr="00620EF0">
        <w:trPr>
          <w:cantSplit/>
          <w:trHeight w:hRule="exact" w:val="400"/>
        </w:trPr>
        <w:tc>
          <w:tcPr>
            <w:tcW w:w="1620" w:type="dxa"/>
            <w:tcBorders>
              <w:top w:val="single" w:sz="4" w:space="0" w:color="auto"/>
              <w:left w:val="single" w:sz="12" w:space="0" w:color="auto"/>
              <w:bottom w:val="single" w:sz="12" w:space="0" w:color="auto"/>
              <w:right w:val="single" w:sz="4" w:space="0" w:color="auto"/>
            </w:tcBorders>
            <w:vAlign w:val="center"/>
          </w:tcPr>
          <w:p w14:paraId="5DFEAD36" w14:textId="77777777" w:rsidR="00B47219" w:rsidRPr="00CD18AF" w:rsidRDefault="00B47219" w:rsidP="00620EF0">
            <w:pPr>
              <w:jc w:val="left"/>
              <w:rPr>
                <w:rFonts w:ascii="Arial" w:hAnsi="Arial"/>
                <w:kern w:val="20"/>
                <w:sz w:val="20"/>
              </w:rPr>
            </w:pPr>
            <w:smartTag w:uri="urn:schemas-microsoft-com:office:smarttags" w:element="City">
              <w:smartTag w:uri="urn:schemas-microsoft-com:office:smarttags" w:element="place">
                <w:r w:rsidRPr="00CD18AF">
                  <w:rPr>
                    <w:rFonts w:ascii="Arial" w:hAnsi="Arial"/>
                    <w:kern w:val="20"/>
                    <w:sz w:val="20"/>
                  </w:rPr>
                  <w:t>Mentor</w:t>
                </w:r>
              </w:smartTag>
            </w:smartTag>
            <w:r w:rsidRPr="00CD18AF">
              <w:rPr>
                <w:rFonts w:ascii="Arial" w:hAnsi="Arial"/>
                <w:kern w:val="20"/>
                <w:sz w:val="20"/>
              </w:rPr>
              <w:t>:</w:t>
            </w:r>
          </w:p>
        </w:tc>
        <w:tc>
          <w:tcPr>
            <w:tcW w:w="8303" w:type="dxa"/>
            <w:gridSpan w:val="3"/>
            <w:tcBorders>
              <w:top w:val="single" w:sz="4" w:space="0" w:color="auto"/>
              <w:left w:val="single" w:sz="4" w:space="0" w:color="auto"/>
              <w:bottom w:val="single" w:sz="12" w:space="0" w:color="auto"/>
              <w:right w:val="single" w:sz="12" w:space="0" w:color="auto"/>
            </w:tcBorders>
            <w:vAlign w:val="center"/>
          </w:tcPr>
          <w:p w14:paraId="0E47C703" w14:textId="16CCA35B" w:rsidR="00B47219" w:rsidRPr="00CD18AF" w:rsidRDefault="009E7BF2" w:rsidP="009E7BF2">
            <w:pPr>
              <w:jc w:val="center"/>
              <w:rPr>
                <w:rFonts w:ascii="Arial" w:hAnsi="Arial"/>
                <w:kern w:val="20"/>
                <w:sz w:val="20"/>
              </w:rPr>
            </w:pPr>
            <w:r>
              <w:rPr>
                <w:rFonts w:ascii="Arial" w:hAnsi="Arial"/>
                <w:kern w:val="20"/>
                <w:sz w:val="20"/>
              </w:rPr>
              <w:t>Prof</w:t>
            </w:r>
            <w:r w:rsidR="00B47219">
              <w:rPr>
                <w:rFonts w:ascii="Arial" w:hAnsi="Arial"/>
                <w:kern w:val="20"/>
                <w:sz w:val="20"/>
              </w:rPr>
              <w:t xml:space="preserve">. </w:t>
            </w:r>
            <w:r>
              <w:rPr>
                <w:rFonts w:ascii="Arial" w:hAnsi="Arial"/>
                <w:kern w:val="20"/>
                <w:sz w:val="20"/>
              </w:rPr>
              <w:t xml:space="preserve">Dr </w:t>
            </w:r>
            <w:ins w:id="74" w:author="leksandar komazec" w:date="2022-08-30T15:46:00Z">
              <w:r w:rsidR="006A4FEF">
                <w:rPr>
                  <w:rFonts w:ascii="Arial" w:hAnsi="Arial"/>
                  <w:kern w:val="20"/>
                  <w:sz w:val="20"/>
                </w:rPr>
                <w:t xml:space="preserve">Predrag </w:t>
              </w:r>
              <w:proofErr w:type="spellStart"/>
              <w:r w:rsidR="006A4FEF">
                <w:rPr>
                  <w:rFonts w:ascii="Arial" w:hAnsi="Arial"/>
                  <w:kern w:val="20"/>
                  <w:sz w:val="20"/>
                </w:rPr>
                <w:t>Teodorovi</w:t>
              </w:r>
            </w:ins>
            <w:proofErr w:type="spellEnd"/>
            <w:ins w:id="75" w:author="leksandar komazec" w:date="2022-08-30T15:47:00Z">
              <w:r w:rsidR="006A4FEF">
                <w:rPr>
                  <w:rFonts w:ascii="Arial" w:hAnsi="Arial"/>
                  <w:kern w:val="20"/>
                  <w:sz w:val="20"/>
                  <w:lang w:val="sr-Latn-RS"/>
                </w:rPr>
                <w:t>ć</w:t>
              </w:r>
            </w:ins>
            <w:del w:id="76" w:author="leksandar komazec" w:date="2022-08-30T15:46:00Z">
              <w:r w:rsidR="00B47219" w:rsidDel="006A4FEF">
                <w:rPr>
                  <w:rFonts w:ascii="Arial" w:hAnsi="Arial"/>
                  <w:kern w:val="20"/>
                  <w:sz w:val="20"/>
                </w:rPr>
                <w:delText>Veljko Malbaša</w:delText>
              </w:r>
            </w:del>
          </w:p>
        </w:tc>
      </w:tr>
      <w:tr w:rsidR="00B47219" w:rsidRPr="00CD18AF" w14:paraId="35B56696" w14:textId="77777777" w:rsidTr="00620EF0">
        <w:trPr>
          <w:cantSplit/>
          <w:trHeight w:val="1455"/>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tcPr>
          <w:p w14:paraId="124EDCC5" w14:textId="77777777" w:rsidR="00B47219" w:rsidRPr="00CD18AF" w:rsidRDefault="00B47219" w:rsidP="00620EF0">
            <w:pPr>
              <w:ind w:left="34" w:right="-108"/>
              <w:jc w:val="left"/>
              <w:rPr>
                <w:rFonts w:ascii="Arial" w:hAnsi="Arial"/>
                <w:kern w:val="20"/>
                <w:sz w:val="20"/>
              </w:rPr>
            </w:pPr>
            <w:r w:rsidRPr="00CD18AF">
              <w:rPr>
                <w:rFonts w:ascii="Arial" w:hAnsi="Arial"/>
                <w:kern w:val="20"/>
                <w:sz w:val="20"/>
              </w:rPr>
              <w:t xml:space="preserve">NA OSNOVU PODNETE PRIJAVE, PRILOŽENE DOKUMENTACIJE I ODREDBI STATUTA FAKULTETA, IZDAJE SE ZADATAK ZA </w:t>
            </w:r>
            <w:r w:rsidR="006F4FAB">
              <w:rPr>
                <w:rFonts w:ascii="Arial" w:hAnsi="Arial"/>
                <w:kern w:val="20"/>
                <w:sz w:val="20"/>
              </w:rPr>
              <w:t>MASTER</w:t>
            </w:r>
            <w:r w:rsidRPr="00CD18AF">
              <w:rPr>
                <w:rFonts w:ascii="Arial" w:hAnsi="Arial"/>
                <w:kern w:val="20"/>
                <w:sz w:val="20"/>
              </w:rPr>
              <w:t xml:space="preserve"> RAD, SA SLEDEĆIM ELEMENTIMA:</w:t>
            </w:r>
          </w:p>
          <w:p w14:paraId="76782EA1" w14:textId="77777777" w:rsidR="00B47219" w:rsidRPr="00CD18AF" w:rsidRDefault="00B47219" w:rsidP="00B47219">
            <w:pPr>
              <w:numPr>
                <w:ilvl w:val="0"/>
                <w:numId w:val="28"/>
              </w:numPr>
              <w:spacing w:after="120" w:afterAutospacing="0"/>
              <w:rPr>
                <w:rFonts w:ascii="Arial" w:hAnsi="Arial"/>
                <w:kern w:val="20"/>
                <w:sz w:val="20"/>
                <w:lang w:val="sr-Cyrl-CS"/>
              </w:rPr>
            </w:pPr>
            <w:r w:rsidRPr="00CD18AF">
              <w:rPr>
                <w:rFonts w:ascii="Arial" w:hAnsi="Arial"/>
                <w:kern w:val="20"/>
                <w:sz w:val="20"/>
              </w:rPr>
              <w:t xml:space="preserve">problem – </w:t>
            </w:r>
            <w:proofErr w:type="spellStart"/>
            <w:r w:rsidRPr="00CD18AF">
              <w:rPr>
                <w:rFonts w:ascii="Arial" w:hAnsi="Arial"/>
                <w:kern w:val="20"/>
                <w:sz w:val="20"/>
              </w:rPr>
              <w:t>tema</w:t>
            </w:r>
            <w:proofErr w:type="spellEnd"/>
            <w:r w:rsidRPr="00CD18AF">
              <w:rPr>
                <w:rFonts w:ascii="Arial" w:hAnsi="Arial"/>
                <w:kern w:val="20"/>
                <w:sz w:val="20"/>
              </w:rPr>
              <w:t xml:space="preserve"> </w:t>
            </w:r>
            <w:proofErr w:type="spellStart"/>
            <w:r w:rsidRPr="00CD18AF">
              <w:rPr>
                <w:rFonts w:ascii="Arial" w:hAnsi="Arial"/>
                <w:kern w:val="20"/>
                <w:sz w:val="20"/>
              </w:rPr>
              <w:t>rada</w:t>
            </w:r>
            <w:proofErr w:type="spellEnd"/>
            <w:r w:rsidRPr="00CD18AF">
              <w:rPr>
                <w:rFonts w:ascii="Arial" w:hAnsi="Arial"/>
                <w:kern w:val="20"/>
                <w:sz w:val="20"/>
              </w:rPr>
              <w:t>;</w:t>
            </w:r>
          </w:p>
          <w:p w14:paraId="7BA1D81C" w14:textId="77777777" w:rsidR="00B47219" w:rsidRPr="00CD18AF" w:rsidRDefault="00B47219" w:rsidP="00B47219">
            <w:pPr>
              <w:numPr>
                <w:ilvl w:val="0"/>
                <w:numId w:val="28"/>
              </w:numPr>
              <w:spacing w:after="120" w:afterAutospacing="0"/>
              <w:rPr>
                <w:rFonts w:ascii="Arial" w:hAnsi="Arial"/>
                <w:kern w:val="20"/>
                <w:sz w:val="20"/>
                <w:lang w:val="sr-Cyrl-CS"/>
              </w:rPr>
            </w:pPr>
            <w:proofErr w:type="spellStart"/>
            <w:r w:rsidRPr="00CD18AF">
              <w:rPr>
                <w:rFonts w:ascii="Arial" w:hAnsi="Arial"/>
                <w:kern w:val="20"/>
                <w:sz w:val="20"/>
              </w:rPr>
              <w:t>način</w:t>
            </w:r>
            <w:proofErr w:type="spellEnd"/>
            <w:r w:rsidRPr="00CD18AF">
              <w:rPr>
                <w:rFonts w:ascii="Arial" w:hAnsi="Arial"/>
                <w:kern w:val="20"/>
                <w:sz w:val="20"/>
              </w:rPr>
              <w:t xml:space="preserve"> </w:t>
            </w:r>
            <w:proofErr w:type="spellStart"/>
            <w:r w:rsidRPr="00CD18AF">
              <w:rPr>
                <w:rFonts w:ascii="Arial" w:hAnsi="Arial"/>
                <w:kern w:val="20"/>
                <w:sz w:val="20"/>
              </w:rPr>
              <w:t>rešavanja</w:t>
            </w:r>
            <w:proofErr w:type="spellEnd"/>
            <w:r w:rsidRPr="00CD18AF">
              <w:rPr>
                <w:rFonts w:ascii="Arial" w:hAnsi="Arial"/>
                <w:kern w:val="20"/>
                <w:sz w:val="20"/>
              </w:rPr>
              <w:t xml:space="preserve"> </w:t>
            </w:r>
            <w:proofErr w:type="spellStart"/>
            <w:r w:rsidRPr="00CD18AF">
              <w:rPr>
                <w:rFonts w:ascii="Arial" w:hAnsi="Arial"/>
                <w:kern w:val="20"/>
                <w:sz w:val="20"/>
              </w:rPr>
              <w:t>problema</w:t>
            </w:r>
            <w:proofErr w:type="spellEnd"/>
            <w:r w:rsidRPr="00CD18AF">
              <w:rPr>
                <w:rFonts w:ascii="Arial" w:hAnsi="Arial"/>
                <w:kern w:val="20"/>
                <w:sz w:val="20"/>
              </w:rPr>
              <w:t xml:space="preserve"> </w:t>
            </w:r>
            <w:proofErr w:type="spellStart"/>
            <w:r w:rsidRPr="00CD18AF">
              <w:rPr>
                <w:rFonts w:ascii="Arial" w:hAnsi="Arial"/>
                <w:kern w:val="20"/>
                <w:sz w:val="20"/>
              </w:rPr>
              <w:t>i</w:t>
            </w:r>
            <w:proofErr w:type="spellEnd"/>
            <w:r w:rsidRPr="00CD18AF">
              <w:rPr>
                <w:rFonts w:ascii="Arial" w:hAnsi="Arial"/>
                <w:kern w:val="20"/>
                <w:sz w:val="20"/>
              </w:rPr>
              <w:t xml:space="preserve"> </w:t>
            </w:r>
            <w:proofErr w:type="spellStart"/>
            <w:r w:rsidRPr="00CD18AF">
              <w:rPr>
                <w:rFonts w:ascii="Arial" w:hAnsi="Arial"/>
                <w:kern w:val="20"/>
                <w:sz w:val="20"/>
              </w:rPr>
              <w:t>način</w:t>
            </w:r>
            <w:proofErr w:type="spellEnd"/>
            <w:r w:rsidRPr="00CD18AF">
              <w:rPr>
                <w:rFonts w:ascii="Arial" w:hAnsi="Arial"/>
                <w:kern w:val="20"/>
                <w:sz w:val="20"/>
              </w:rPr>
              <w:t xml:space="preserve"> </w:t>
            </w:r>
            <w:proofErr w:type="spellStart"/>
            <w:r w:rsidRPr="00CD18AF">
              <w:rPr>
                <w:rFonts w:ascii="Arial" w:hAnsi="Arial"/>
                <w:kern w:val="20"/>
                <w:sz w:val="20"/>
              </w:rPr>
              <w:t>praktične</w:t>
            </w:r>
            <w:proofErr w:type="spellEnd"/>
            <w:r w:rsidRPr="00CD18AF">
              <w:rPr>
                <w:rFonts w:ascii="Arial" w:hAnsi="Arial"/>
                <w:kern w:val="20"/>
                <w:sz w:val="20"/>
              </w:rPr>
              <w:t xml:space="preserve"> </w:t>
            </w:r>
            <w:proofErr w:type="spellStart"/>
            <w:r w:rsidRPr="00CD18AF">
              <w:rPr>
                <w:rFonts w:ascii="Arial" w:hAnsi="Arial"/>
                <w:kern w:val="20"/>
                <w:sz w:val="20"/>
              </w:rPr>
              <w:t>provere</w:t>
            </w:r>
            <w:proofErr w:type="spellEnd"/>
            <w:r w:rsidRPr="00CD18AF">
              <w:rPr>
                <w:rFonts w:ascii="Arial" w:hAnsi="Arial"/>
                <w:kern w:val="20"/>
                <w:sz w:val="20"/>
              </w:rPr>
              <w:t xml:space="preserve"> </w:t>
            </w:r>
            <w:proofErr w:type="spellStart"/>
            <w:r w:rsidRPr="00CD18AF">
              <w:rPr>
                <w:rFonts w:ascii="Arial" w:hAnsi="Arial"/>
                <w:kern w:val="20"/>
                <w:sz w:val="20"/>
              </w:rPr>
              <w:t>rezultata</w:t>
            </w:r>
            <w:proofErr w:type="spellEnd"/>
            <w:r w:rsidRPr="00CD18AF">
              <w:rPr>
                <w:rFonts w:ascii="Arial" w:hAnsi="Arial"/>
                <w:kern w:val="20"/>
                <w:sz w:val="20"/>
              </w:rPr>
              <w:t xml:space="preserve"> </w:t>
            </w:r>
            <w:proofErr w:type="spellStart"/>
            <w:r w:rsidRPr="00CD18AF">
              <w:rPr>
                <w:rFonts w:ascii="Arial" w:hAnsi="Arial"/>
                <w:kern w:val="20"/>
                <w:sz w:val="20"/>
              </w:rPr>
              <w:t>rada</w:t>
            </w:r>
            <w:proofErr w:type="spellEnd"/>
            <w:r w:rsidRPr="00CD18AF">
              <w:rPr>
                <w:rFonts w:ascii="Arial" w:hAnsi="Arial"/>
                <w:kern w:val="20"/>
                <w:sz w:val="20"/>
              </w:rPr>
              <w:t xml:space="preserve">, </w:t>
            </w:r>
            <w:proofErr w:type="spellStart"/>
            <w:r w:rsidRPr="00CD18AF">
              <w:rPr>
                <w:rFonts w:ascii="Arial" w:hAnsi="Arial"/>
                <w:kern w:val="20"/>
                <w:sz w:val="20"/>
              </w:rPr>
              <w:t>ako</w:t>
            </w:r>
            <w:proofErr w:type="spellEnd"/>
            <w:r w:rsidRPr="00CD18AF">
              <w:rPr>
                <w:rFonts w:ascii="Arial" w:hAnsi="Arial"/>
                <w:kern w:val="20"/>
                <w:sz w:val="20"/>
              </w:rPr>
              <w:t xml:space="preserve"> je </w:t>
            </w:r>
            <w:proofErr w:type="spellStart"/>
            <w:r w:rsidRPr="00CD18AF">
              <w:rPr>
                <w:rFonts w:ascii="Arial" w:hAnsi="Arial"/>
                <w:kern w:val="20"/>
                <w:sz w:val="20"/>
              </w:rPr>
              <w:t>takva</w:t>
            </w:r>
            <w:proofErr w:type="spellEnd"/>
            <w:r w:rsidRPr="00CD18AF">
              <w:rPr>
                <w:rFonts w:ascii="Arial" w:hAnsi="Arial"/>
                <w:kern w:val="20"/>
                <w:sz w:val="20"/>
              </w:rPr>
              <w:t xml:space="preserve"> </w:t>
            </w:r>
            <w:proofErr w:type="spellStart"/>
            <w:r w:rsidRPr="00CD18AF">
              <w:rPr>
                <w:rFonts w:ascii="Arial" w:hAnsi="Arial"/>
                <w:kern w:val="20"/>
                <w:sz w:val="20"/>
              </w:rPr>
              <w:t>provera</w:t>
            </w:r>
            <w:proofErr w:type="spellEnd"/>
            <w:r w:rsidRPr="00CD18AF">
              <w:rPr>
                <w:rFonts w:ascii="Arial" w:hAnsi="Arial"/>
                <w:kern w:val="20"/>
                <w:sz w:val="20"/>
              </w:rPr>
              <w:t xml:space="preserve"> </w:t>
            </w:r>
            <w:proofErr w:type="spellStart"/>
            <w:r w:rsidRPr="00CD18AF">
              <w:rPr>
                <w:rFonts w:ascii="Arial" w:hAnsi="Arial"/>
                <w:kern w:val="20"/>
                <w:sz w:val="20"/>
              </w:rPr>
              <w:t>neophodna</w:t>
            </w:r>
            <w:proofErr w:type="spellEnd"/>
            <w:r w:rsidRPr="00CD18AF">
              <w:rPr>
                <w:rFonts w:ascii="Arial" w:hAnsi="Arial"/>
                <w:kern w:val="20"/>
                <w:sz w:val="20"/>
              </w:rPr>
              <w:t>;</w:t>
            </w:r>
          </w:p>
          <w:p w14:paraId="0AECB3AB" w14:textId="77777777" w:rsidR="00B47219" w:rsidRPr="00CD18AF" w:rsidRDefault="00B47219" w:rsidP="00B47219">
            <w:pPr>
              <w:numPr>
                <w:ilvl w:val="0"/>
                <w:numId w:val="28"/>
              </w:numPr>
              <w:spacing w:after="120" w:afterAutospacing="0"/>
              <w:rPr>
                <w:rFonts w:ascii="Arial" w:hAnsi="Arial"/>
                <w:kern w:val="20"/>
                <w:sz w:val="20"/>
                <w:lang w:val="sr-Cyrl-CS"/>
              </w:rPr>
            </w:pPr>
            <w:proofErr w:type="spellStart"/>
            <w:r w:rsidRPr="00CD18AF">
              <w:rPr>
                <w:rFonts w:ascii="Arial" w:hAnsi="Arial"/>
                <w:kern w:val="20"/>
                <w:sz w:val="20"/>
              </w:rPr>
              <w:t>literatura</w:t>
            </w:r>
            <w:proofErr w:type="spellEnd"/>
          </w:p>
        </w:tc>
      </w:tr>
    </w:tbl>
    <w:p w14:paraId="0B2D5C91" w14:textId="77777777" w:rsidR="00B47219" w:rsidRPr="00CD18AF" w:rsidRDefault="00B47219" w:rsidP="006F760F">
      <w:pPr>
        <w:tabs>
          <w:tab w:val="left" w:pos="6237"/>
        </w:tabs>
        <w:spacing w:before="120" w:after="120" w:afterAutospacing="0"/>
        <w:jc w:val="left"/>
        <w:rPr>
          <w:rFonts w:ascii="Arial" w:hAnsi="Arial"/>
          <w:b/>
          <w:spacing w:val="-4"/>
          <w:kern w:val="20"/>
          <w:sz w:val="26"/>
        </w:rPr>
      </w:pPr>
      <w:r w:rsidRPr="00CD18AF">
        <w:rPr>
          <w:rFonts w:ascii="Arial" w:hAnsi="Arial"/>
          <w:b/>
          <w:spacing w:val="-4"/>
          <w:kern w:val="20"/>
          <w:sz w:val="26"/>
        </w:rPr>
        <w:t xml:space="preserve">NASLOV </w:t>
      </w:r>
      <w:r w:rsidR="00C73AEA">
        <w:rPr>
          <w:rFonts w:ascii="Arial" w:hAnsi="Arial"/>
          <w:b/>
          <w:spacing w:val="-4"/>
          <w:kern w:val="20"/>
          <w:sz w:val="26"/>
        </w:rPr>
        <w:t>MASTER</w:t>
      </w:r>
      <w:r w:rsidRPr="00CD18AF">
        <w:rPr>
          <w:rFonts w:ascii="Arial" w:hAnsi="Arial"/>
          <w:b/>
          <w:spacing w:val="-4"/>
          <w:kern w:val="20"/>
          <w:sz w:val="26"/>
        </w:rPr>
        <w:t xml:space="preserve"> RADA:</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B47219" w:rsidRPr="00CD18AF" w14:paraId="794CA907" w14:textId="77777777" w:rsidTr="006F760F">
        <w:trPr>
          <w:cantSplit/>
          <w:trHeight w:hRule="exact" w:val="900"/>
        </w:trPr>
        <w:tc>
          <w:tcPr>
            <w:tcW w:w="9923" w:type="dxa"/>
            <w:tcBorders>
              <w:top w:val="single" w:sz="12" w:space="0" w:color="auto"/>
              <w:bottom w:val="single" w:sz="12" w:space="0" w:color="auto"/>
            </w:tcBorders>
          </w:tcPr>
          <w:p w14:paraId="6644D282" w14:textId="3C161DC3" w:rsidR="00B47219" w:rsidRPr="00CD18AF" w:rsidRDefault="006A4FEF" w:rsidP="00620EF0">
            <w:pPr>
              <w:spacing w:before="60"/>
              <w:jc w:val="center"/>
              <w:rPr>
                <w:rFonts w:ascii="Arial" w:hAnsi="Arial"/>
                <w:kern w:val="20"/>
                <w:sz w:val="28"/>
              </w:rPr>
            </w:pPr>
            <w:proofErr w:type="spellStart"/>
            <w:ins w:id="77" w:author="leksandar komazec" w:date="2022-08-30T15:48:00Z">
              <w:r w:rsidRPr="006A4FEF">
                <w:rPr>
                  <w:rFonts w:ascii="Arial" w:hAnsi="Arial" w:cs="Arial"/>
                  <w:kern w:val="20"/>
                </w:rPr>
                <w:t>Razvijanje</w:t>
              </w:r>
              <w:proofErr w:type="spellEnd"/>
              <w:r w:rsidRPr="006A4FEF">
                <w:rPr>
                  <w:rFonts w:ascii="Arial" w:hAnsi="Arial" w:cs="Arial"/>
                  <w:kern w:val="20"/>
                </w:rPr>
                <w:t xml:space="preserve"> </w:t>
              </w:r>
              <w:proofErr w:type="spellStart"/>
              <w:r w:rsidRPr="006A4FEF">
                <w:rPr>
                  <w:rFonts w:ascii="Arial" w:hAnsi="Arial" w:cs="Arial"/>
                  <w:kern w:val="20"/>
                </w:rPr>
                <w:t>multiplatformske</w:t>
              </w:r>
              <w:proofErr w:type="spellEnd"/>
              <w:r w:rsidRPr="006A4FEF">
                <w:rPr>
                  <w:rFonts w:ascii="Arial" w:hAnsi="Arial" w:cs="Arial"/>
                  <w:kern w:val="20"/>
                </w:rPr>
                <w:t xml:space="preserve"> video </w:t>
              </w:r>
              <w:proofErr w:type="spellStart"/>
              <w:r w:rsidRPr="006A4FEF">
                <w:rPr>
                  <w:rFonts w:ascii="Arial" w:hAnsi="Arial" w:cs="Arial"/>
                  <w:kern w:val="20"/>
                </w:rPr>
                <w:t>igre</w:t>
              </w:r>
              <w:proofErr w:type="spellEnd"/>
              <w:r w:rsidRPr="006A4FEF">
                <w:rPr>
                  <w:rFonts w:ascii="Arial" w:hAnsi="Arial" w:cs="Arial"/>
                  <w:kern w:val="20"/>
                </w:rPr>
                <w:t xml:space="preserve"> </w:t>
              </w:r>
              <w:proofErr w:type="spellStart"/>
              <w:r w:rsidRPr="006A4FEF">
                <w:rPr>
                  <w:rFonts w:ascii="Arial" w:hAnsi="Arial" w:cs="Arial"/>
                  <w:kern w:val="20"/>
                </w:rPr>
                <w:t>sa</w:t>
              </w:r>
              <w:proofErr w:type="spellEnd"/>
              <w:r w:rsidRPr="006A4FEF">
                <w:rPr>
                  <w:rFonts w:ascii="Arial" w:hAnsi="Arial" w:cs="Arial"/>
                  <w:kern w:val="20"/>
                </w:rPr>
                <w:t xml:space="preserve"> </w:t>
              </w:r>
              <w:proofErr w:type="spellStart"/>
              <w:r w:rsidRPr="006A4FEF">
                <w:rPr>
                  <w:rFonts w:ascii="Arial" w:hAnsi="Arial" w:cs="Arial"/>
                  <w:kern w:val="20"/>
                </w:rPr>
                <w:t>podrškom</w:t>
              </w:r>
              <w:proofErr w:type="spellEnd"/>
              <w:r w:rsidRPr="006A4FEF">
                <w:rPr>
                  <w:rFonts w:ascii="Arial" w:hAnsi="Arial" w:cs="Arial"/>
                  <w:kern w:val="20"/>
                </w:rPr>
                <w:t xml:space="preserve"> za </w:t>
              </w:r>
              <w:proofErr w:type="spellStart"/>
              <w:r w:rsidRPr="006A4FEF">
                <w:rPr>
                  <w:rFonts w:ascii="Arial" w:hAnsi="Arial" w:cs="Arial"/>
                  <w:kern w:val="20"/>
                </w:rPr>
                <w:t>igranje</w:t>
              </w:r>
              <w:proofErr w:type="spellEnd"/>
              <w:r w:rsidRPr="006A4FEF">
                <w:rPr>
                  <w:rFonts w:ascii="Arial" w:hAnsi="Arial" w:cs="Arial"/>
                  <w:kern w:val="20"/>
                </w:rPr>
                <w:t xml:space="preserve"> </w:t>
              </w:r>
              <w:proofErr w:type="spellStart"/>
              <w:r w:rsidRPr="006A4FEF">
                <w:rPr>
                  <w:rFonts w:ascii="Arial" w:hAnsi="Arial" w:cs="Arial"/>
                  <w:kern w:val="20"/>
                </w:rPr>
                <w:t>preko</w:t>
              </w:r>
              <w:proofErr w:type="spellEnd"/>
              <w:r w:rsidRPr="006A4FEF">
                <w:rPr>
                  <w:rFonts w:ascii="Arial" w:hAnsi="Arial" w:cs="Arial"/>
                  <w:kern w:val="20"/>
                </w:rPr>
                <w:t xml:space="preserve"> </w:t>
              </w:r>
              <w:proofErr w:type="spellStart"/>
              <w:r w:rsidRPr="006A4FEF">
                <w:rPr>
                  <w:rFonts w:ascii="Arial" w:hAnsi="Arial" w:cs="Arial"/>
                  <w:kern w:val="20"/>
                </w:rPr>
                <w:t>mreže</w:t>
              </w:r>
            </w:ins>
            <w:proofErr w:type="spellEnd"/>
            <w:del w:id="78" w:author="leksandar komazec" w:date="2022-08-30T15:48:00Z">
              <w:r w:rsidR="00B47219" w:rsidRPr="00B47219" w:rsidDel="006A4FEF">
                <w:rPr>
                  <w:rFonts w:ascii="Arial" w:hAnsi="Arial" w:cs="Arial"/>
                  <w:kern w:val="20"/>
                </w:rPr>
                <w:delText>Poboljšanja DV-Hop algoritma za lokalizaciju u bežičnim senzorskim mrežama</w:delText>
              </w:r>
            </w:del>
          </w:p>
        </w:tc>
      </w:tr>
    </w:tbl>
    <w:p w14:paraId="0CFD6FA7" w14:textId="77777777" w:rsidR="00B47219" w:rsidRPr="00CD18AF" w:rsidRDefault="00B47219" w:rsidP="00B47219">
      <w:pPr>
        <w:tabs>
          <w:tab w:val="left" w:pos="6237"/>
        </w:tabs>
        <w:spacing w:after="120" w:afterAutospacing="0"/>
        <w:jc w:val="left"/>
        <w:rPr>
          <w:rFonts w:ascii="Arial" w:hAnsi="Arial"/>
          <w:b/>
          <w:spacing w:val="-4"/>
          <w:kern w:val="20"/>
          <w:sz w:val="26"/>
        </w:rPr>
      </w:pPr>
      <w:r w:rsidRPr="00CD18AF">
        <w:rPr>
          <w:rFonts w:ascii="Arial" w:hAnsi="Arial"/>
          <w:b/>
          <w:spacing w:val="-4"/>
          <w:kern w:val="20"/>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B47219" w:rsidRPr="00CD18AF" w14:paraId="4A56E099" w14:textId="77777777" w:rsidTr="006F760F">
        <w:trPr>
          <w:cantSplit/>
          <w:trHeight w:hRule="exact" w:val="2805"/>
        </w:trPr>
        <w:tc>
          <w:tcPr>
            <w:tcW w:w="9923" w:type="dxa"/>
            <w:tcBorders>
              <w:top w:val="single" w:sz="12" w:space="0" w:color="auto"/>
              <w:bottom w:val="single" w:sz="12" w:space="0" w:color="auto"/>
            </w:tcBorders>
          </w:tcPr>
          <w:p w14:paraId="71B101C0" w14:textId="7971DC9A" w:rsidR="00B47219" w:rsidRPr="00A11250" w:rsidDel="006A4FEF" w:rsidRDefault="006A4FEF">
            <w:pPr>
              <w:spacing w:before="120" w:after="60" w:afterAutospacing="0"/>
              <w:ind w:left="612"/>
              <w:rPr>
                <w:del w:id="79" w:author="leksandar komazec" w:date="2022-08-30T15:48:00Z"/>
                <w:rFonts w:ascii="Arial" w:hAnsi="Arial"/>
                <w:kern w:val="20"/>
              </w:rPr>
              <w:pPrChange w:id="80" w:author="leksandar komazec" w:date="2022-08-30T15:48:00Z">
                <w:pPr>
                  <w:numPr>
                    <w:numId w:val="30"/>
                  </w:numPr>
                  <w:tabs>
                    <w:tab w:val="num" w:pos="360"/>
                  </w:tabs>
                  <w:spacing w:before="120" w:after="60" w:afterAutospacing="0"/>
                  <w:ind w:left="619" w:hanging="288"/>
                </w:pPr>
              </w:pPrChange>
            </w:pPr>
            <w:ins w:id="81" w:author="leksandar komazec" w:date="2022-08-30T15:48:00Z">
              <w:r>
                <w:rPr>
                  <w:rFonts w:ascii="Arial" w:hAnsi="Arial"/>
                  <w:kern w:val="20"/>
                </w:rPr>
                <w:t>???</w:t>
              </w:r>
            </w:ins>
            <w:del w:id="82" w:author="leksandar komazec" w:date="2022-08-30T15:48:00Z">
              <w:r w:rsidR="00B47219" w:rsidRPr="00A11250" w:rsidDel="006A4FEF">
                <w:rPr>
                  <w:rFonts w:ascii="Arial" w:hAnsi="Arial"/>
                  <w:kern w:val="20"/>
                </w:rPr>
                <w:delText xml:space="preserve">Dati pregled </w:delText>
              </w:r>
              <w:r w:rsidR="00B47219" w:rsidDel="006A4FEF">
                <w:rPr>
                  <w:rFonts w:ascii="Arial" w:hAnsi="Arial"/>
                  <w:kern w:val="20"/>
                </w:rPr>
                <w:delText xml:space="preserve">postojećih algoritama za lokalizaciju </w:delText>
              </w:r>
            </w:del>
          </w:p>
          <w:p w14:paraId="2E9D29C6" w14:textId="52B4093E" w:rsidR="00B47219" w:rsidDel="006A4FEF" w:rsidRDefault="00B47219">
            <w:pPr>
              <w:spacing w:after="60" w:afterAutospacing="0"/>
              <w:ind w:left="612"/>
              <w:rPr>
                <w:del w:id="83" w:author="leksandar komazec" w:date="2022-08-30T15:48:00Z"/>
                <w:rFonts w:ascii="Arial" w:hAnsi="Arial"/>
                <w:kern w:val="20"/>
              </w:rPr>
              <w:pPrChange w:id="84" w:author="leksandar komazec" w:date="2022-08-30T15:48:00Z">
                <w:pPr>
                  <w:numPr>
                    <w:numId w:val="30"/>
                  </w:numPr>
                  <w:tabs>
                    <w:tab w:val="num" w:pos="360"/>
                  </w:tabs>
                  <w:spacing w:after="60" w:afterAutospacing="0"/>
                  <w:ind w:left="612" w:hanging="284"/>
                </w:pPr>
              </w:pPrChange>
            </w:pPr>
            <w:del w:id="85" w:author="leksandar komazec" w:date="2022-08-30T15:48:00Z">
              <w:r w:rsidDel="006A4FEF">
                <w:rPr>
                  <w:rFonts w:ascii="Arial" w:hAnsi="Arial"/>
                  <w:kern w:val="20"/>
                </w:rPr>
                <w:delText xml:space="preserve">Opisati DV-Hop algoritam i jedno njegovo postojeće poboljšanje </w:delText>
              </w:r>
            </w:del>
          </w:p>
          <w:p w14:paraId="5E5850B1" w14:textId="1C9A8027" w:rsidR="00B47219" w:rsidRPr="00A11250" w:rsidDel="006A4FEF" w:rsidRDefault="00B47219">
            <w:pPr>
              <w:spacing w:after="60" w:afterAutospacing="0"/>
              <w:ind w:left="612"/>
              <w:rPr>
                <w:del w:id="86" w:author="leksandar komazec" w:date="2022-08-30T15:48:00Z"/>
                <w:rFonts w:ascii="Arial" w:hAnsi="Arial"/>
                <w:kern w:val="20"/>
              </w:rPr>
              <w:pPrChange w:id="87" w:author="leksandar komazec" w:date="2022-08-30T15:48:00Z">
                <w:pPr>
                  <w:numPr>
                    <w:numId w:val="30"/>
                  </w:numPr>
                  <w:tabs>
                    <w:tab w:val="num" w:pos="360"/>
                  </w:tabs>
                  <w:spacing w:after="60" w:afterAutospacing="0"/>
                  <w:ind w:left="612" w:hanging="284"/>
                </w:pPr>
              </w:pPrChange>
            </w:pPr>
            <w:del w:id="88" w:author="leksandar komazec" w:date="2022-08-30T15:48:00Z">
              <w:r w:rsidRPr="00A11250" w:rsidDel="006A4FEF">
                <w:rPr>
                  <w:rFonts w:ascii="Arial" w:hAnsi="Arial"/>
                  <w:kern w:val="20"/>
                </w:rPr>
                <w:delText xml:space="preserve">Opisati </w:delText>
              </w:r>
              <w:r w:rsidDel="006A4FEF">
                <w:rPr>
                  <w:rFonts w:ascii="Arial" w:hAnsi="Arial"/>
                  <w:kern w:val="20"/>
                </w:rPr>
                <w:delText>dva nova predložena poboljšanja</w:delText>
              </w:r>
            </w:del>
          </w:p>
          <w:p w14:paraId="7D1C863E" w14:textId="49306EB4" w:rsidR="00B47219" w:rsidRPr="00CD18AF" w:rsidRDefault="00B47219">
            <w:pPr>
              <w:spacing w:after="60" w:afterAutospacing="0"/>
              <w:ind w:left="612"/>
              <w:rPr>
                <w:rFonts w:ascii="Arial" w:hAnsi="Arial"/>
                <w:kern w:val="20"/>
              </w:rPr>
              <w:pPrChange w:id="89" w:author="leksandar komazec" w:date="2022-08-30T15:48:00Z">
                <w:pPr>
                  <w:numPr>
                    <w:numId w:val="30"/>
                  </w:numPr>
                  <w:tabs>
                    <w:tab w:val="num" w:pos="360"/>
                  </w:tabs>
                  <w:spacing w:after="60" w:afterAutospacing="0"/>
                  <w:ind w:left="612" w:hanging="284"/>
                </w:pPr>
              </w:pPrChange>
            </w:pPr>
            <w:del w:id="90" w:author="leksandar komazec" w:date="2022-08-30T15:48:00Z">
              <w:r w:rsidDel="006A4FEF">
                <w:rPr>
                  <w:rFonts w:ascii="Arial" w:hAnsi="Arial"/>
                  <w:kern w:val="20"/>
                </w:rPr>
                <w:delText xml:space="preserve">Uporediti </w:delText>
              </w:r>
              <w:r w:rsidR="00120B99" w:rsidDel="006A4FEF">
                <w:rPr>
                  <w:rFonts w:ascii="Arial" w:hAnsi="Arial"/>
                  <w:kern w:val="20"/>
                </w:rPr>
                <w:delText>predložena poboljšanja sa DV-Hop-om i već postojećim poboljšanjem i analizirati grešku u lokalizaciji. Implementirati različite tipove mreže i varirati broj usidrenih čvorova i komunikacioni radijus, radi analize njihovog uticaja na grešku u lokalizaciji. Na osnovu simulacija doneti odgovarajuće zaključke i predložiti dalja moguća unapređenja DV-Hop algoritma.</w:delText>
              </w:r>
            </w:del>
          </w:p>
        </w:tc>
      </w:tr>
    </w:tbl>
    <w:p w14:paraId="01F332F7" w14:textId="77777777" w:rsidR="00B47219" w:rsidRPr="00CD18AF" w:rsidRDefault="00B47219" w:rsidP="00B47219">
      <w:pPr>
        <w:spacing w:after="120" w:afterAutospacing="0"/>
        <w:rPr>
          <w:rFonts w:ascii="Arial" w:hAnsi="Arial"/>
          <w:kern w:val="20"/>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B47219" w:rsidRPr="00CD18AF" w14:paraId="60A5B6F0" w14:textId="77777777" w:rsidTr="00620EF0">
        <w:trPr>
          <w:cantSplit/>
          <w:trHeight w:hRule="exact" w:val="350"/>
        </w:trPr>
        <w:tc>
          <w:tcPr>
            <w:tcW w:w="4962" w:type="dxa"/>
            <w:tcBorders>
              <w:top w:val="single" w:sz="12" w:space="0" w:color="auto"/>
              <w:bottom w:val="single" w:sz="4" w:space="0" w:color="auto"/>
            </w:tcBorders>
            <w:vAlign w:val="center"/>
          </w:tcPr>
          <w:p w14:paraId="69F6D7FD" w14:textId="77777777" w:rsidR="00B47219" w:rsidRPr="00CD18AF" w:rsidRDefault="00B47219" w:rsidP="00620EF0">
            <w:pPr>
              <w:jc w:val="left"/>
              <w:rPr>
                <w:rFonts w:ascii="Arial" w:hAnsi="Arial"/>
                <w:kern w:val="20"/>
                <w:sz w:val="20"/>
              </w:rPr>
            </w:pPr>
            <w:proofErr w:type="spellStart"/>
            <w:r w:rsidRPr="00CD18AF">
              <w:rPr>
                <w:rFonts w:ascii="Arial" w:hAnsi="Arial"/>
                <w:kern w:val="20"/>
                <w:sz w:val="20"/>
              </w:rPr>
              <w:t>Rukovodilac</w:t>
            </w:r>
            <w:proofErr w:type="spellEnd"/>
            <w:r w:rsidRPr="00CD18AF">
              <w:rPr>
                <w:rFonts w:ascii="Arial" w:hAnsi="Arial"/>
                <w:kern w:val="20"/>
                <w:sz w:val="20"/>
              </w:rPr>
              <w:t xml:space="preserve"> </w:t>
            </w:r>
            <w:proofErr w:type="spellStart"/>
            <w:r w:rsidRPr="00CD18AF">
              <w:rPr>
                <w:rFonts w:ascii="Arial" w:hAnsi="Arial"/>
                <w:kern w:val="20"/>
                <w:sz w:val="20"/>
              </w:rPr>
              <w:t>studijskog</w:t>
            </w:r>
            <w:proofErr w:type="spellEnd"/>
            <w:r w:rsidRPr="00CD18AF">
              <w:rPr>
                <w:rFonts w:ascii="Arial" w:hAnsi="Arial"/>
                <w:kern w:val="20"/>
                <w:sz w:val="20"/>
              </w:rPr>
              <w:t xml:space="preserve"> </w:t>
            </w:r>
            <w:proofErr w:type="spellStart"/>
            <w:r w:rsidRPr="00CD18AF">
              <w:rPr>
                <w:rFonts w:ascii="Arial" w:hAnsi="Arial"/>
                <w:kern w:val="20"/>
                <w:sz w:val="20"/>
              </w:rPr>
              <w:t>programa</w:t>
            </w:r>
            <w:proofErr w:type="spellEnd"/>
            <w:r w:rsidRPr="00CD18AF">
              <w:rPr>
                <w:rFonts w:ascii="Arial" w:hAnsi="Arial"/>
                <w:kern w:val="20"/>
                <w:sz w:val="20"/>
              </w:rPr>
              <w:t>:</w:t>
            </w:r>
          </w:p>
        </w:tc>
        <w:tc>
          <w:tcPr>
            <w:tcW w:w="4961" w:type="dxa"/>
            <w:tcBorders>
              <w:top w:val="single" w:sz="12" w:space="0" w:color="auto"/>
              <w:bottom w:val="single" w:sz="4" w:space="0" w:color="auto"/>
            </w:tcBorders>
            <w:vAlign w:val="center"/>
          </w:tcPr>
          <w:p w14:paraId="3DC8EFD6" w14:textId="77777777" w:rsidR="00B47219" w:rsidRPr="00CD18AF" w:rsidRDefault="00B47219" w:rsidP="00620EF0">
            <w:pPr>
              <w:jc w:val="left"/>
              <w:rPr>
                <w:rFonts w:ascii="Arial" w:hAnsi="Arial"/>
                <w:kern w:val="20"/>
                <w:sz w:val="20"/>
              </w:rPr>
            </w:pPr>
            <w:r w:rsidRPr="00CD18AF">
              <w:rPr>
                <w:rFonts w:ascii="Arial" w:hAnsi="Arial"/>
                <w:kern w:val="20"/>
                <w:sz w:val="20"/>
              </w:rPr>
              <w:t xml:space="preserve">Mentor </w:t>
            </w:r>
            <w:proofErr w:type="spellStart"/>
            <w:r w:rsidRPr="00CD18AF">
              <w:rPr>
                <w:rFonts w:ascii="Arial" w:hAnsi="Arial"/>
                <w:kern w:val="20"/>
                <w:sz w:val="20"/>
              </w:rPr>
              <w:t>rada</w:t>
            </w:r>
            <w:proofErr w:type="spellEnd"/>
            <w:r w:rsidRPr="00CD18AF">
              <w:rPr>
                <w:rFonts w:ascii="Arial" w:hAnsi="Arial"/>
                <w:kern w:val="20"/>
                <w:sz w:val="20"/>
              </w:rPr>
              <w:t>:</w:t>
            </w:r>
          </w:p>
        </w:tc>
      </w:tr>
      <w:tr w:rsidR="00B47219" w:rsidRPr="00CD18AF" w14:paraId="76B567D3" w14:textId="77777777" w:rsidTr="00620EF0">
        <w:trPr>
          <w:cantSplit/>
          <w:trHeight w:hRule="exact" w:val="600"/>
        </w:trPr>
        <w:tc>
          <w:tcPr>
            <w:tcW w:w="4962" w:type="dxa"/>
            <w:tcBorders>
              <w:top w:val="single" w:sz="4" w:space="0" w:color="auto"/>
              <w:bottom w:val="single" w:sz="12" w:space="0" w:color="auto"/>
            </w:tcBorders>
          </w:tcPr>
          <w:p w14:paraId="5067F8FE" w14:textId="77777777" w:rsidR="00B47219" w:rsidRPr="00CD18AF" w:rsidRDefault="00B47219" w:rsidP="00620EF0">
            <w:pPr>
              <w:spacing w:before="120"/>
              <w:jc w:val="left"/>
              <w:rPr>
                <w:rFonts w:ascii="Arial" w:hAnsi="Arial"/>
                <w:kern w:val="20"/>
                <w:sz w:val="20"/>
              </w:rPr>
            </w:pPr>
          </w:p>
        </w:tc>
        <w:tc>
          <w:tcPr>
            <w:tcW w:w="4961" w:type="dxa"/>
            <w:tcBorders>
              <w:top w:val="single" w:sz="4" w:space="0" w:color="auto"/>
              <w:bottom w:val="single" w:sz="12" w:space="0" w:color="auto"/>
            </w:tcBorders>
          </w:tcPr>
          <w:p w14:paraId="3FC80004" w14:textId="77777777" w:rsidR="00B47219" w:rsidRPr="00CD18AF" w:rsidRDefault="00B47219" w:rsidP="00620EF0">
            <w:pPr>
              <w:spacing w:before="120"/>
              <w:jc w:val="left"/>
              <w:rPr>
                <w:rFonts w:ascii="Arial" w:hAnsi="Arial"/>
                <w:kern w:val="20"/>
                <w:sz w:val="20"/>
              </w:rPr>
            </w:pPr>
          </w:p>
        </w:tc>
      </w:tr>
    </w:tbl>
    <w:p w14:paraId="285D09B5" w14:textId="77777777" w:rsidR="00B47219" w:rsidRPr="00CD18AF" w:rsidRDefault="00B47219" w:rsidP="00B47219">
      <w:pPr>
        <w:rPr>
          <w:rFonts w:ascii="Arial" w:hAnsi="Arial"/>
          <w:kern w:val="20"/>
          <w:sz w:val="10"/>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B47219" w:rsidRPr="00CD18AF" w14:paraId="7C0304E9" w14:textId="77777777" w:rsidTr="00620EF0">
        <w:trPr>
          <w:cantSplit/>
          <w:trHeight w:hRule="exact" w:val="400"/>
        </w:trPr>
        <w:tc>
          <w:tcPr>
            <w:tcW w:w="9923" w:type="dxa"/>
          </w:tcPr>
          <w:p w14:paraId="144A2891" w14:textId="77777777" w:rsidR="00B47219" w:rsidRPr="00CD18AF" w:rsidRDefault="00B47219" w:rsidP="00620EF0">
            <w:pPr>
              <w:spacing w:before="60"/>
              <w:jc w:val="left"/>
              <w:rPr>
                <w:rFonts w:ascii="Arial" w:hAnsi="Arial"/>
                <w:kern w:val="20"/>
                <w:sz w:val="20"/>
              </w:rPr>
            </w:pPr>
            <w:proofErr w:type="spellStart"/>
            <w:r w:rsidRPr="00CD18AF">
              <w:rPr>
                <w:rFonts w:ascii="Arial" w:hAnsi="Arial"/>
                <w:kern w:val="20"/>
                <w:sz w:val="20"/>
              </w:rPr>
              <w:t>Primerak</w:t>
            </w:r>
            <w:proofErr w:type="spellEnd"/>
            <w:r w:rsidRPr="00CD18AF">
              <w:rPr>
                <w:rFonts w:ascii="Arial" w:hAnsi="Arial"/>
                <w:kern w:val="20"/>
                <w:sz w:val="20"/>
              </w:rPr>
              <w:t xml:space="preserve"> za :  </w:t>
            </w:r>
            <w:r w:rsidRPr="00CD18AF">
              <w:rPr>
                <w:rFonts w:ascii="Arial" w:hAnsi="Arial"/>
                <w:kern w:val="20"/>
              </w:rPr>
              <w:sym w:font="ZapfDingbats BT" w:char="F06F"/>
            </w:r>
            <w:r w:rsidRPr="00CD18AF">
              <w:rPr>
                <w:rFonts w:ascii="Arial" w:hAnsi="Arial"/>
                <w:kern w:val="20"/>
                <w:sz w:val="20"/>
              </w:rPr>
              <w:t xml:space="preserve"> - </w:t>
            </w:r>
            <w:proofErr w:type="spellStart"/>
            <w:r w:rsidRPr="00CD18AF">
              <w:rPr>
                <w:rFonts w:ascii="Arial" w:hAnsi="Arial"/>
                <w:kern w:val="20"/>
                <w:sz w:val="20"/>
              </w:rPr>
              <w:t>Studenta</w:t>
            </w:r>
            <w:proofErr w:type="spellEnd"/>
            <w:r w:rsidRPr="00CD18AF">
              <w:rPr>
                <w:rFonts w:ascii="Arial" w:hAnsi="Arial"/>
                <w:kern w:val="20"/>
                <w:sz w:val="20"/>
              </w:rPr>
              <w:t>;</w:t>
            </w:r>
            <w:r w:rsidRPr="00CD18AF">
              <w:rPr>
                <w:rFonts w:ascii="Arial" w:hAnsi="Arial"/>
                <w:kern w:val="20"/>
                <w:sz w:val="20"/>
                <w:lang w:val="sr-Cyrl-CS"/>
              </w:rPr>
              <w:t xml:space="preserve"> </w:t>
            </w:r>
            <w:r w:rsidRPr="00CD18AF">
              <w:rPr>
                <w:rFonts w:ascii="Arial" w:hAnsi="Arial"/>
                <w:kern w:val="20"/>
              </w:rPr>
              <w:sym w:font="ZapfDingbats BT" w:char="F06F"/>
            </w:r>
            <w:r w:rsidRPr="00CD18AF">
              <w:rPr>
                <w:rFonts w:ascii="Arial" w:hAnsi="Arial"/>
                <w:kern w:val="20"/>
                <w:sz w:val="20"/>
              </w:rPr>
              <w:t xml:space="preserve"> - </w:t>
            </w:r>
            <w:proofErr w:type="spellStart"/>
            <w:r w:rsidRPr="00CD18AF">
              <w:rPr>
                <w:rFonts w:ascii="Arial" w:hAnsi="Arial"/>
                <w:kern w:val="20"/>
                <w:sz w:val="20"/>
              </w:rPr>
              <w:t>Studentsku</w:t>
            </w:r>
            <w:proofErr w:type="spellEnd"/>
            <w:r w:rsidRPr="00CD18AF">
              <w:rPr>
                <w:rFonts w:ascii="Arial" w:hAnsi="Arial"/>
                <w:kern w:val="20"/>
                <w:sz w:val="20"/>
              </w:rPr>
              <w:t xml:space="preserve"> </w:t>
            </w:r>
            <w:proofErr w:type="spellStart"/>
            <w:r w:rsidRPr="00CD18AF">
              <w:rPr>
                <w:rFonts w:ascii="Arial" w:hAnsi="Arial"/>
                <w:kern w:val="20"/>
                <w:sz w:val="20"/>
              </w:rPr>
              <w:t>službu</w:t>
            </w:r>
            <w:proofErr w:type="spellEnd"/>
            <w:r w:rsidRPr="00CD18AF">
              <w:rPr>
                <w:rFonts w:ascii="Arial" w:hAnsi="Arial"/>
                <w:kern w:val="20"/>
                <w:sz w:val="20"/>
              </w:rPr>
              <w:t xml:space="preserve"> </w:t>
            </w:r>
            <w:proofErr w:type="spellStart"/>
            <w:r w:rsidRPr="00CD18AF">
              <w:rPr>
                <w:rFonts w:ascii="Arial" w:hAnsi="Arial"/>
                <w:kern w:val="20"/>
                <w:sz w:val="20"/>
              </w:rPr>
              <w:t>fakulteta</w:t>
            </w:r>
            <w:proofErr w:type="spellEnd"/>
          </w:p>
        </w:tc>
      </w:tr>
    </w:tbl>
    <w:p w14:paraId="1AE04E5D" w14:textId="77777777" w:rsidR="00B47219" w:rsidRPr="00CD18AF" w:rsidRDefault="00B47219" w:rsidP="00B47219">
      <w:pPr>
        <w:spacing w:before="60"/>
        <w:jc w:val="right"/>
        <w:rPr>
          <w:rFonts w:ascii="Arial" w:hAnsi="Arial"/>
          <w:kern w:val="20"/>
          <w:sz w:val="18"/>
        </w:rPr>
      </w:pPr>
      <w:proofErr w:type="spellStart"/>
      <w:r w:rsidRPr="00CD18AF">
        <w:rPr>
          <w:rFonts w:ascii="Arial" w:hAnsi="Arial"/>
          <w:kern w:val="20"/>
          <w:sz w:val="18"/>
        </w:rPr>
        <w:t>Obrazac</w:t>
      </w:r>
      <w:proofErr w:type="spellEnd"/>
      <w:r w:rsidRPr="00CD18AF">
        <w:rPr>
          <w:rFonts w:ascii="Arial" w:hAnsi="Arial"/>
          <w:kern w:val="20"/>
          <w:sz w:val="18"/>
        </w:rPr>
        <w:t xml:space="preserve"> </w:t>
      </w:r>
      <w:r w:rsidRPr="00CD18AF">
        <w:rPr>
          <w:rFonts w:ascii="Arial" w:hAnsi="Arial"/>
          <w:b/>
          <w:kern w:val="20"/>
          <w:sz w:val="18"/>
        </w:rPr>
        <w:t>Q</w:t>
      </w:r>
      <w:r w:rsidRPr="00CD18AF">
        <w:rPr>
          <w:rFonts w:ascii="Arial" w:hAnsi="Arial"/>
          <w:b/>
          <w:kern w:val="20"/>
          <w:sz w:val="18"/>
          <w:lang w:val="sr-Cyrl-CS"/>
        </w:rPr>
        <w:t>2</w:t>
      </w:r>
      <w:r w:rsidRPr="00CD18AF">
        <w:rPr>
          <w:rFonts w:ascii="Arial" w:hAnsi="Arial"/>
          <w:b/>
          <w:kern w:val="20"/>
          <w:sz w:val="18"/>
        </w:rPr>
        <w:t>.</w:t>
      </w:r>
      <w:r w:rsidRPr="00CD18AF">
        <w:rPr>
          <w:rFonts w:ascii="Arial" w:hAnsi="Arial"/>
          <w:b/>
          <w:kern w:val="20"/>
          <w:sz w:val="18"/>
          <w:lang w:val="sr-Cyrl-CS"/>
        </w:rPr>
        <w:t>НА</w:t>
      </w:r>
      <w:r w:rsidRPr="00CD18AF">
        <w:rPr>
          <w:rFonts w:ascii="Arial" w:hAnsi="Arial"/>
          <w:b/>
          <w:kern w:val="20"/>
          <w:sz w:val="18"/>
        </w:rPr>
        <w:t>.</w:t>
      </w:r>
      <w:r w:rsidRPr="00CD18AF">
        <w:rPr>
          <w:rFonts w:ascii="Arial" w:hAnsi="Arial"/>
          <w:b/>
          <w:kern w:val="20"/>
          <w:sz w:val="18"/>
          <w:lang w:val="sr-Latn-CS"/>
        </w:rPr>
        <w:t>11</w:t>
      </w:r>
      <w:r w:rsidRPr="00CD18AF">
        <w:rPr>
          <w:rFonts w:ascii="Arial" w:hAnsi="Arial"/>
          <w:b/>
          <w:kern w:val="20"/>
          <w:sz w:val="18"/>
          <w:lang w:val="sr-Cyrl-CS"/>
        </w:rPr>
        <w:t>-03</w:t>
      </w:r>
      <w:r w:rsidRPr="00CD18AF">
        <w:rPr>
          <w:rFonts w:ascii="Arial" w:hAnsi="Arial"/>
          <w:kern w:val="20"/>
          <w:sz w:val="18"/>
        </w:rPr>
        <w:t xml:space="preserve"> – </w:t>
      </w:r>
      <w:proofErr w:type="spellStart"/>
      <w:r w:rsidRPr="00CD18AF">
        <w:rPr>
          <w:rFonts w:ascii="Arial" w:hAnsi="Arial"/>
          <w:kern w:val="20"/>
          <w:sz w:val="18"/>
        </w:rPr>
        <w:t>Izdanje</w:t>
      </w:r>
      <w:proofErr w:type="spellEnd"/>
      <w:r w:rsidRPr="00CD18AF">
        <w:rPr>
          <w:rFonts w:ascii="Arial" w:hAnsi="Arial"/>
          <w:kern w:val="20"/>
          <w:sz w:val="18"/>
        </w:rPr>
        <w:t xml:space="preserve"> 3</w:t>
      </w:r>
    </w:p>
    <w:p w14:paraId="2A2B1908" w14:textId="77777777" w:rsidR="00B47219" w:rsidRPr="00786C24" w:rsidRDefault="00B47219" w:rsidP="00B47219">
      <w:pPr>
        <w:rPr>
          <w:lang w:val="sr-Latn-CS"/>
        </w:rPr>
        <w:sectPr w:rsidR="00B47219" w:rsidRPr="00786C24" w:rsidSect="00F30FD4">
          <w:footerReference w:type="default" r:id="rId10"/>
          <w:pgSz w:w="11907" w:h="16840" w:code="9"/>
          <w:pgMar w:top="567" w:right="567" w:bottom="397" w:left="1418" w:header="567" w:footer="567" w:gutter="0"/>
          <w:cols w:space="720"/>
          <w:titlePg/>
        </w:sectPr>
      </w:pPr>
    </w:p>
    <w:p w14:paraId="526C1A2D" w14:textId="77777777" w:rsidR="00B47219" w:rsidRDefault="00B47219" w:rsidP="000D5D35">
      <w:pPr>
        <w:spacing w:line="20" w:lineRule="atLeast"/>
        <w:jc w:val="left"/>
        <w:rPr>
          <w:kern w:val="20"/>
        </w:rPr>
      </w:pPr>
    </w:p>
    <w:p w14:paraId="18351B20" w14:textId="77777777" w:rsidR="000D5D35" w:rsidRPr="00CE6D53" w:rsidRDefault="000D5D35" w:rsidP="000D5D35">
      <w:pPr>
        <w:spacing w:line="20" w:lineRule="atLeast"/>
        <w:jc w:val="left"/>
        <w:rPr>
          <w:b/>
          <w:kern w:val="20"/>
        </w:rPr>
      </w:pPr>
      <w:r w:rsidRPr="00CE6D53">
        <w:rPr>
          <w:b/>
          <w:kern w:val="20"/>
        </w:rPr>
        <w:t xml:space="preserve">Lista </w:t>
      </w:r>
      <w:proofErr w:type="spellStart"/>
      <w:r w:rsidRPr="00CE6D53">
        <w:rPr>
          <w:b/>
          <w:kern w:val="20"/>
        </w:rPr>
        <w:t>skraćenica</w:t>
      </w:r>
      <w:proofErr w:type="spellEnd"/>
    </w:p>
    <w:p w14:paraId="485E47E2" w14:textId="77777777" w:rsidR="00C5302D" w:rsidRDefault="00C5302D">
      <w:pPr>
        <w:spacing w:after="0" w:afterAutospacing="0"/>
        <w:jc w:val="left"/>
        <w:rPr>
          <w:i/>
          <w:kern w:val="20"/>
        </w:rPr>
      </w:pPr>
      <w:r>
        <w:rPr>
          <w:kern w:val="20"/>
        </w:rPr>
        <w:t xml:space="preserve">ADC - </w:t>
      </w:r>
      <w:r w:rsidRPr="00682D28">
        <w:rPr>
          <w:rStyle w:val="st"/>
        </w:rPr>
        <w:t xml:space="preserve"> </w:t>
      </w:r>
      <w:proofErr w:type="spellStart"/>
      <w:r w:rsidRPr="00682D28">
        <w:rPr>
          <w:rStyle w:val="st"/>
        </w:rPr>
        <w:t>analogno-digitalni</w:t>
      </w:r>
      <w:proofErr w:type="spellEnd"/>
      <w:r w:rsidRPr="00682D28">
        <w:rPr>
          <w:rStyle w:val="st"/>
        </w:rPr>
        <w:t xml:space="preserve"> </w:t>
      </w:r>
      <w:proofErr w:type="spellStart"/>
      <w:r w:rsidRPr="00682D28">
        <w:rPr>
          <w:rStyle w:val="st"/>
        </w:rPr>
        <w:t>konvertor</w:t>
      </w:r>
      <w:proofErr w:type="spellEnd"/>
    </w:p>
    <w:p w14:paraId="63F877D9" w14:textId="77777777" w:rsidR="00C5302D" w:rsidRPr="000D5D35" w:rsidRDefault="00C5302D">
      <w:pPr>
        <w:spacing w:after="0" w:afterAutospacing="0"/>
        <w:jc w:val="left"/>
        <w:rPr>
          <w:kern w:val="20"/>
        </w:rPr>
      </w:pPr>
      <w:proofErr w:type="spellStart"/>
      <w:r w:rsidRPr="000D5D35">
        <w:rPr>
          <w:kern w:val="20"/>
        </w:rPr>
        <w:t>AoA</w:t>
      </w:r>
      <w:proofErr w:type="spellEnd"/>
      <w:r>
        <w:rPr>
          <w:kern w:val="20"/>
        </w:rPr>
        <w:t xml:space="preserve"> - </w:t>
      </w:r>
      <w:r w:rsidRPr="000D5D35">
        <w:rPr>
          <w:i/>
          <w:kern w:val="20"/>
        </w:rPr>
        <w:t>Angle of Arrival</w:t>
      </w:r>
    </w:p>
    <w:p w14:paraId="4E1ABC5D" w14:textId="77777777" w:rsidR="00C5302D" w:rsidRDefault="00C5302D">
      <w:pPr>
        <w:spacing w:after="0" w:afterAutospacing="0"/>
        <w:jc w:val="left"/>
        <w:rPr>
          <w:i/>
          <w:kern w:val="20"/>
        </w:rPr>
      </w:pPr>
      <w:r w:rsidRPr="000D5D35">
        <w:rPr>
          <w:kern w:val="20"/>
        </w:rPr>
        <w:t>APIT</w:t>
      </w:r>
      <w:r>
        <w:rPr>
          <w:kern w:val="20"/>
          <w:sz w:val="16"/>
        </w:rPr>
        <w:t xml:space="preserve"> - </w:t>
      </w:r>
      <w:proofErr w:type="spellStart"/>
      <w:r w:rsidRPr="000D5D35">
        <w:rPr>
          <w:i/>
          <w:kern w:val="20"/>
        </w:rPr>
        <w:t>Aproximmate</w:t>
      </w:r>
      <w:proofErr w:type="spellEnd"/>
      <w:r w:rsidRPr="000D5D35">
        <w:rPr>
          <w:i/>
          <w:kern w:val="20"/>
        </w:rPr>
        <w:t xml:space="preserve"> Point in Triangle</w:t>
      </w:r>
    </w:p>
    <w:p w14:paraId="72B91147" w14:textId="77777777" w:rsidR="00C5302D" w:rsidRDefault="00C5302D">
      <w:pPr>
        <w:spacing w:after="0" w:afterAutospacing="0"/>
        <w:jc w:val="left"/>
        <w:rPr>
          <w:i/>
          <w:kern w:val="20"/>
        </w:rPr>
      </w:pPr>
      <w:r w:rsidRPr="007478DC">
        <w:rPr>
          <w:kern w:val="20"/>
        </w:rPr>
        <w:t>APS</w:t>
      </w:r>
      <w:r>
        <w:rPr>
          <w:i/>
          <w:kern w:val="20"/>
        </w:rPr>
        <w:t xml:space="preserve"> - Ad Hoc Positioning</w:t>
      </w:r>
    </w:p>
    <w:p w14:paraId="40D8B44C" w14:textId="77777777" w:rsidR="00C5302D" w:rsidRDefault="00C5302D">
      <w:pPr>
        <w:spacing w:after="0" w:afterAutospacing="0"/>
        <w:jc w:val="left"/>
        <w:rPr>
          <w:kern w:val="20"/>
        </w:rPr>
      </w:pPr>
      <w:r w:rsidRPr="000D5D35">
        <w:rPr>
          <w:kern w:val="20"/>
        </w:rPr>
        <w:t>BSM</w:t>
      </w:r>
      <w:r>
        <w:rPr>
          <w:kern w:val="20"/>
        </w:rPr>
        <w:t xml:space="preserve"> </w:t>
      </w:r>
      <w:r w:rsidRPr="000D5D35">
        <w:rPr>
          <w:kern w:val="20"/>
        </w:rPr>
        <w:t>-</w:t>
      </w:r>
      <w:r>
        <w:rPr>
          <w:kern w:val="20"/>
        </w:rPr>
        <w:t xml:space="preserve"> </w:t>
      </w:r>
      <w:proofErr w:type="spellStart"/>
      <w:r>
        <w:rPr>
          <w:kern w:val="20"/>
        </w:rPr>
        <w:t>Bežična</w:t>
      </w:r>
      <w:proofErr w:type="spellEnd"/>
      <w:r>
        <w:rPr>
          <w:kern w:val="20"/>
        </w:rPr>
        <w:t xml:space="preserve"> </w:t>
      </w:r>
      <w:proofErr w:type="spellStart"/>
      <w:r>
        <w:rPr>
          <w:kern w:val="20"/>
        </w:rPr>
        <w:t>senzorska</w:t>
      </w:r>
      <w:proofErr w:type="spellEnd"/>
      <w:r>
        <w:rPr>
          <w:kern w:val="20"/>
        </w:rPr>
        <w:t xml:space="preserve"> </w:t>
      </w:r>
      <w:proofErr w:type="spellStart"/>
      <w:r>
        <w:rPr>
          <w:kern w:val="20"/>
        </w:rPr>
        <w:t>mreža</w:t>
      </w:r>
      <w:proofErr w:type="spellEnd"/>
    </w:p>
    <w:p w14:paraId="5489A9D7" w14:textId="77777777" w:rsidR="00C5302D" w:rsidRDefault="00C5302D">
      <w:pPr>
        <w:spacing w:after="0" w:afterAutospacing="0"/>
        <w:jc w:val="left"/>
        <w:rPr>
          <w:kern w:val="20"/>
        </w:rPr>
      </w:pPr>
      <w:r>
        <w:rPr>
          <w:kern w:val="20"/>
        </w:rPr>
        <w:t xml:space="preserve">DV-Hop - </w:t>
      </w:r>
      <w:r w:rsidRPr="000D5D35">
        <w:rPr>
          <w:i/>
          <w:kern w:val="20"/>
        </w:rPr>
        <w:t>Distance Vector Hop</w:t>
      </w:r>
    </w:p>
    <w:p w14:paraId="40457BF7" w14:textId="77777777" w:rsidR="00C5302D" w:rsidRDefault="00C5302D">
      <w:pPr>
        <w:spacing w:after="0" w:afterAutospacing="0"/>
        <w:jc w:val="left"/>
        <w:rPr>
          <w:kern w:val="20"/>
        </w:rPr>
      </w:pPr>
      <w:r>
        <w:rPr>
          <w:kern w:val="20"/>
        </w:rPr>
        <w:t xml:space="preserve">GL - </w:t>
      </w:r>
      <w:proofErr w:type="spellStart"/>
      <w:r>
        <w:rPr>
          <w:kern w:val="20"/>
        </w:rPr>
        <w:t>Greška</w:t>
      </w:r>
      <w:proofErr w:type="spellEnd"/>
      <w:r>
        <w:rPr>
          <w:kern w:val="20"/>
        </w:rPr>
        <w:t xml:space="preserve"> u </w:t>
      </w:r>
      <w:proofErr w:type="spellStart"/>
      <w:r>
        <w:rPr>
          <w:kern w:val="20"/>
        </w:rPr>
        <w:t>lokalizaciji</w:t>
      </w:r>
      <w:proofErr w:type="spellEnd"/>
    </w:p>
    <w:p w14:paraId="44B18AEC" w14:textId="77777777" w:rsidR="00C5302D" w:rsidRDefault="00C5302D">
      <w:pPr>
        <w:spacing w:after="0" w:afterAutospacing="0"/>
        <w:jc w:val="left"/>
        <w:rPr>
          <w:i/>
          <w:kern w:val="20"/>
        </w:rPr>
      </w:pPr>
      <w:r w:rsidRPr="007478DC">
        <w:rPr>
          <w:kern w:val="20"/>
        </w:rPr>
        <w:t>GPS</w:t>
      </w:r>
      <w:r>
        <w:rPr>
          <w:i/>
          <w:kern w:val="20"/>
        </w:rPr>
        <w:t xml:space="preserve"> - Global Positioning System</w:t>
      </w:r>
    </w:p>
    <w:p w14:paraId="6A2B518E" w14:textId="77777777" w:rsidR="00C5302D" w:rsidRDefault="00C5302D">
      <w:pPr>
        <w:spacing w:after="0" w:afterAutospacing="0"/>
        <w:jc w:val="left"/>
        <w:rPr>
          <w:i/>
          <w:kern w:val="20"/>
        </w:rPr>
      </w:pPr>
      <w:r w:rsidRPr="00216F63">
        <w:rPr>
          <w:kern w:val="20"/>
        </w:rPr>
        <w:t>LS</w:t>
      </w:r>
      <w:r>
        <w:rPr>
          <w:i/>
          <w:kern w:val="20"/>
        </w:rPr>
        <w:t xml:space="preserve"> - Least Squares</w:t>
      </w:r>
    </w:p>
    <w:p w14:paraId="1AE49BEA" w14:textId="77777777" w:rsidR="00C5302D" w:rsidRPr="000D5D35" w:rsidRDefault="00C5302D">
      <w:pPr>
        <w:spacing w:after="0" w:afterAutospacing="0"/>
        <w:jc w:val="left"/>
        <w:rPr>
          <w:kern w:val="20"/>
        </w:rPr>
      </w:pPr>
      <w:r>
        <w:t xml:space="preserve">LSS - </w:t>
      </w:r>
      <w:r w:rsidRPr="00A32F6C">
        <w:rPr>
          <w:i/>
        </w:rPr>
        <w:t>Least Squares Solution</w:t>
      </w:r>
    </w:p>
    <w:p w14:paraId="4F3E25FE" w14:textId="77777777" w:rsidR="00C5302D" w:rsidRPr="000D5D35" w:rsidRDefault="00C5302D">
      <w:pPr>
        <w:spacing w:after="0" w:afterAutospacing="0"/>
        <w:jc w:val="left"/>
        <w:rPr>
          <w:i/>
          <w:kern w:val="20"/>
        </w:rPr>
      </w:pPr>
      <w:r w:rsidRPr="00216F63">
        <w:rPr>
          <w:kern w:val="20"/>
        </w:rPr>
        <w:t xml:space="preserve">max - </w:t>
      </w:r>
      <w:proofErr w:type="spellStart"/>
      <w:r w:rsidRPr="00216F63">
        <w:rPr>
          <w:kern w:val="20"/>
        </w:rPr>
        <w:t>maksimalan</w:t>
      </w:r>
      <w:proofErr w:type="spellEnd"/>
    </w:p>
    <w:p w14:paraId="1E444DC7" w14:textId="77777777" w:rsidR="00C5302D" w:rsidRDefault="00C5302D">
      <w:pPr>
        <w:spacing w:after="0" w:afterAutospacing="0"/>
        <w:jc w:val="left"/>
        <w:rPr>
          <w:i/>
          <w:kern w:val="20"/>
        </w:rPr>
      </w:pPr>
      <w:r w:rsidRPr="007478DC">
        <w:rPr>
          <w:kern w:val="20"/>
        </w:rPr>
        <w:t>MDS</w:t>
      </w:r>
      <w:r>
        <w:rPr>
          <w:i/>
          <w:kern w:val="20"/>
        </w:rPr>
        <w:t xml:space="preserve"> - Multidimensional Scaling</w:t>
      </w:r>
    </w:p>
    <w:p w14:paraId="3D68903A" w14:textId="77777777" w:rsidR="00C5302D" w:rsidRPr="00216F63" w:rsidRDefault="00C5302D">
      <w:pPr>
        <w:spacing w:after="0" w:afterAutospacing="0"/>
        <w:jc w:val="left"/>
        <w:rPr>
          <w:kern w:val="20"/>
        </w:rPr>
      </w:pPr>
      <w:r w:rsidRPr="00216F63">
        <w:rPr>
          <w:kern w:val="20"/>
        </w:rPr>
        <w:t xml:space="preserve">min - </w:t>
      </w:r>
      <w:proofErr w:type="spellStart"/>
      <w:r w:rsidRPr="00216F63">
        <w:rPr>
          <w:kern w:val="20"/>
        </w:rPr>
        <w:t>minimalan</w:t>
      </w:r>
      <w:proofErr w:type="spellEnd"/>
    </w:p>
    <w:p w14:paraId="6F71DF1A" w14:textId="77777777" w:rsidR="00C5302D" w:rsidRDefault="00C5302D">
      <w:pPr>
        <w:spacing w:after="0" w:afterAutospacing="0"/>
        <w:jc w:val="left"/>
      </w:pPr>
      <w:r>
        <w:t>NLSS -</w:t>
      </w:r>
      <w:r w:rsidRPr="00A32F6C">
        <w:rPr>
          <w:i/>
        </w:rPr>
        <w:t>Norm Least Squares Solution</w:t>
      </w:r>
    </w:p>
    <w:p w14:paraId="7E88E712" w14:textId="77777777" w:rsidR="00C5302D" w:rsidRDefault="00C5302D">
      <w:pPr>
        <w:spacing w:after="0" w:afterAutospacing="0"/>
        <w:jc w:val="left"/>
        <w:rPr>
          <w:kern w:val="20"/>
        </w:rPr>
      </w:pPr>
      <w:r>
        <w:rPr>
          <w:kern w:val="20"/>
        </w:rPr>
        <w:t xml:space="preserve">PGL- </w:t>
      </w:r>
      <w:proofErr w:type="spellStart"/>
      <w:r>
        <w:rPr>
          <w:kern w:val="20"/>
        </w:rPr>
        <w:t>Prosečna</w:t>
      </w:r>
      <w:proofErr w:type="spellEnd"/>
      <w:r>
        <w:rPr>
          <w:kern w:val="20"/>
        </w:rPr>
        <w:t xml:space="preserve"> </w:t>
      </w:r>
      <w:proofErr w:type="spellStart"/>
      <w:r>
        <w:rPr>
          <w:kern w:val="20"/>
        </w:rPr>
        <w:t>greška</w:t>
      </w:r>
      <w:proofErr w:type="spellEnd"/>
      <w:r>
        <w:rPr>
          <w:kern w:val="20"/>
        </w:rPr>
        <w:t xml:space="preserve"> u </w:t>
      </w:r>
      <w:proofErr w:type="spellStart"/>
      <w:r>
        <w:rPr>
          <w:kern w:val="20"/>
        </w:rPr>
        <w:t>lokalizaciji</w:t>
      </w:r>
      <w:proofErr w:type="spellEnd"/>
    </w:p>
    <w:p w14:paraId="65159CD7" w14:textId="77777777" w:rsidR="00C5302D" w:rsidRDefault="00C5302D">
      <w:pPr>
        <w:spacing w:after="0" w:afterAutospacing="0"/>
        <w:jc w:val="left"/>
        <w:rPr>
          <w:i/>
          <w:kern w:val="20"/>
        </w:rPr>
      </w:pPr>
      <w:r w:rsidRPr="00A04371">
        <w:rPr>
          <w:kern w:val="20"/>
        </w:rPr>
        <w:t>QP</w:t>
      </w:r>
      <w:r>
        <w:rPr>
          <w:i/>
          <w:kern w:val="20"/>
        </w:rPr>
        <w:t xml:space="preserve"> - Quadratic programming</w:t>
      </w:r>
    </w:p>
    <w:p w14:paraId="092ED553" w14:textId="77777777" w:rsidR="00C5302D" w:rsidRPr="000D5D35" w:rsidRDefault="00C5302D">
      <w:pPr>
        <w:spacing w:after="0" w:afterAutospacing="0"/>
        <w:jc w:val="left"/>
        <w:rPr>
          <w:kern w:val="20"/>
        </w:rPr>
      </w:pPr>
      <w:r w:rsidRPr="000D5D35">
        <w:rPr>
          <w:kern w:val="20"/>
        </w:rPr>
        <w:t>RSSI</w:t>
      </w:r>
      <w:r>
        <w:rPr>
          <w:kern w:val="20"/>
        </w:rPr>
        <w:t xml:space="preserve"> - </w:t>
      </w:r>
      <w:proofErr w:type="spellStart"/>
      <w:r>
        <w:rPr>
          <w:i/>
          <w:kern w:val="20"/>
        </w:rPr>
        <w:t>R</w:t>
      </w:r>
      <w:r w:rsidRPr="000D5D35">
        <w:rPr>
          <w:i/>
          <w:kern w:val="20"/>
        </w:rPr>
        <w:t>ecevied</w:t>
      </w:r>
      <w:proofErr w:type="spellEnd"/>
      <w:r w:rsidRPr="000D5D35">
        <w:rPr>
          <w:i/>
          <w:kern w:val="20"/>
        </w:rPr>
        <w:t xml:space="preserve"> Signal Strength Indi</w:t>
      </w:r>
      <w:r>
        <w:rPr>
          <w:i/>
          <w:kern w:val="20"/>
        </w:rPr>
        <w:t>c</w:t>
      </w:r>
      <w:r w:rsidRPr="000D5D35">
        <w:rPr>
          <w:i/>
          <w:kern w:val="20"/>
        </w:rPr>
        <w:t>ator</w:t>
      </w:r>
    </w:p>
    <w:p w14:paraId="64BA963C" w14:textId="77777777" w:rsidR="00C5302D" w:rsidRDefault="00C5302D">
      <w:pPr>
        <w:spacing w:after="0" w:afterAutospacing="0"/>
        <w:jc w:val="left"/>
        <w:rPr>
          <w:kern w:val="20"/>
        </w:rPr>
      </w:pPr>
      <w:r>
        <w:rPr>
          <w:kern w:val="20"/>
        </w:rPr>
        <w:t xml:space="preserve">SČ - </w:t>
      </w:r>
      <w:proofErr w:type="spellStart"/>
      <w:r>
        <w:rPr>
          <w:kern w:val="20"/>
        </w:rPr>
        <w:t>Senzorski</w:t>
      </w:r>
      <w:proofErr w:type="spellEnd"/>
      <w:r>
        <w:rPr>
          <w:kern w:val="20"/>
        </w:rPr>
        <w:t xml:space="preserve"> </w:t>
      </w:r>
      <w:proofErr w:type="spellStart"/>
      <w:r>
        <w:rPr>
          <w:kern w:val="20"/>
        </w:rPr>
        <w:t>čvor</w:t>
      </w:r>
      <w:proofErr w:type="spellEnd"/>
    </w:p>
    <w:p w14:paraId="652267C4" w14:textId="77777777" w:rsidR="00C5302D" w:rsidRDefault="00C5302D">
      <w:pPr>
        <w:spacing w:after="0" w:afterAutospacing="0"/>
        <w:jc w:val="left"/>
        <w:rPr>
          <w:kern w:val="20"/>
          <w:sz w:val="16"/>
        </w:rPr>
      </w:pPr>
      <w:r>
        <w:rPr>
          <w:kern w:val="20"/>
        </w:rPr>
        <w:t xml:space="preserve">SDP - </w:t>
      </w:r>
      <w:r w:rsidRPr="000D5D35">
        <w:rPr>
          <w:i/>
          <w:kern w:val="20"/>
        </w:rPr>
        <w:t>Semidefinite Programming</w:t>
      </w:r>
    </w:p>
    <w:p w14:paraId="73F3C096" w14:textId="77777777" w:rsidR="00C5302D" w:rsidRPr="00216F63" w:rsidRDefault="00C5302D">
      <w:pPr>
        <w:spacing w:after="0" w:afterAutospacing="0"/>
        <w:jc w:val="left"/>
        <w:rPr>
          <w:kern w:val="20"/>
        </w:rPr>
      </w:pPr>
      <w:r w:rsidRPr="00216F63">
        <w:rPr>
          <w:kern w:val="20"/>
        </w:rPr>
        <w:t xml:space="preserve">Sr. </w:t>
      </w:r>
      <w:proofErr w:type="spellStart"/>
      <w:r w:rsidRPr="00216F63">
        <w:rPr>
          <w:kern w:val="20"/>
        </w:rPr>
        <w:t>Vr</w:t>
      </w:r>
      <w:proofErr w:type="spellEnd"/>
      <w:r w:rsidRPr="00216F63">
        <w:rPr>
          <w:kern w:val="20"/>
        </w:rPr>
        <w:t xml:space="preserve">. - </w:t>
      </w:r>
      <w:proofErr w:type="spellStart"/>
      <w:r w:rsidRPr="00216F63">
        <w:rPr>
          <w:kern w:val="20"/>
        </w:rPr>
        <w:t>srednja</w:t>
      </w:r>
      <w:proofErr w:type="spellEnd"/>
      <w:r w:rsidRPr="00216F63">
        <w:rPr>
          <w:kern w:val="20"/>
        </w:rPr>
        <w:t xml:space="preserve"> </w:t>
      </w:r>
      <w:proofErr w:type="spellStart"/>
      <w:r w:rsidRPr="00216F63">
        <w:rPr>
          <w:kern w:val="20"/>
        </w:rPr>
        <w:t>vrednost</w:t>
      </w:r>
      <w:proofErr w:type="spellEnd"/>
    </w:p>
    <w:p w14:paraId="69303A65" w14:textId="77777777" w:rsidR="00C5302D" w:rsidRDefault="00C5302D">
      <w:pPr>
        <w:spacing w:after="0" w:afterAutospacing="0"/>
        <w:jc w:val="left"/>
        <w:rPr>
          <w:i/>
          <w:kern w:val="20"/>
        </w:rPr>
      </w:pPr>
      <w:proofErr w:type="spellStart"/>
      <w:r w:rsidRPr="000D5D35">
        <w:rPr>
          <w:kern w:val="20"/>
        </w:rPr>
        <w:t>T</w:t>
      </w:r>
      <w:r>
        <w:rPr>
          <w:kern w:val="20"/>
        </w:rPr>
        <w:t>D</w:t>
      </w:r>
      <w:r w:rsidRPr="000D5D35">
        <w:rPr>
          <w:kern w:val="20"/>
        </w:rPr>
        <w:t>oA</w:t>
      </w:r>
      <w:proofErr w:type="spellEnd"/>
      <w:r>
        <w:rPr>
          <w:kern w:val="20"/>
        </w:rPr>
        <w:t xml:space="preserve"> - </w:t>
      </w:r>
      <w:r w:rsidRPr="000D5D35">
        <w:rPr>
          <w:i/>
          <w:kern w:val="20"/>
        </w:rPr>
        <w:t xml:space="preserve">Time </w:t>
      </w:r>
      <w:proofErr w:type="spellStart"/>
      <w:r w:rsidRPr="000D5D35">
        <w:rPr>
          <w:i/>
          <w:kern w:val="20"/>
        </w:rPr>
        <w:t>Diefference</w:t>
      </w:r>
      <w:proofErr w:type="spellEnd"/>
      <w:r w:rsidRPr="000D5D35">
        <w:rPr>
          <w:i/>
          <w:kern w:val="20"/>
        </w:rPr>
        <w:t xml:space="preserve"> of Arrival</w:t>
      </w:r>
    </w:p>
    <w:p w14:paraId="7A3D10ED" w14:textId="77777777" w:rsidR="000631FA" w:rsidRDefault="000631FA" w:rsidP="000D5D35">
      <w:pPr>
        <w:spacing w:line="20" w:lineRule="atLeast"/>
        <w:jc w:val="left"/>
        <w:rPr>
          <w:rFonts w:ascii="Arial" w:hAnsi="Arial"/>
          <w:kern w:val="20"/>
          <w:sz w:val="16"/>
        </w:rPr>
      </w:pPr>
    </w:p>
    <w:p w14:paraId="13BF44F1" w14:textId="77777777" w:rsidR="003154E5" w:rsidRDefault="003154E5" w:rsidP="000D5D35">
      <w:pPr>
        <w:spacing w:line="20" w:lineRule="atLeast"/>
        <w:jc w:val="left"/>
        <w:rPr>
          <w:rFonts w:ascii="Arial" w:hAnsi="Arial"/>
          <w:kern w:val="20"/>
          <w:sz w:val="16"/>
        </w:rPr>
      </w:pPr>
    </w:p>
    <w:p w14:paraId="2BC49A4F" w14:textId="77777777" w:rsidR="003154E5" w:rsidRDefault="003154E5" w:rsidP="000D5D35">
      <w:pPr>
        <w:spacing w:line="20" w:lineRule="atLeast"/>
        <w:jc w:val="left"/>
        <w:rPr>
          <w:rFonts w:ascii="Arial" w:hAnsi="Arial"/>
          <w:kern w:val="20"/>
          <w:sz w:val="16"/>
        </w:rPr>
      </w:pPr>
    </w:p>
    <w:p w14:paraId="30608A7D" w14:textId="77777777" w:rsidR="003154E5" w:rsidRDefault="003154E5" w:rsidP="000D5D35">
      <w:pPr>
        <w:spacing w:line="20" w:lineRule="atLeast"/>
        <w:jc w:val="left"/>
        <w:rPr>
          <w:rFonts w:ascii="Arial" w:hAnsi="Arial"/>
          <w:kern w:val="20"/>
          <w:sz w:val="16"/>
        </w:rPr>
      </w:pPr>
    </w:p>
    <w:p w14:paraId="02ADA353" w14:textId="77777777" w:rsidR="003154E5" w:rsidRDefault="003154E5" w:rsidP="000D5D35">
      <w:pPr>
        <w:spacing w:line="20" w:lineRule="atLeast"/>
        <w:jc w:val="left"/>
        <w:rPr>
          <w:rFonts w:ascii="Arial" w:hAnsi="Arial"/>
          <w:kern w:val="20"/>
          <w:sz w:val="16"/>
        </w:rPr>
      </w:pPr>
    </w:p>
    <w:p w14:paraId="5A5F4652" w14:textId="77777777" w:rsidR="003154E5" w:rsidRDefault="003154E5" w:rsidP="000D5D35">
      <w:pPr>
        <w:spacing w:line="20" w:lineRule="atLeast"/>
        <w:jc w:val="left"/>
        <w:rPr>
          <w:rFonts w:ascii="Arial" w:hAnsi="Arial"/>
          <w:kern w:val="20"/>
          <w:sz w:val="16"/>
        </w:rPr>
      </w:pPr>
    </w:p>
    <w:p w14:paraId="1419A736" w14:textId="77777777" w:rsidR="003154E5" w:rsidRDefault="003154E5" w:rsidP="000D5D35">
      <w:pPr>
        <w:spacing w:line="20" w:lineRule="atLeast"/>
        <w:jc w:val="left"/>
        <w:rPr>
          <w:rFonts w:ascii="Arial" w:hAnsi="Arial"/>
          <w:kern w:val="20"/>
          <w:sz w:val="16"/>
        </w:rPr>
      </w:pPr>
    </w:p>
    <w:p w14:paraId="373090EB" w14:textId="77777777" w:rsidR="003154E5" w:rsidRDefault="003154E5" w:rsidP="000D5D35">
      <w:pPr>
        <w:spacing w:line="20" w:lineRule="atLeast"/>
        <w:jc w:val="left"/>
        <w:rPr>
          <w:rFonts w:ascii="Arial" w:hAnsi="Arial"/>
          <w:kern w:val="20"/>
          <w:sz w:val="16"/>
        </w:rPr>
      </w:pPr>
    </w:p>
    <w:p w14:paraId="5D345A17" w14:textId="77777777" w:rsidR="003154E5" w:rsidRDefault="003154E5" w:rsidP="000D5D35">
      <w:pPr>
        <w:spacing w:line="20" w:lineRule="atLeast"/>
        <w:jc w:val="left"/>
        <w:rPr>
          <w:rFonts w:ascii="Arial" w:hAnsi="Arial"/>
          <w:kern w:val="20"/>
          <w:sz w:val="16"/>
        </w:rPr>
      </w:pPr>
    </w:p>
    <w:p w14:paraId="3C711293" w14:textId="77777777" w:rsidR="003154E5" w:rsidRDefault="003154E5" w:rsidP="000D5D35">
      <w:pPr>
        <w:spacing w:line="20" w:lineRule="atLeast"/>
        <w:jc w:val="left"/>
        <w:rPr>
          <w:rFonts w:ascii="Arial" w:hAnsi="Arial"/>
          <w:kern w:val="20"/>
          <w:sz w:val="16"/>
        </w:rPr>
      </w:pPr>
    </w:p>
    <w:p w14:paraId="58E272A8" w14:textId="77777777" w:rsidR="003154E5" w:rsidRDefault="003154E5" w:rsidP="000D5D35">
      <w:pPr>
        <w:spacing w:line="20" w:lineRule="atLeast"/>
        <w:jc w:val="left"/>
        <w:rPr>
          <w:rFonts w:ascii="Arial" w:hAnsi="Arial"/>
          <w:kern w:val="20"/>
          <w:sz w:val="16"/>
        </w:rPr>
      </w:pPr>
    </w:p>
    <w:p w14:paraId="02558E65" w14:textId="77777777" w:rsidR="003154E5" w:rsidRDefault="003154E5" w:rsidP="000D5D35">
      <w:pPr>
        <w:spacing w:line="20" w:lineRule="atLeast"/>
        <w:jc w:val="left"/>
        <w:rPr>
          <w:rFonts w:ascii="Arial" w:hAnsi="Arial"/>
          <w:kern w:val="20"/>
          <w:sz w:val="16"/>
        </w:rPr>
      </w:pPr>
    </w:p>
    <w:p w14:paraId="274479BB" w14:textId="77777777" w:rsidR="003154E5" w:rsidRDefault="003154E5" w:rsidP="000D5D35">
      <w:pPr>
        <w:spacing w:line="20" w:lineRule="atLeast"/>
        <w:jc w:val="left"/>
        <w:rPr>
          <w:rFonts w:ascii="Arial" w:hAnsi="Arial"/>
          <w:kern w:val="20"/>
          <w:sz w:val="16"/>
        </w:rPr>
      </w:pPr>
    </w:p>
    <w:p w14:paraId="08FEC7E4" w14:textId="77777777" w:rsidR="003154E5" w:rsidRDefault="003154E5" w:rsidP="000D5D35">
      <w:pPr>
        <w:spacing w:line="20" w:lineRule="atLeast"/>
        <w:jc w:val="left"/>
        <w:rPr>
          <w:rFonts w:ascii="Arial" w:hAnsi="Arial"/>
          <w:kern w:val="20"/>
          <w:sz w:val="16"/>
        </w:rPr>
      </w:pPr>
    </w:p>
    <w:p w14:paraId="31472EDA" w14:textId="77777777" w:rsidR="003154E5" w:rsidRDefault="003154E5" w:rsidP="000D5D35">
      <w:pPr>
        <w:spacing w:line="20" w:lineRule="atLeast"/>
        <w:jc w:val="left"/>
        <w:rPr>
          <w:rFonts w:ascii="Arial" w:hAnsi="Arial"/>
          <w:kern w:val="20"/>
          <w:sz w:val="16"/>
        </w:rPr>
      </w:pPr>
    </w:p>
    <w:p w14:paraId="12DD1D71" w14:textId="77777777" w:rsidR="003154E5" w:rsidRDefault="003154E5" w:rsidP="000D5D35">
      <w:pPr>
        <w:spacing w:line="20" w:lineRule="atLeast"/>
        <w:jc w:val="left"/>
        <w:rPr>
          <w:rFonts w:ascii="Arial" w:hAnsi="Arial"/>
          <w:kern w:val="20"/>
          <w:sz w:val="16"/>
        </w:rPr>
      </w:pPr>
    </w:p>
    <w:p w14:paraId="47BF2D06" w14:textId="77777777" w:rsidR="003154E5" w:rsidRDefault="003154E5" w:rsidP="000D5D35">
      <w:pPr>
        <w:spacing w:line="20" w:lineRule="atLeast"/>
        <w:jc w:val="left"/>
        <w:rPr>
          <w:rFonts w:ascii="Arial" w:hAnsi="Arial"/>
          <w:kern w:val="20"/>
          <w:sz w:val="16"/>
        </w:rPr>
      </w:pPr>
    </w:p>
    <w:p w14:paraId="0C2F2922" w14:textId="77777777" w:rsidR="003154E5" w:rsidRDefault="003154E5" w:rsidP="000D5D35">
      <w:pPr>
        <w:spacing w:line="20" w:lineRule="atLeast"/>
        <w:jc w:val="left"/>
        <w:rPr>
          <w:rFonts w:ascii="Arial" w:hAnsi="Arial"/>
          <w:kern w:val="20"/>
          <w:sz w:val="16"/>
        </w:rPr>
      </w:pPr>
    </w:p>
    <w:p w14:paraId="0849AAB0" w14:textId="77777777" w:rsidR="003154E5" w:rsidRDefault="003154E5" w:rsidP="000D5D35">
      <w:pPr>
        <w:spacing w:line="20" w:lineRule="atLeast"/>
        <w:jc w:val="left"/>
        <w:rPr>
          <w:rFonts w:ascii="Arial" w:hAnsi="Arial"/>
          <w:kern w:val="20"/>
          <w:sz w:val="16"/>
        </w:rPr>
      </w:pPr>
    </w:p>
    <w:p w14:paraId="0D25D14C" w14:textId="77777777" w:rsidR="000D5D35" w:rsidRPr="00CE6D53" w:rsidRDefault="000D5D35" w:rsidP="000D5D35">
      <w:pPr>
        <w:spacing w:line="20" w:lineRule="atLeast"/>
        <w:jc w:val="left"/>
        <w:rPr>
          <w:b/>
          <w:kern w:val="20"/>
        </w:rPr>
      </w:pPr>
      <w:r w:rsidRPr="00CE6D53">
        <w:rPr>
          <w:b/>
          <w:kern w:val="20"/>
        </w:rPr>
        <w:lastRenderedPageBreak/>
        <w:t xml:space="preserve">Lista </w:t>
      </w:r>
      <w:proofErr w:type="spellStart"/>
      <w:r w:rsidR="00FF57B0" w:rsidRPr="00CE6D53">
        <w:rPr>
          <w:b/>
          <w:kern w:val="20"/>
        </w:rPr>
        <w:t>slika</w:t>
      </w:r>
      <w:proofErr w:type="spellEnd"/>
    </w:p>
    <w:p w14:paraId="7EDAFC4A" w14:textId="77777777" w:rsidR="003154E5" w:rsidRPr="003154E5" w:rsidRDefault="00495948"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kern w:val="20"/>
          <w:sz w:val="20"/>
          <w:szCs w:val="20"/>
          <w:lang w:val="sr-Latn-CS"/>
        </w:rPr>
        <w:fldChar w:fldCharType="begin"/>
      </w:r>
      <w:r w:rsidR="00665BD0" w:rsidRPr="003154E5">
        <w:rPr>
          <w:kern w:val="20"/>
          <w:sz w:val="20"/>
          <w:szCs w:val="20"/>
          <w:lang w:val="sr-Latn-CS"/>
        </w:rPr>
        <w:instrText xml:space="preserve"> TOC \h \z \c "Slika" </w:instrText>
      </w:r>
      <w:r w:rsidRPr="003154E5">
        <w:rPr>
          <w:kern w:val="20"/>
          <w:sz w:val="20"/>
          <w:szCs w:val="20"/>
          <w:lang w:val="sr-Latn-CS"/>
        </w:rPr>
        <w:fldChar w:fldCharType="separate"/>
      </w:r>
      <w:r w:rsidR="003154E5" w:rsidRPr="003154E5">
        <w:rPr>
          <w:rStyle w:val="Hyperlink"/>
          <w:noProof/>
          <w:sz w:val="20"/>
          <w:szCs w:val="20"/>
        </w:rPr>
        <w:fldChar w:fldCharType="begin"/>
      </w:r>
      <w:r w:rsidR="003154E5" w:rsidRPr="003154E5">
        <w:rPr>
          <w:rStyle w:val="Hyperlink"/>
          <w:noProof/>
          <w:sz w:val="20"/>
          <w:szCs w:val="20"/>
        </w:rPr>
        <w:instrText xml:space="preserve"> </w:instrText>
      </w:r>
      <w:r w:rsidR="003154E5" w:rsidRPr="003154E5">
        <w:rPr>
          <w:noProof/>
          <w:sz w:val="20"/>
          <w:szCs w:val="20"/>
        </w:rPr>
        <w:instrText>HYPERLINK \l "_Toc337907798"</w:instrText>
      </w:r>
      <w:r w:rsidR="003154E5" w:rsidRPr="003154E5">
        <w:rPr>
          <w:rStyle w:val="Hyperlink"/>
          <w:noProof/>
          <w:sz w:val="20"/>
          <w:szCs w:val="20"/>
        </w:rPr>
        <w:instrText xml:space="preserve"> </w:instrText>
      </w:r>
      <w:r w:rsidR="003154E5" w:rsidRPr="003154E5">
        <w:rPr>
          <w:rStyle w:val="Hyperlink"/>
          <w:noProof/>
          <w:sz w:val="20"/>
          <w:szCs w:val="20"/>
        </w:rPr>
        <w:fldChar w:fldCharType="separate"/>
      </w:r>
      <w:r w:rsidR="003154E5" w:rsidRPr="003154E5">
        <w:rPr>
          <w:rStyle w:val="Hyperlink"/>
          <w:noProof/>
          <w:sz w:val="20"/>
          <w:szCs w:val="20"/>
        </w:rPr>
        <w:t>Slika 1.1.1. Struktura senzorskog čvora</w:t>
      </w:r>
      <w:r w:rsidR="003154E5" w:rsidRPr="003154E5">
        <w:rPr>
          <w:noProof/>
          <w:webHidden/>
          <w:sz w:val="20"/>
          <w:szCs w:val="20"/>
        </w:rPr>
        <w:tab/>
      </w:r>
      <w:r w:rsidR="003154E5" w:rsidRPr="003154E5">
        <w:rPr>
          <w:noProof/>
          <w:webHidden/>
          <w:sz w:val="20"/>
          <w:szCs w:val="20"/>
        </w:rPr>
        <w:fldChar w:fldCharType="begin"/>
      </w:r>
      <w:r w:rsidR="003154E5" w:rsidRPr="003154E5">
        <w:rPr>
          <w:noProof/>
          <w:webHidden/>
          <w:sz w:val="20"/>
          <w:szCs w:val="20"/>
        </w:rPr>
        <w:instrText xml:space="preserve"> PAGEREF _Toc337907798 \h </w:instrText>
      </w:r>
      <w:r w:rsidR="003154E5" w:rsidRPr="003154E5">
        <w:rPr>
          <w:noProof/>
          <w:webHidden/>
          <w:sz w:val="20"/>
          <w:szCs w:val="20"/>
        </w:rPr>
      </w:r>
      <w:r w:rsidR="003154E5" w:rsidRPr="003154E5">
        <w:rPr>
          <w:noProof/>
          <w:webHidden/>
          <w:sz w:val="20"/>
          <w:szCs w:val="20"/>
        </w:rPr>
        <w:fldChar w:fldCharType="separate"/>
      </w:r>
      <w:ins w:id="91" w:author="Unknown" w:date="2012-10-13T16:30:00Z">
        <w:r w:rsidR="006B68A7">
          <w:rPr>
            <w:noProof/>
            <w:webHidden/>
            <w:sz w:val="20"/>
            <w:szCs w:val="20"/>
          </w:rPr>
          <w:t>9</w:t>
        </w:r>
      </w:ins>
      <w:del w:id="92" w:author="Unknown" w:date="2012-10-13T16:30:00Z">
        <w:r w:rsidR="003154E5" w:rsidRPr="003154E5" w:rsidDel="006B68A7">
          <w:rPr>
            <w:noProof/>
            <w:webHidden/>
            <w:sz w:val="20"/>
            <w:szCs w:val="20"/>
          </w:rPr>
          <w:delText>10</w:delText>
        </w:r>
      </w:del>
      <w:r w:rsidR="003154E5" w:rsidRPr="003154E5">
        <w:rPr>
          <w:noProof/>
          <w:webHidden/>
          <w:sz w:val="20"/>
          <w:szCs w:val="20"/>
        </w:rPr>
        <w:fldChar w:fldCharType="end"/>
      </w:r>
      <w:r w:rsidR="003154E5" w:rsidRPr="003154E5">
        <w:rPr>
          <w:rStyle w:val="Hyperlink"/>
          <w:noProof/>
          <w:sz w:val="20"/>
          <w:szCs w:val="20"/>
        </w:rPr>
        <w:fldChar w:fldCharType="end"/>
      </w:r>
    </w:p>
    <w:p w14:paraId="320D9F1D"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"_Toc337907799"</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1.1.2. Tipična struktura BSM</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_Toc337907799 \h </w:instrText>
      </w:r>
      <w:r w:rsidRPr="003154E5">
        <w:rPr>
          <w:noProof/>
          <w:webHidden/>
          <w:sz w:val="20"/>
          <w:szCs w:val="20"/>
        </w:rPr>
      </w:r>
      <w:r w:rsidRPr="003154E5">
        <w:rPr>
          <w:noProof/>
          <w:webHidden/>
          <w:sz w:val="20"/>
          <w:szCs w:val="20"/>
        </w:rPr>
        <w:fldChar w:fldCharType="separate"/>
      </w:r>
      <w:ins w:id="93" w:author="Unknown" w:date="2012-10-13T16:30:00Z">
        <w:r w:rsidR="006B68A7">
          <w:rPr>
            <w:noProof/>
            <w:webHidden/>
            <w:sz w:val="20"/>
            <w:szCs w:val="20"/>
          </w:rPr>
          <w:t>10</w:t>
        </w:r>
      </w:ins>
      <w:del w:id="94" w:author="Unknown" w:date="2012-10-13T16:30:00Z">
        <w:r w:rsidRPr="003154E5" w:rsidDel="006B68A7">
          <w:rPr>
            <w:noProof/>
            <w:webHidden/>
            <w:sz w:val="20"/>
            <w:szCs w:val="20"/>
          </w:rPr>
          <w:delText>11</w:delText>
        </w:r>
      </w:del>
      <w:r w:rsidRPr="003154E5">
        <w:rPr>
          <w:noProof/>
          <w:webHidden/>
          <w:sz w:val="20"/>
          <w:szCs w:val="20"/>
        </w:rPr>
        <w:fldChar w:fldCharType="end"/>
      </w:r>
      <w:r w:rsidRPr="003154E5">
        <w:rPr>
          <w:rStyle w:val="Hyperlink"/>
          <w:noProof/>
          <w:sz w:val="20"/>
          <w:szCs w:val="20"/>
        </w:rPr>
        <w:fldChar w:fldCharType="end"/>
      </w:r>
    </w:p>
    <w:p w14:paraId="4F9DFBAB"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"_Toc337907800"</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2.1.1. Ilustracija delova sistema za lokalizaciju</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_Toc337907800 \h </w:instrText>
      </w:r>
      <w:r w:rsidRPr="003154E5">
        <w:rPr>
          <w:noProof/>
          <w:webHidden/>
          <w:sz w:val="20"/>
          <w:szCs w:val="20"/>
        </w:rPr>
      </w:r>
      <w:r w:rsidRPr="003154E5">
        <w:rPr>
          <w:noProof/>
          <w:webHidden/>
          <w:sz w:val="20"/>
          <w:szCs w:val="20"/>
        </w:rPr>
        <w:fldChar w:fldCharType="separate"/>
      </w:r>
      <w:ins w:id="95" w:author="Unknown" w:date="2012-10-13T16:30:00Z">
        <w:r w:rsidR="006B68A7">
          <w:rPr>
            <w:noProof/>
            <w:webHidden/>
            <w:sz w:val="20"/>
            <w:szCs w:val="20"/>
          </w:rPr>
          <w:t>14</w:t>
        </w:r>
      </w:ins>
      <w:del w:id="96" w:author="Unknown" w:date="2012-10-13T16:30:00Z">
        <w:r w:rsidRPr="003154E5" w:rsidDel="006B68A7">
          <w:rPr>
            <w:noProof/>
            <w:webHidden/>
            <w:sz w:val="20"/>
            <w:szCs w:val="20"/>
          </w:rPr>
          <w:delText>15</w:delText>
        </w:r>
      </w:del>
      <w:r w:rsidRPr="003154E5">
        <w:rPr>
          <w:noProof/>
          <w:webHidden/>
          <w:sz w:val="20"/>
          <w:szCs w:val="20"/>
        </w:rPr>
        <w:fldChar w:fldCharType="end"/>
      </w:r>
      <w:r w:rsidRPr="003154E5">
        <w:rPr>
          <w:rStyle w:val="Hyperlink"/>
          <w:noProof/>
          <w:sz w:val="20"/>
          <w:szCs w:val="20"/>
        </w:rPr>
        <w:fldChar w:fldCharType="end"/>
      </w:r>
    </w:p>
    <w:p w14:paraId="7ACCAAAE"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"_Toc337907801"</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2.2.1. Model TDoA sistema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_Toc337907801 \h </w:instrText>
      </w:r>
      <w:r w:rsidRPr="003154E5">
        <w:rPr>
          <w:noProof/>
          <w:webHidden/>
          <w:sz w:val="20"/>
          <w:szCs w:val="20"/>
        </w:rPr>
      </w:r>
      <w:r w:rsidRPr="003154E5">
        <w:rPr>
          <w:noProof/>
          <w:webHidden/>
          <w:sz w:val="20"/>
          <w:szCs w:val="20"/>
        </w:rPr>
        <w:fldChar w:fldCharType="separate"/>
      </w:r>
      <w:ins w:id="97" w:author="Unknown" w:date="2012-10-13T16:30:00Z">
        <w:r w:rsidR="006B68A7">
          <w:rPr>
            <w:noProof/>
            <w:webHidden/>
            <w:sz w:val="20"/>
            <w:szCs w:val="20"/>
          </w:rPr>
          <w:t>16</w:t>
        </w:r>
      </w:ins>
      <w:del w:id="98" w:author="Unknown" w:date="2012-10-13T16:30:00Z">
        <w:r w:rsidRPr="003154E5" w:rsidDel="006B68A7">
          <w:rPr>
            <w:noProof/>
            <w:webHidden/>
            <w:sz w:val="20"/>
            <w:szCs w:val="20"/>
          </w:rPr>
          <w:delText>17</w:delText>
        </w:r>
      </w:del>
      <w:r w:rsidRPr="003154E5">
        <w:rPr>
          <w:noProof/>
          <w:webHidden/>
          <w:sz w:val="20"/>
          <w:szCs w:val="20"/>
        </w:rPr>
        <w:fldChar w:fldCharType="end"/>
      </w:r>
      <w:r w:rsidRPr="003154E5">
        <w:rPr>
          <w:rStyle w:val="Hyperlink"/>
          <w:noProof/>
          <w:sz w:val="20"/>
          <w:szCs w:val="20"/>
        </w:rPr>
        <w:fldChar w:fldCharType="end"/>
      </w:r>
    </w:p>
    <w:p w14:paraId="18BCD411"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"_Toc337907802"</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2.2.2. Ilustracija rada TDoA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_Toc337907802 \h </w:instrText>
      </w:r>
      <w:r w:rsidRPr="003154E5">
        <w:rPr>
          <w:noProof/>
          <w:webHidden/>
          <w:sz w:val="20"/>
          <w:szCs w:val="20"/>
        </w:rPr>
      </w:r>
      <w:r w:rsidRPr="003154E5">
        <w:rPr>
          <w:noProof/>
          <w:webHidden/>
          <w:sz w:val="20"/>
          <w:szCs w:val="20"/>
        </w:rPr>
        <w:fldChar w:fldCharType="separate"/>
      </w:r>
      <w:ins w:id="99" w:author="Unknown" w:date="2012-10-13T16:30:00Z">
        <w:r w:rsidR="006B68A7">
          <w:rPr>
            <w:noProof/>
            <w:webHidden/>
            <w:sz w:val="20"/>
            <w:szCs w:val="20"/>
          </w:rPr>
          <w:t>16</w:t>
        </w:r>
      </w:ins>
      <w:del w:id="100" w:author="Unknown" w:date="2012-10-13T16:30:00Z">
        <w:r w:rsidRPr="003154E5" w:rsidDel="006B68A7">
          <w:rPr>
            <w:noProof/>
            <w:webHidden/>
            <w:sz w:val="20"/>
            <w:szCs w:val="20"/>
          </w:rPr>
          <w:delText>17</w:delText>
        </w:r>
      </w:del>
      <w:r w:rsidRPr="003154E5">
        <w:rPr>
          <w:noProof/>
          <w:webHidden/>
          <w:sz w:val="20"/>
          <w:szCs w:val="20"/>
        </w:rPr>
        <w:fldChar w:fldCharType="end"/>
      </w:r>
      <w:r w:rsidRPr="003154E5">
        <w:rPr>
          <w:rStyle w:val="Hyperlink"/>
          <w:noProof/>
          <w:sz w:val="20"/>
          <w:szCs w:val="20"/>
        </w:rPr>
        <w:fldChar w:fldCharType="end"/>
      </w:r>
    </w:p>
    <w:p w14:paraId="1F205796"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"_Toc337907803"</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2.2.3. Ilustracija AoA tehnike</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_Toc337907803 \h </w:instrText>
      </w:r>
      <w:r w:rsidRPr="003154E5">
        <w:rPr>
          <w:noProof/>
          <w:webHidden/>
          <w:sz w:val="20"/>
          <w:szCs w:val="20"/>
        </w:rPr>
      </w:r>
      <w:r w:rsidRPr="003154E5">
        <w:rPr>
          <w:noProof/>
          <w:webHidden/>
          <w:sz w:val="20"/>
          <w:szCs w:val="20"/>
        </w:rPr>
        <w:fldChar w:fldCharType="separate"/>
      </w:r>
      <w:ins w:id="101" w:author="Unknown" w:date="2012-10-13T16:30:00Z">
        <w:r w:rsidR="006B68A7">
          <w:rPr>
            <w:noProof/>
            <w:webHidden/>
            <w:sz w:val="20"/>
            <w:szCs w:val="20"/>
          </w:rPr>
          <w:t>17</w:t>
        </w:r>
      </w:ins>
      <w:del w:id="102" w:author="Unknown" w:date="2012-10-13T16:30:00Z">
        <w:r w:rsidRPr="003154E5" w:rsidDel="006B68A7">
          <w:rPr>
            <w:noProof/>
            <w:webHidden/>
            <w:sz w:val="20"/>
            <w:szCs w:val="20"/>
          </w:rPr>
          <w:delText>18</w:delText>
        </w:r>
      </w:del>
      <w:r w:rsidRPr="003154E5">
        <w:rPr>
          <w:noProof/>
          <w:webHidden/>
          <w:sz w:val="20"/>
          <w:szCs w:val="20"/>
        </w:rPr>
        <w:fldChar w:fldCharType="end"/>
      </w:r>
      <w:r w:rsidRPr="003154E5">
        <w:rPr>
          <w:rStyle w:val="Hyperlink"/>
          <w:noProof/>
          <w:sz w:val="20"/>
          <w:szCs w:val="20"/>
        </w:rPr>
        <w:fldChar w:fldCharType="end"/>
      </w:r>
    </w:p>
    <w:p w14:paraId="36CCCCF1"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"_Toc337907804"</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2.3.1. a) Trilateracija idealan slučaj b) Realan slučaj</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_Toc337907804 \h </w:instrText>
      </w:r>
      <w:r w:rsidRPr="003154E5">
        <w:rPr>
          <w:noProof/>
          <w:webHidden/>
          <w:sz w:val="20"/>
          <w:szCs w:val="20"/>
        </w:rPr>
      </w:r>
      <w:r w:rsidRPr="003154E5">
        <w:rPr>
          <w:noProof/>
          <w:webHidden/>
          <w:sz w:val="20"/>
          <w:szCs w:val="20"/>
        </w:rPr>
        <w:fldChar w:fldCharType="separate"/>
      </w:r>
      <w:ins w:id="103" w:author="Unknown" w:date="2012-10-13T16:30:00Z">
        <w:r w:rsidR="006B68A7">
          <w:rPr>
            <w:noProof/>
            <w:webHidden/>
            <w:sz w:val="20"/>
            <w:szCs w:val="20"/>
          </w:rPr>
          <w:t>20</w:t>
        </w:r>
      </w:ins>
      <w:del w:id="104" w:author="Unknown" w:date="2012-10-13T16:30:00Z">
        <w:r w:rsidRPr="003154E5" w:rsidDel="006B68A7">
          <w:rPr>
            <w:noProof/>
            <w:webHidden/>
            <w:sz w:val="20"/>
            <w:szCs w:val="20"/>
          </w:rPr>
          <w:delText>21</w:delText>
        </w:r>
      </w:del>
      <w:r w:rsidRPr="003154E5">
        <w:rPr>
          <w:noProof/>
          <w:webHidden/>
          <w:sz w:val="20"/>
          <w:szCs w:val="20"/>
        </w:rPr>
        <w:fldChar w:fldCharType="end"/>
      </w:r>
      <w:r w:rsidRPr="003154E5">
        <w:rPr>
          <w:rStyle w:val="Hyperlink"/>
          <w:noProof/>
          <w:sz w:val="20"/>
          <w:szCs w:val="20"/>
        </w:rPr>
        <w:fldChar w:fldCharType="end"/>
      </w:r>
    </w:p>
    <w:p w14:paraId="69DEFCE9"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"_Toc337907805"</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2.3.2. Hiperbolična lateracija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_Toc337907805 \h </w:instrText>
      </w:r>
      <w:r w:rsidRPr="003154E5">
        <w:rPr>
          <w:noProof/>
          <w:webHidden/>
          <w:sz w:val="20"/>
          <w:szCs w:val="20"/>
        </w:rPr>
      </w:r>
      <w:r w:rsidRPr="003154E5">
        <w:rPr>
          <w:noProof/>
          <w:webHidden/>
          <w:sz w:val="20"/>
          <w:szCs w:val="20"/>
        </w:rPr>
        <w:fldChar w:fldCharType="separate"/>
      </w:r>
      <w:ins w:id="105" w:author="Unknown" w:date="2012-10-13T16:30:00Z">
        <w:r w:rsidR="006B68A7">
          <w:rPr>
            <w:noProof/>
            <w:webHidden/>
            <w:sz w:val="20"/>
            <w:szCs w:val="20"/>
          </w:rPr>
          <w:t>21</w:t>
        </w:r>
      </w:ins>
      <w:del w:id="106" w:author="Unknown" w:date="2012-10-13T16:30:00Z">
        <w:r w:rsidRPr="003154E5" w:rsidDel="006B68A7">
          <w:rPr>
            <w:noProof/>
            <w:webHidden/>
            <w:sz w:val="20"/>
            <w:szCs w:val="20"/>
          </w:rPr>
          <w:delText>22</w:delText>
        </w:r>
      </w:del>
      <w:r w:rsidRPr="003154E5">
        <w:rPr>
          <w:noProof/>
          <w:webHidden/>
          <w:sz w:val="20"/>
          <w:szCs w:val="20"/>
        </w:rPr>
        <w:fldChar w:fldCharType="end"/>
      </w:r>
      <w:r w:rsidRPr="003154E5">
        <w:rPr>
          <w:rStyle w:val="Hyperlink"/>
          <w:noProof/>
          <w:sz w:val="20"/>
          <w:szCs w:val="20"/>
        </w:rPr>
        <w:fldChar w:fldCharType="end"/>
      </w:r>
    </w:p>
    <w:p w14:paraId="2A995BCD"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"_Toc337907806"</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2.3.3. Ilustracija greške u određivanju pozicije</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_Toc337907806 \h </w:instrText>
      </w:r>
      <w:r w:rsidRPr="003154E5">
        <w:rPr>
          <w:noProof/>
          <w:webHidden/>
          <w:sz w:val="20"/>
          <w:szCs w:val="20"/>
        </w:rPr>
      </w:r>
      <w:r w:rsidRPr="003154E5">
        <w:rPr>
          <w:noProof/>
          <w:webHidden/>
          <w:sz w:val="20"/>
          <w:szCs w:val="20"/>
        </w:rPr>
        <w:fldChar w:fldCharType="separate"/>
      </w:r>
      <w:ins w:id="107" w:author="Unknown" w:date="2012-10-13T16:30:00Z">
        <w:r w:rsidR="006B68A7">
          <w:rPr>
            <w:noProof/>
            <w:webHidden/>
            <w:sz w:val="20"/>
            <w:szCs w:val="20"/>
          </w:rPr>
          <w:t>21</w:t>
        </w:r>
      </w:ins>
      <w:del w:id="108" w:author="Unknown" w:date="2012-10-13T16:30:00Z">
        <w:r w:rsidRPr="003154E5" w:rsidDel="006B68A7">
          <w:rPr>
            <w:noProof/>
            <w:webHidden/>
            <w:sz w:val="20"/>
            <w:szCs w:val="20"/>
          </w:rPr>
          <w:delText>22</w:delText>
        </w:r>
      </w:del>
      <w:r w:rsidRPr="003154E5">
        <w:rPr>
          <w:noProof/>
          <w:webHidden/>
          <w:sz w:val="20"/>
          <w:szCs w:val="20"/>
        </w:rPr>
        <w:fldChar w:fldCharType="end"/>
      </w:r>
      <w:r w:rsidRPr="003154E5">
        <w:rPr>
          <w:rStyle w:val="Hyperlink"/>
          <w:noProof/>
          <w:sz w:val="20"/>
          <w:szCs w:val="20"/>
        </w:rPr>
        <w:fldChar w:fldCharType="end"/>
      </w:r>
    </w:p>
    <w:p w14:paraId="58638330"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"_Toc337907807"</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2.3.4. Ilustracija triangulacije</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_Toc337907807 \h </w:instrText>
      </w:r>
      <w:r w:rsidRPr="003154E5">
        <w:rPr>
          <w:noProof/>
          <w:webHidden/>
          <w:sz w:val="20"/>
          <w:szCs w:val="20"/>
        </w:rPr>
      </w:r>
      <w:r w:rsidRPr="003154E5">
        <w:rPr>
          <w:noProof/>
          <w:webHidden/>
          <w:sz w:val="20"/>
          <w:szCs w:val="20"/>
        </w:rPr>
        <w:fldChar w:fldCharType="separate"/>
      </w:r>
      <w:ins w:id="109" w:author="Unknown" w:date="2012-10-13T16:30:00Z">
        <w:r w:rsidR="006B68A7">
          <w:rPr>
            <w:noProof/>
            <w:webHidden/>
            <w:sz w:val="20"/>
            <w:szCs w:val="20"/>
          </w:rPr>
          <w:t>21</w:t>
        </w:r>
      </w:ins>
      <w:del w:id="110" w:author="Unknown" w:date="2012-10-13T16:30:00Z">
        <w:r w:rsidRPr="003154E5" w:rsidDel="006B68A7">
          <w:rPr>
            <w:noProof/>
            <w:webHidden/>
            <w:sz w:val="20"/>
            <w:szCs w:val="20"/>
          </w:rPr>
          <w:delText>22</w:delText>
        </w:r>
      </w:del>
      <w:r w:rsidRPr="003154E5">
        <w:rPr>
          <w:noProof/>
          <w:webHidden/>
          <w:sz w:val="20"/>
          <w:szCs w:val="20"/>
        </w:rPr>
        <w:fldChar w:fldCharType="end"/>
      </w:r>
      <w:r w:rsidRPr="003154E5">
        <w:rPr>
          <w:rStyle w:val="Hyperlink"/>
          <w:noProof/>
          <w:sz w:val="20"/>
          <w:szCs w:val="20"/>
        </w:rPr>
        <w:fldChar w:fldCharType="end"/>
      </w:r>
    </w:p>
    <w:p w14:paraId="7CACBFB8"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"_Toc337907808"</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2.3.5 Primer preseka kvadrata oko tri sidra.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_Toc337907808 \h </w:instrText>
      </w:r>
      <w:r w:rsidRPr="003154E5">
        <w:rPr>
          <w:noProof/>
          <w:webHidden/>
          <w:sz w:val="20"/>
          <w:szCs w:val="20"/>
        </w:rPr>
      </w:r>
      <w:r w:rsidRPr="003154E5">
        <w:rPr>
          <w:noProof/>
          <w:webHidden/>
          <w:sz w:val="20"/>
          <w:szCs w:val="20"/>
        </w:rPr>
        <w:fldChar w:fldCharType="separate"/>
      </w:r>
      <w:ins w:id="111" w:author="Unknown" w:date="2012-10-13T16:30:00Z">
        <w:r w:rsidR="006B68A7">
          <w:rPr>
            <w:noProof/>
            <w:webHidden/>
            <w:sz w:val="20"/>
            <w:szCs w:val="20"/>
          </w:rPr>
          <w:t>22</w:t>
        </w:r>
      </w:ins>
      <w:del w:id="112" w:author="Unknown" w:date="2012-10-13T16:30:00Z">
        <w:r w:rsidRPr="003154E5" w:rsidDel="006B68A7">
          <w:rPr>
            <w:noProof/>
            <w:webHidden/>
            <w:sz w:val="20"/>
            <w:szCs w:val="20"/>
          </w:rPr>
          <w:delText>23</w:delText>
        </w:r>
      </w:del>
      <w:r w:rsidRPr="003154E5">
        <w:rPr>
          <w:noProof/>
          <w:webHidden/>
          <w:sz w:val="20"/>
          <w:szCs w:val="20"/>
        </w:rPr>
        <w:fldChar w:fldCharType="end"/>
      </w:r>
      <w:r w:rsidRPr="003154E5">
        <w:rPr>
          <w:rStyle w:val="Hyperlink"/>
          <w:noProof/>
          <w:sz w:val="20"/>
          <w:szCs w:val="20"/>
        </w:rPr>
        <w:fldChar w:fldCharType="end"/>
      </w:r>
    </w:p>
    <w:p w14:paraId="0A43FCA5"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"_Toc337907809"</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2.4.1. Ilustracija APIT algoritma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_Toc337907809 \h </w:instrText>
      </w:r>
      <w:r w:rsidRPr="003154E5">
        <w:rPr>
          <w:noProof/>
          <w:webHidden/>
          <w:sz w:val="20"/>
          <w:szCs w:val="20"/>
        </w:rPr>
      </w:r>
      <w:r w:rsidRPr="003154E5">
        <w:rPr>
          <w:noProof/>
          <w:webHidden/>
          <w:sz w:val="20"/>
          <w:szCs w:val="20"/>
        </w:rPr>
        <w:fldChar w:fldCharType="separate"/>
      </w:r>
      <w:ins w:id="113" w:author="Unknown" w:date="2012-10-13T16:30:00Z">
        <w:r w:rsidR="006B68A7">
          <w:rPr>
            <w:noProof/>
            <w:webHidden/>
            <w:sz w:val="20"/>
            <w:szCs w:val="20"/>
          </w:rPr>
          <w:t>24</w:t>
        </w:r>
      </w:ins>
      <w:del w:id="114" w:author="Unknown" w:date="2012-10-13T16:30:00Z">
        <w:r w:rsidRPr="003154E5" w:rsidDel="006B68A7">
          <w:rPr>
            <w:noProof/>
            <w:webHidden/>
            <w:sz w:val="20"/>
            <w:szCs w:val="20"/>
          </w:rPr>
          <w:delText>25</w:delText>
        </w:r>
      </w:del>
      <w:r w:rsidRPr="003154E5">
        <w:rPr>
          <w:noProof/>
          <w:webHidden/>
          <w:sz w:val="20"/>
          <w:szCs w:val="20"/>
        </w:rPr>
        <w:fldChar w:fldCharType="end"/>
      </w:r>
      <w:r w:rsidRPr="003154E5">
        <w:rPr>
          <w:rStyle w:val="Hyperlink"/>
          <w:noProof/>
          <w:sz w:val="20"/>
          <w:szCs w:val="20"/>
        </w:rPr>
        <w:fldChar w:fldCharType="end"/>
      </w:r>
    </w:p>
    <w:p w14:paraId="6D3FF0B9"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"_Toc337907810"</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2.4.2. Pomeranje čvora M</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_Toc337907810 \h </w:instrText>
      </w:r>
      <w:r w:rsidRPr="003154E5">
        <w:rPr>
          <w:noProof/>
          <w:webHidden/>
          <w:sz w:val="20"/>
          <w:szCs w:val="20"/>
        </w:rPr>
      </w:r>
      <w:r w:rsidRPr="003154E5">
        <w:rPr>
          <w:noProof/>
          <w:webHidden/>
          <w:sz w:val="20"/>
          <w:szCs w:val="20"/>
        </w:rPr>
        <w:fldChar w:fldCharType="separate"/>
      </w:r>
      <w:ins w:id="115" w:author="Unknown" w:date="2012-10-13T16:30:00Z">
        <w:r w:rsidR="006B68A7">
          <w:rPr>
            <w:noProof/>
            <w:webHidden/>
            <w:sz w:val="20"/>
            <w:szCs w:val="20"/>
          </w:rPr>
          <w:t>24</w:t>
        </w:r>
      </w:ins>
      <w:del w:id="116" w:author="Unknown" w:date="2012-10-13T16:30:00Z">
        <w:r w:rsidRPr="003154E5" w:rsidDel="006B68A7">
          <w:rPr>
            <w:noProof/>
            <w:webHidden/>
            <w:sz w:val="20"/>
            <w:szCs w:val="20"/>
          </w:rPr>
          <w:delText>25</w:delText>
        </w:r>
      </w:del>
      <w:r w:rsidRPr="003154E5">
        <w:rPr>
          <w:noProof/>
          <w:webHidden/>
          <w:sz w:val="20"/>
          <w:szCs w:val="20"/>
        </w:rPr>
        <w:fldChar w:fldCharType="end"/>
      </w:r>
      <w:r w:rsidRPr="003154E5">
        <w:rPr>
          <w:rStyle w:val="Hyperlink"/>
          <w:noProof/>
          <w:sz w:val="20"/>
          <w:szCs w:val="20"/>
        </w:rPr>
        <w:fldChar w:fldCharType="end"/>
      </w:r>
    </w:p>
    <w:p w14:paraId="4902DE8B"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"_Toc337907811"</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2.4.3. Čvor M izvan trougla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_Toc337907811 \h </w:instrText>
      </w:r>
      <w:r w:rsidRPr="003154E5">
        <w:rPr>
          <w:noProof/>
          <w:webHidden/>
          <w:sz w:val="20"/>
          <w:szCs w:val="20"/>
        </w:rPr>
      </w:r>
      <w:r w:rsidRPr="003154E5">
        <w:rPr>
          <w:noProof/>
          <w:webHidden/>
          <w:sz w:val="20"/>
          <w:szCs w:val="20"/>
        </w:rPr>
        <w:fldChar w:fldCharType="separate"/>
      </w:r>
      <w:ins w:id="117" w:author="Unknown" w:date="2012-10-13T16:30:00Z">
        <w:r w:rsidR="006B68A7">
          <w:rPr>
            <w:noProof/>
            <w:webHidden/>
            <w:sz w:val="20"/>
            <w:szCs w:val="20"/>
          </w:rPr>
          <w:t>25</w:t>
        </w:r>
      </w:ins>
      <w:del w:id="118" w:author="Unknown" w:date="2012-10-13T16:30:00Z">
        <w:r w:rsidRPr="003154E5" w:rsidDel="006B68A7">
          <w:rPr>
            <w:noProof/>
            <w:webHidden/>
            <w:sz w:val="20"/>
            <w:szCs w:val="20"/>
          </w:rPr>
          <w:delText>26</w:delText>
        </w:r>
      </w:del>
      <w:r w:rsidRPr="003154E5">
        <w:rPr>
          <w:noProof/>
          <w:webHidden/>
          <w:sz w:val="20"/>
          <w:szCs w:val="20"/>
        </w:rPr>
        <w:fldChar w:fldCharType="end"/>
      </w:r>
      <w:r w:rsidRPr="003154E5">
        <w:rPr>
          <w:rStyle w:val="Hyperlink"/>
          <w:noProof/>
          <w:sz w:val="20"/>
          <w:szCs w:val="20"/>
        </w:rPr>
        <w:fldChar w:fldCharType="end"/>
      </w:r>
    </w:p>
    <w:p w14:paraId="0E2065B9"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"_Toc337907812"</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 xml:space="preserve">Slika 2.4.4. </w:t>
      </w:r>
      <w:r w:rsidRPr="003154E5">
        <w:rPr>
          <w:rStyle w:val="Hyperlink"/>
          <w:i/>
          <w:noProof/>
          <w:sz w:val="20"/>
          <w:szCs w:val="20"/>
        </w:rPr>
        <w:t>Approximate PIT</w:t>
      </w:r>
      <w:r w:rsidRPr="003154E5">
        <w:rPr>
          <w:rStyle w:val="Hyperlink"/>
          <w:noProof/>
          <w:sz w:val="20"/>
          <w:szCs w:val="20"/>
        </w:rPr>
        <w:t xml:space="preserve"> test</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_Toc337907812 \h </w:instrText>
      </w:r>
      <w:r w:rsidRPr="003154E5">
        <w:rPr>
          <w:noProof/>
          <w:webHidden/>
          <w:sz w:val="20"/>
          <w:szCs w:val="20"/>
        </w:rPr>
      </w:r>
      <w:r w:rsidRPr="003154E5">
        <w:rPr>
          <w:noProof/>
          <w:webHidden/>
          <w:sz w:val="20"/>
          <w:szCs w:val="20"/>
        </w:rPr>
        <w:fldChar w:fldCharType="separate"/>
      </w:r>
      <w:ins w:id="119" w:author="Unknown" w:date="2012-10-13T16:30:00Z">
        <w:r w:rsidR="006B68A7">
          <w:rPr>
            <w:noProof/>
            <w:webHidden/>
            <w:sz w:val="20"/>
            <w:szCs w:val="20"/>
          </w:rPr>
          <w:t>25</w:t>
        </w:r>
      </w:ins>
      <w:del w:id="120" w:author="Unknown" w:date="2012-10-13T16:30:00Z">
        <w:r w:rsidRPr="003154E5" w:rsidDel="006B68A7">
          <w:rPr>
            <w:noProof/>
            <w:webHidden/>
            <w:sz w:val="20"/>
            <w:szCs w:val="20"/>
          </w:rPr>
          <w:delText>26</w:delText>
        </w:r>
      </w:del>
      <w:r w:rsidRPr="003154E5">
        <w:rPr>
          <w:noProof/>
          <w:webHidden/>
          <w:sz w:val="20"/>
          <w:szCs w:val="20"/>
        </w:rPr>
        <w:fldChar w:fldCharType="end"/>
      </w:r>
      <w:r w:rsidRPr="003154E5">
        <w:rPr>
          <w:rStyle w:val="Hyperlink"/>
          <w:noProof/>
          <w:sz w:val="20"/>
          <w:szCs w:val="20"/>
        </w:rPr>
        <w:fldChar w:fldCharType="end"/>
      </w:r>
    </w:p>
    <w:p w14:paraId="0BEB1AEA"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"_Toc337907813"</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2.4.5 Ilustracija lokalizacije pomoću težišta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_Toc337907813 \h </w:instrText>
      </w:r>
      <w:r w:rsidRPr="003154E5">
        <w:rPr>
          <w:noProof/>
          <w:webHidden/>
          <w:sz w:val="20"/>
          <w:szCs w:val="20"/>
        </w:rPr>
      </w:r>
      <w:r w:rsidRPr="003154E5">
        <w:rPr>
          <w:noProof/>
          <w:webHidden/>
          <w:sz w:val="20"/>
          <w:szCs w:val="20"/>
        </w:rPr>
        <w:fldChar w:fldCharType="separate"/>
      </w:r>
      <w:ins w:id="121" w:author="Unknown" w:date="2012-10-13T16:30:00Z">
        <w:r w:rsidR="006B68A7">
          <w:rPr>
            <w:noProof/>
            <w:webHidden/>
            <w:sz w:val="20"/>
            <w:szCs w:val="20"/>
          </w:rPr>
          <w:t>26</w:t>
        </w:r>
      </w:ins>
      <w:del w:id="122" w:author="Unknown" w:date="2012-10-13T16:30:00Z">
        <w:r w:rsidRPr="003154E5" w:rsidDel="006B68A7">
          <w:rPr>
            <w:noProof/>
            <w:webHidden/>
            <w:sz w:val="20"/>
            <w:szCs w:val="20"/>
          </w:rPr>
          <w:delText>27</w:delText>
        </w:r>
      </w:del>
      <w:r w:rsidRPr="003154E5">
        <w:rPr>
          <w:noProof/>
          <w:webHidden/>
          <w:sz w:val="20"/>
          <w:szCs w:val="20"/>
        </w:rPr>
        <w:fldChar w:fldCharType="end"/>
      </w:r>
      <w:r w:rsidRPr="003154E5">
        <w:rPr>
          <w:rStyle w:val="Hyperlink"/>
          <w:noProof/>
          <w:sz w:val="20"/>
          <w:szCs w:val="20"/>
        </w:rPr>
        <w:fldChar w:fldCharType="end"/>
      </w:r>
    </w:p>
    <w:p w14:paraId="55743908"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"_Toc337907814"</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2.4.6. DV Hop, ilustracija plavljenja počev od sidra 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_Toc337907814 \h </w:instrText>
      </w:r>
      <w:r w:rsidRPr="003154E5">
        <w:rPr>
          <w:noProof/>
          <w:webHidden/>
          <w:sz w:val="20"/>
          <w:szCs w:val="20"/>
        </w:rPr>
      </w:r>
      <w:r w:rsidRPr="003154E5">
        <w:rPr>
          <w:noProof/>
          <w:webHidden/>
          <w:sz w:val="20"/>
          <w:szCs w:val="20"/>
        </w:rPr>
        <w:fldChar w:fldCharType="separate"/>
      </w:r>
      <w:ins w:id="123" w:author="Unknown" w:date="2012-10-13T16:30:00Z">
        <w:r w:rsidR="006B68A7">
          <w:rPr>
            <w:noProof/>
            <w:webHidden/>
            <w:sz w:val="20"/>
            <w:szCs w:val="20"/>
          </w:rPr>
          <w:t>28</w:t>
        </w:r>
      </w:ins>
      <w:del w:id="124" w:author="Unknown" w:date="2012-10-13T16:30:00Z">
        <w:r w:rsidRPr="003154E5" w:rsidDel="006B68A7">
          <w:rPr>
            <w:noProof/>
            <w:webHidden/>
            <w:sz w:val="20"/>
            <w:szCs w:val="20"/>
          </w:rPr>
          <w:delText>29</w:delText>
        </w:r>
      </w:del>
      <w:r w:rsidRPr="003154E5">
        <w:rPr>
          <w:noProof/>
          <w:webHidden/>
          <w:sz w:val="20"/>
          <w:szCs w:val="20"/>
        </w:rPr>
        <w:fldChar w:fldCharType="end"/>
      </w:r>
      <w:r w:rsidRPr="003154E5">
        <w:rPr>
          <w:rStyle w:val="Hyperlink"/>
          <w:noProof/>
          <w:sz w:val="20"/>
          <w:szCs w:val="20"/>
        </w:rPr>
        <w:fldChar w:fldCharType="end"/>
      </w:r>
    </w:p>
    <w:p w14:paraId="66BCC052"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"_Toc337907815"</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2.4.7. DV-Hop primer</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_Toc337907815 \h </w:instrText>
      </w:r>
      <w:r w:rsidRPr="003154E5">
        <w:rPr>
          <w:noProof/>
          <w:webHidden/>
          <w:sz w:val="20"/>
          <w:szCs w:val="20"/>
        </w:rPr>
      </w:r>
      <w:r w:rsidRPr="003154E5">
        <w:rPr>
          <w:noProof/>
          <w:webHidden/>
          <w:sz w:val="20"/>
          <w:szCs w:val="20"/>
        </w:rPr>
        <w:fldChar w:fldCharType="separate"/>
      </w:r>
      <w:ins w:id="125" w:author="Unknown" w:date="2012-10-13T16:30:00Z">
        <w:r w:rsidR="006B68A7">
          <w:rPr>
            <w:noProof/>
            <w:webHidden/>
            <w:sz w:val="20"/>
            <w:szCs w:val="20"/>
          </w:rPr>
          <w:t>30</w:t>
        </w:r>
      </w:ins>
      <w:del w:id="126" w:author="Unknown" w:date="2012-10-13T16:30:00Z">
        <w:r w:rsidRPr="003154E5" w:rsidDel="006B68A7">
          <w:rPr>
            <w:noProof/>
            <w:webHidden/>
            <w:sz w:val="20"/>
            <w:szCs w:val="20"/>
          </w:rPr>
          <w:delText>31</w:delText>
        </w:r>
      </w:del>
      <w:r w:rsidRPr="003154E5">
        <w:rPr>
          <w:noProof/>
          <w:webHidden/>
          <w:sz w:val="20"/>
          <w:szCs w:val="20"/>
        </w:rPr>
        <w:fldChar w:fldCharType="end"/>
      </w:r>
      <w:r w:rsidRPr="003154E5">
        <w:rPr>
          <w:rStyle w:val="Hyperlink"/>
          <w:noProof/>
          <w:sz w:val="20"/>
          <w:szCs w:val="20"/>
        </w:rPr>
        <w:fldChar w:fldCharType="end"/>
      </w:r>
    </w:p>
    <w:p w14:paraId="722AF083"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"_Toc337907816"</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2.4.8. Euklidov algoritam primer</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_Toc337907816 \h </w:instrText>
      </w:r>
      <w:r w:rsidRPr="003154E5">
        <w:rPr>
          <w:noProof/>
          <w:webHidden/>
          <w:sz w:val="20"/>
          <w:szCs w:val="20"/>
        </w:rPr>
      </w:r>
      <w:r w:rsidRPr="003154E5">
        <w:rPr>
          <w:noProof/>
          <w:webHidden/>
          <w:sz w:val="20"/>
          <w:szCs w:val="20"/>
        </w:rPr>
        <w:fldChar w:fldCharType="separate"/>
      </w:r>
      <w:ins w:id="127" w:author="Unknown" w:date="2012-10-13T16:30:00Z">
        <w:r w:rsidR="006B68A7">
          <w:rPr>
            <w:noProof/>
            <w:webHidden/>
            <w:sz w:val="20"/>
            <w:szCs w:val="20"/>
          </w:rPr>
          <w:t>34</w:t>
        </w:r>
      </w:ins>
      <w:del w:id="128" w:author="Unknown" w:date="2012-10-13T16:30:00Z">
        <w:r w:rsidRPr="003154E5" w:rsidDel="006B68A7">
          <w:rPr>
            <w:noProof/>
            <w:webHidden/>
            <w:sz w:val="20"/>
            <w:szCs w:val="20"/>
          </w:rPr>
          <w:delText>35</w:delText>
        </w:r>
      </w:del>
      <w:r w:rsidRPr="003154E5">
        <w:rPr>
          <w:noProof/>
          <w:webHidden/>
          <w:sz w:val="20"/>
          <w:szCs w:val="20"/>
        </w:rPr>
        <w:fldChar w:fldCharType="end"/>
      </w:r>
      <w:r w:rsidRPr="003154E5">
        <w:rPr>
          <w:rStyle w:val="Hyperlink"/>
          <w:noProof/>
          <w:sz w:val="20"/>
          <w:szCs w:val="20"/>
        </w:rPr>
        <w:fldChar w:fldCharType="end"/>
      </w:r>
    </w:p>
    <w:p w14:paraId="7459D2EA"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"_Toc337907817"</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3.2.1 a) Fiksni radijus b)Varijabilni radijus</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_Toc337907817 \h </w:instrText>
      </w:r>
      <w:r w:rsidRPr="003154E5">
        <w:rPr>
          <w:noProof/>
          <w:webHidden/>
          <w:sz w:val="20"/>
          <w:szCs w:val="20"/>
        </w:rPr>
      </w:r>
      <w:r w:rsidRPr="003154E5">
        <w:rPr>
          <w:noProof/>
          <w:webHidden/>
          <w:sz w:val="20"/>
          <w:szCs w:val="20"/>
        </w:rPr>
        <w:fldChar w:fldCharType="separate"/>
      </w:r>
      <w:ins w:id="129" w:author="Unknown" w:date="2012-10-13T16:30:00Z">
        <w:r w:rsidR="006B68A7">
          <w:rPr>
            <w:noProof/>
            <w:webHidden/>
            <w:sz w:val="20"/>
            <w:szCs w:val="20"/>
          </w:rPr>
          <w:t>38</w:t>
        </w:r>
      </w:ins>
      <w:del w:id="130" w:author="Unknown" w:date="2012-10-13T16:30:00Z">
        <w:r w:rsidRPr="003154E5" w:rsidDel="006B68A7">
          <w:rPr>
            <w:noProof/>
            <w:webHidden/>
            <w:sz w:val="20"/>
            <w:szCs w:val="20"/>
          </w:rPr>
          <w:delText>39</w:delText>
        </w:r>
      </w:del>
      <w:r w:rsidRPr="003154E5">
        <w:rPr>
          <w:noProof/>
          <w:webHidden/>
          <w:sz w:val="20"/>
          <w:szCs w:val="20"/>
        </w:rPr>
        <w:fldChar w:fldCharType="end"/>
      </w:r>
      <w:r w:rsidRPr="003154E5">
        <w:rPr>
          <w:rStyle w:val="Hyperlink"/>
          <w:noProof/>
          <w:sz w:val="20"/>
          <w:szCs w:val="20"/>
        </w:rPr>
        <w:fldChar w:fldCharType="end"/>
      </w:r>
    </w:p>
    <w:p w14:paraId="34FD48A1"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"_Toc337907818"</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3.2.2. a) Kružno ograničenje b) Ograničenje trougla c) Presek dva konveksna ograničenja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_Toc337907818 \h </w:instrText>
      </w:r>
      <w:r w:rsidRPr="003154E5">
        <w:rPr>
          <w:noProof/>
          <w:webHidden/>
          <w:sz w:val="20"/>
          <w:szCs w:val="20"/>
        </w:rPr>
      </w:r>
      <w:r w:rsidRPr="003154E5">
        <w:rPr>
          <w:noProof/>
          <w:webHidden/>
          <w:sz w:val="20"/>
          <w:szCs w:val="20"/>
        </w:rPr>
        <w:fldChar w:fldCharType="separate"/>
      </w:r>
      <w:ins w:id="131" w:author="Unknown" w:date="2012-10-13T16:30:00Z">
        <w:r w:rsidR="006B68A7">
          <w:rPr>
            <w:noProof/>
            <w:webHidden/>
            <w:sz w:val="20"/>
            <w:szCs w:val="20"/>
          </w:rPr>
          <w:t>38</w:t>
        </w:r>
      </w:ins>
      <w:del w:id="132" w:author="Unknown" w:date="2012-10-13T16:30:00Z">
        <w:r w:rsidRPr="003154E5" w:rsidDel="006B68A7">
          <w:rPr>
            <w:noProof/>
            <w:webHidden/>
            <w:sz w:val="20"/>
            <w:szCs w:val="20"/>
          </w:rPr>
          <w:delText>39</w:delText>
        </w:r>
      </w:del>
      <w:r w:rsidRPr="003154E5">
        <w:rPr>
          <w:noProof/>
          <w:webHidden/>
          <w:sz w:val="20"/>
          <w:szCs w:val="20"/>
        </w:rPr>
        <w:fldChar w:fldCharType="end"/>
      </w:r>
      <w:r w:rsidRPr="003154E5">
        <w:rPr>
          <w:rStyle w:val="Hyperlink"/>
          <w:noProof/>
          <w:sz w:val="20"/>
          <w:szCs w:val="20"/>
        </w:rPr>
        <w:fldChar w:fldCharType="end"/>
      </w:r>
    </w:p>
    <w:p w14:paraId="73D8186F"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"_Toc337907819"</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4.1.1. Ilustracija iDV-Hop-a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_Toc337907819 \h </w:instrText>
      </w:r>
      <w:r w:rsidRPr="003154E5">
        <w:rPr>
          <w:noProof/>
          <w:webHidden/>
          <w:sz w:val="20"/>
          <w:szCs w:val="20"/>
        </w:rPr>
      </w:r>
      <w:r w:rsidRPr="003154E5">
        <w:rPr>
          <w:noProof/>
          <w:webHidden/>
          <w:sz w:val="20"/>
          <w:szCs w:val="20"/>
        </w:rPr>
        <w:fldChar w:fldCharType="separate"/>
      </w:r>
      <w:ins w:id="133" w:author="Unknown" w:date="2012-10-13T16:30:00Z">
        <w:r w:rsidR="006B68A7">
          <w:rPr>
            <w:noProof/>
            <w:webHidden/>
            <w:sz w:val="20"/>
            <w:szCs w:val="20"/>
          </w:rPr>
          <w:t>40</w:t>
        </w:r>
      </w:ins>
      <w:del w:id="134" w:author="Unknown" w:date="2012-10-13T16:30:00Z">
        <w:r w:rsidRPr="003154E5" w:rsidDel="006B68A7">
          <w:rPr>
            <w:noProof/>
            <w:webHidden/>
            <w:sz w:val="20"/>
            <w:szCs w:val="20"/>
          </w:rPr>
          <w:delText>41</w:delText>
        </w:r>
      </w:del>
      <w:r w:rsidRPr="003154E5">
        <w:rPr>
          <w:noProof/>
          <w:webHidden/>
          <w:sz w:val="20"/>
          <w:szCs w:val="20"/>
        </w:rPr>
        <w:fldChar w:fldCharType="end"/>
      </w:r>
      <w:r w:rsidRPr="003154E5">
        <w:rPr>
          <w:rStyle w:val="Hyperlink"/>
          <w:noProof/>
          <w:sz w:val="20"/>
          <w:szCs w:val="20"/>
        </w:rPr>
        <w:fldChar w:fldCharType="end"/>
      </w:r>
    </w:p>
    <w:p w14:paraId="442E5342"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"_Toc337907820"</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4.2.1. Ilustracija Quad DV-Hop-a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_Toc337907820 \h </w:instrText>
      </w:r>
      <w:r w:rsidRPr="003154E5">
        <w:rPr>
          <w:noProof/>
          <w:webHidden/>
          <w:sz w:val="20"/>
          <w:szCs w:val="20"/>
        </w:rPr>
      </w:r>
      <w:r w:rsidRPr="003154E5">
        <w:rPr>
          <w:noProof/>
          <w:webHidden/>
          <w:sz w:val="20"/>
          <w:szCs w:val="20"/>
        </w:rPr>
        <w:fldChar w:fldCharType="separate"/>
      </w:r>
      <w:ins w:id="135" w:author="Unknown" w:date="2012-10-13T16:30:00Z">
        <w:r w:rsidR="006B68A7">
          <w:rPr>
            <w:noProof/>
            <w:webHidden/>
            <w:sz w:val="20"/>
            <w:szCs w:val="20"/>
          </w:rPr>
          <w:t>42</w:t>
        </w:r>
      </w:ins>
      <w:del w:id="136" w:author="Unknown" w:date="2012-10-13T16:30:00Z">
        <w:r w:rsidRPr="003154E5" w:rsidDel="006B68A7">
          <w:rPr>
            <w:noProof/>
            <w:webHidden/>
            <w:sz w:val="20"/>
            <w:szCs w:val="20"/>
          </w:rPr>
          <w:delText>43</w:delText>
        </w:r>
      </w:del>
      <w:r w:rsidRPr="003154E5">
        <w:rPr>
          <w:noProof/>
          <w:webHidden/>
          <w:sz w:val="20"/>
          <w:szCs w:val="20"/>
        </w:rPr>
        <w:fldChar w:fldCharType="end"/>
      </w:r>
      <w:r w:rsidRPr="003154E5">
        <w:rPr>
          <w:rStyle w:val="Hyperlink"/>
          <w:noProof/>
          <w:sz w:val="20"/>
          <w:szCs w:val="20"/>
        </w:rPr>
        <w:fldChar w:fldCharType="end"/>
      </w:r>
    </w:p>
    <w:p w14:paraId="403CEB69"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"_Toc337907821"</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5.1.1. Ilustracija mrežaste raspodele čvorova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_Toc337907821 \h </w:instrText>
      </w:r>
      <w:r w:rsidRPr="003154E5">
        <w:rPr>
          <w:noProof/>
          <w:webHidden/>
          <w:sz w:val="20"/>
          <w:szCs w:val="20"/>
        </w:rPr>
      </w:r>
      <w:r w:rsidRPr="003154E5">
        <w:rPr>
          <w:noProof/>
          <w:webHidden/>
          <w:sz w:val="20"/>
          <w:szCs w:val="20"/>
        </w:rPr>
        <w:fldChar w:fldCharType="separate"/>
      </w:r>
      <w:ins w:id="137" w:author="Unknown" w:date="2012-10-13T16:30:00Z">
        <w:r w:rsidR="006B68A7">
          <w:rPr>
            <w:noProof/>
            <w:webHidden/>
            <w:sz w:val="20"/>
            <w:szCs w:val="20"/>
          </w:rPr>
          <w:t>44</w:t>
        </w:r>
      </w:ins>
      <w:del w:id="138" w:author="Unknown" w:date="2012-10-13T16:30:00Z">
        <w:r w:rsidRPr="003154E5" w:rsidDel="006B68A7">
          <w:rPr>
            <w:noProof/>
            <w:webHidden/>
            <w:sz w:val="20"/>
            <w:szCs w:val="20"/>
          </w:rPr>
          <w:delText>45</w:delText>
        </w:r>
      </w:del>
      <w:r w:rsidRPr="003154E5">
        <w:rPr>
          <w:noProof/>
          <w:webHidden/>
          <w:sz w:val="20"/>
          <w:szCs w:val="20"/>
        </w:rPr>
        <w:fldChar w:fldCharType="end"/>
      </w:r>
      <w:r w:rsidRPr="003154E5">
        <w:rPr>
          <w:rStyle w:val="Hyperlink"/>
          <w:noProof/>
          <w:sz w:val="20"/>
          <w:szCs w:val="20"/>
        </w:rPr>
        <w:fldChar w:fldCharType="end"/>
      </w:r>
    </w:p>
    <w:p w14:paraId="7C1FEC37"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"_Toc337907822"</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5.1.2. Zavisnost PGL od komunikacionog dometa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_Toc337907822 \h </w:instrText>
      </w:r>
      <w:r w:rsidRPr="003154E5">
        <w:rPr>
          <w:noProof/>
          <w:webHidden/>
          <w:sz w:val="20"/>
          <w:szCs w:val="20"/>
        </w:rPr>
      </w:r>
      <w:r w:rsidRPr="003154E5">
        <w:rPr>
          <w:noProof/>
          <w:webHidden/>
          <w:sz w:val="20"/>
          <w:szCs w:val="20"/>
        </w:rPr>
        <w:fldChar w:fldCharType="separate"/>
      </w:r>
      <w:ins w:id="139" w:author="Unknown" w:date="2012-10-13T16:30:00Z">
        <w:r w:rsidR="006B68A7">
          <w:rPr>
            <w:noProof/>
            <w:webHidden/>
            <w:sz w:val="20"/>
            <w:szCs w:val="20"/>
          </w:rPr>
          <w:t>45</w:t>
        </w:r>
      </w:ins>
      <w:del w:id="140" w:author="Unknown" w:date="2012-10-13T16:30:00Z">
        <w:r w:rsidRPr="003154E5" w:rsidDel="006B68A7">
          <w:rPr>
            <w:noProof/>
            <w:webHidden/>
            <w:sz w:val="20"/>
            <w:szCs w:val="20"/>
          </w:rPr>
          <w:delText>46</w:delText>
        </w:r>
      </w:del>
      <w:r w:rsidRPr="003154E5">
        <w:rPr>
          <w:noProof/>
          <w:webHidden/>
          <w:sz w:val="20"/>
          <w:szCs w:val="20"/>
        </w:rPr>
        <w:fldChar w:fldCharType="end"/>
      </w:r>
      <w:r w:rsidRPr="003154E5">
        <w:rPr>
          <w:rStyle w:val="Hyperlink"/>
          <w:noProof/>
          <w:sz w:val="20"/>
          <w:szCs w:val="20"/>
        </w:rPr>
        <w:fldChar w:fldCharType="end"/>
      </w:r>
    </w:p>
    <w:p w14:paraId="6FB5E859"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"_Toc337907823"</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5.1.3. Zavisnost PGL od broja usidrenih čvorova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_Toc337907823 \h </w:instrText>
      </w:r>
      <w:r w:rsidRPr="003154E5">
        <w:rPr>
          <w:noProof/>
          <w:webHidden/>
          <w:sz w:val="20"/>
          <w:szCs w:val="20"/>
        </w:rPr>
      </w:r>
      <w:r w:rsidRPr="003154E5">
        <w:rPr>
          <w:noProof/>
          <w:webHidden/>
          <w:sz w:val="20"/>
          <w:szCs w:val="20"/>
        </w:rPr>
        <w:fldChar w:fldCharType="separate"/>
      </w:r>
      <w:ins w:id="141" w:author="Unknown" w:date="2012-10-13T16:30:00Z">
        <w:r w:rsidR="006B68A7">
          <w:rPr>
            <w:noProof/>
            <w:webHidden/>
            <w:sz w:val="20"/>
            <w:szCs w:val="20"/>
          </w:rPr>
          <w:t>45</w:t>
        </w:r>
      </w:ins>
      <w:del w:id="142" w:author="Unknown" w:date="2012-10-13T16:30:00Z">
        <w:r w:rsidRPr="003154E5" w:rsidDel="006B68A7">
          <w:rPr>
            <w:noProof/>
            <w:webHidden/>
            <w:sz w:val="20"/>
            <w:szCs w:val="20"/>
          </w:rPr>
          <w:delText>46</w:delText>
        </w:r>
      </w:del>
      <w:r w:rsidRPr="003154E5">
        <w:rPr>
          <w:noProof/>
          <w:webHidden/>
          <w:sz w:val="20"/>
          <w:szCs w:val="20"/>
        </w:rPr>
        <w:fldChar w:fldCharType="end"/>
      </w:r>
      <w:r w:rsidRPr="003154E5">
        <w:rPr>
          <w:rStyle w:val="Hyperlink"/>
          <w:noProof/>
          <w:sz w:val="20"/>
          <w:szCs w:val="20"/>
        </w:rPr>
        <w:fldChar w:fldCharType="end"/>
      </w:r>
    </w:p>
    <w:p w14:paraId="309F8D9A"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"_Toc337907824"</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5.2.1. Mrežasta raspodela čvorova sa šupljinom u obliku slova C</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_Toc337907824 \h </w:instrText>
      </w:r>
      <w:r w:rsidRPr="003154E5">
        <w:rPr>
          <w:noProof/>
          <w:webHidden/>
          <w:sz w:val="20"/>
          <w:szCs w:val="20"/>
        </w:rPr>
      </w:r>
      <w:r w:rsidRPr="003154E5">
        <w:rPr>
          <w:noProof/>
          <w:webHidden/>
          <w:sz w:val="20"/>
          <w:szCs w:val="20"/>
        </w:rPr>
        <w:fldChar w:fldCharType="separate"/>
      </w:r>
      <w:ins w:id="143" w:author="Unknown" w:date="2012-10-13T16:30:00Z">
        <w:r w:rsidR="006B68A7">
          <w:rPr>
            <w:noProof/>
            <w:webHidden/>
            <w:sz w:val="20"/>
            <w:szCs w:val="20"/>
          </w:rPr>
          <w:t>47</w:t>
        </w:r>
      </w:ins>
      <w:del w:id="144" w:author="Unknown" w:date="2012-10-13T16:30:00Z">
        <w:r w:rsidRPr="003154E5" w:rsidDel="006B68A7">
          <w:rPr>
            <w:noProof/>
            <w:webHidden/>
            <w:sz w:val="20"/>
            <w:szCs w:val="20"/>
          </w:rPr>
          <w:delText>48</w:delText>
        </w:r>
      </w:del>
      <w:r w:rsidRPr="003154E5">
        <w:rPr>
          <w:noProof/>
          <w:webHidden/>
          <w:sz w:val="20"/>
          <w:szCs w:val="20"/>
        </w:rPr>
        <w:fldChar w:fldCharType="end"/>
      </w:r>
      <w:r w:rsidRPr="003154E5">
        <w:rPr>
          <w:rStyle w:val="Hyperlink"/>
          <w:noProof/>
          <w:sz w:val="20"/>
          <w:szCs w:val="20"/>
        </w:rPr>
        <w:fldChar w:fldCharType="end"/>
      </w:r>
    </w:p>
    <w:p w14:paraId="74081CBE"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"_Toc337907825"</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5.2.2. Zavisnost PGL od komunikacionog dometa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_Toc337907825 \h </w:instrText>
      </w:r>
      <w:r w:rsidRPr="003154E5">
        <w:rPr>
          <w:noProof/>
          <w:webHidden/>
          <w:sz w:val="20"/>
          <w:szCs w:val="20"/>
        </w:rPr>
      </w:r>
      <w:r w:rsidRPr="003154E5">
        <w:rPr>
          <w:noProof/>
          <w:webHidden/>
          <w:sz w:val="20"/>
          <w:szCs w:val="20"/>
        </w:rPr>
        <w:fldChar w:fldCharType="separate"/>
      </w:r>
      <w:ins w:id="145" w:author="Unknown" w:date="2012-10-13T16:30:00Z">
        <w:r w:rsidR="006B68A7">
          <w:rPr>
            <w:noProof/>
            <w:webHidden/>
            <w:sz w:val="20"/>
            <w:szCs w:val="20"/>
          </w:rPr>
          <w:t>48</w:t>
        </w:r>
      </w:ins>
      <w:del w:id="146" w:author="Unknown" w:date="2012-10-13T16:30:00Z">
        <w:r w:rsidRPr="003154E5" w:rsidDel="006B68A7">
          <w:rPr>
            <w:noProof/>
            <w:webHidden/>
            <w:sz w:val="20"/>
            <w:szCs w:val="20"/>
          </w:rPr>
          <w:delText>49</w:delText>
        </w:r>
      </w:del>
      <w:r w:rsidRPr="003154E5">
        <w:rPr>
          <w:noProof/>
          <w:webHidden/>
          <w:sz w:val="20"/>
          <w:szCs w:val="20"/>
        </w:rPr>
        <w:fldChar w:fldCharType="end"/>
      </w:r>
      <w:r w:rsidRPr="003154E5">
        <w:rPr>
          <w:rStyle w:val="Hyperlink"/>
          <w:noProof/>
          <w:sz w:val="20"/>
          <w:szCs w:val="20"/>
        </w:rPr>
        <w:fldChar w:fldCharType="end"/>
      </w:r>
    </w:p>
    <w:p w14:paraId="76439005"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"_Toc337907826"</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5.2.3. Zavisnost PGL od broja usidrenih čvorova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_Toc337907826 \h </w:instrText>
      </w:r>
      <w:r w:rsidRPr="003154E5">
        <w:rPr>
          <w:noProof/>
          <w:webHidden/>
          <w:sz w:val="20"/>
          <w:szCs w:val="20"/>
        </w:rPr>
      </w:r>
      <w:r w:rsidRPr="003154E5">
        <w:rPr>
          <w:noProof/>
          <w:webHidden/>
          <w:sz w:val="20"/>
          <w:szCs w:val="20"/>
        </w:rPr>
        <w:fldChar w:fldCharType="separate"/>
      </w:r>
      <w:ins w:id="147" w:author="Unknown" w:date="2012-10-13T16:30:00Z">
        <w:r w:rsidR="006B68A7">
          <w:rPr>
            <w:noProof/>
            <w:webHidden/>
            <w:sz w:val="20"/>
            <w:szCs w:val="20"/>
          </w:rPr>
          <w:t>48</w:t>
        </w:r>
      </w:ins>
      <w:del w:id="148" w:author="Unknown" w:date="2012-10-13T16:30:00Z">
        <w:r w:rsidRPr="003154E5" w:rsidDel="006B68A7">
          <w:rPr>
            <w:noProof/>
            <w:webHidden/>
            <w:sz w:val="20"/>
            <w:szCs w:val="20"/>
          </w:rPr>
          <w:delText>49</w:delText>
        </w:r>
      </w:del>
      <w:r w:rsidRPr="003154E5">
        <w:rPr>
          <w:noProof/>
          <w:webHidden/>
          <w:sz w:val="20"/>
          <w:szCs w:val="20"/>
        </w:rPr>
        <w:fldChar w:fldCharType="end"/>
      </w:r>
      <w:r w:rsidRPr="003154E5">
        <w:rPr>
          <w:rStyle w:val="Hyperlink"/>
          <w:noProof/>
          <w:sz w:val="20"/>
          <w:szCs w:val="20"/>
        </w:rPr>
        <w:fldChar w:fldCharType="end"/>
      </w:r>
    </w:p>
    <w:p w14:paraId="18F8F858"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"_Toc337907827"</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5.3.1. Pseudoslučajna raspodela čvorova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_Toc337907827 \h </w:instrText>
      </w:r>
      <w:r w:rsidRPr="003154E5">
        <w:rPr>
          <w:noProof/>
          <w:webHidden/>
          <w:sz w:val="20"/>
          <w:szCs w:val="20"/>
        </w:rPr>
      </w:r>
      <w:r w:rsidRPr="003154E5">
        <w:rPr>
          <w:noProof/>
          <w:webHidden/>
          <w:sz w:val="20"/>
          <w:szCs w:val="20"/>
        </w:rPr>
        <w:fldChar w:fldCharType="separate"/>
      </w:r>
      <w:ins w:id="149" w:author="Unknown" w:date="2012-10-13T16:30:00Z">
        <w:r w:rsidR="006B68A7">
          <w:rPr>
            <w:noProof/>
            <w:webHidden/>
            <w:sz w:val="20"/>
            <w:szCs w:val="20"/>
          </w:rPr>
          <w:t>50</w:t>
        </w:r>
      </w:ins>
      <w:del w:id="150" w:author="Unknown" w:date="2012-10-13T16:30:00Z">
        <w:r w:rsidRPr="003154E5" w:rsidDel="006B68A7">
          <w:rPr>
            <w:noProof/>
            <w:webHidden/>
            <w:sz w:val="20"/>
            <w:szCs w:val="20"/>
          </w:rPr>
          <w:delText>51</w:delText>
        </w:r>
      </w:del>
      <w:r w:rsidRPr="003154E5">
        <w:rPr>
          <w:noProof/>
          <w:webHidden/>
          <w:sz w:val="20"/>
          <w:szCs w:val="20"/>
        </w:rPr>
        <w:fldChar w:fldCharType="end"/>
      </w:r>
      <w:r w:rsidRPr="003154E5">
        <w:rPr>
          <w:rStyle w:val="Hyperlink"/>
          <w:noProof/>
          <w:sz w:val="20"/>
          <w:szCs w:val="20"/>
        </w:rPr>
        <w:fldChar w:fldCharType="end"/>
      </w:r>
    </w:p>
    <w:p w14:paraId="225C0A6F"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"_Toc337907828"</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5.3.2. Zavisnost PGL od komunikacionog dometa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_Toc337907828 \h </w:instrText>
      </w:r>
      <w:r w:rsidRPr="003154E5">
        <w:rPr>
          <w:noProof/>
          <w:webHidden/>
          <w:sz w:val="20"/>
          <w:szCs w:val="20"/>
        </w:rPr>
      </w:r>
      <w:r w:rsidRPr="003154E5">
        <w:rPr>
          <w:noProof/>
          <w:webHidden/>
          <w:sz w:val="20"/>
          <w:szCs w:val="20"/>
        </w:rPr>
        <w:fldChar w:fldCharType="separate"/>
      </w:r>
      <w:ins w:id="151" w:author="Unknown" w:date="2012-10-13T16:30:00Z">
        <w:r w:rsidR="006B68A7">
          <w:rPr>
            <w:noProof/>
            <w:webHidden/>
            <w:sz w:val="20"/>
            <w:szCs w:val="20"/>
          </w:rPr>
          <w:t>51</w:t>
        </w:r>
      </w:ins>
      <w:del w:id="152" w:author="Unknown" w:date="2012-10-13T16:30:00Z">
        <w:r w:rsidRPr="003154E5" w:rsidDel="006B68A7">
          <w:rPr>
            <w:noProof/>
            <w:webHidden/>
            <w:sz w:val="20"/>
            <w:szCs w:val="20"/>
          </w:rPr>
          <w:delText>52</w:delText>
        </w:r>
      </w:del>
      <w:r w:rsidRPr="003154E5">
        <w:rPr>
          <w:noProof/>
          <w:webHidden/>
          <w:sz w:val="20"/>
          <w:szCs w:val="20"/>
        </w:rPr>
        <w:fldChar w:fldCharType="end"/>
      </w:r>
      <w:r w:rsidRPr="003154E5">
        <w:rPr>
          <w:rStyle w:val="Hyperlink"/>
          <w:noProof/>
          <w:sz w:val="20"/>
          <w:szCs w:val="20"/>
        </w:rPr>
        <w:fldChar w:fldCharType="end"/>
      </w:r>
    </w:p>
    <w:p w14:paraId="4008FC39"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"_Toc337907829"</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5.3.3. Zavisnost PGL od broja usidrenih čvorova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_Toc337907829 \h </w:instrText>
      </w:r>
      <w:r w:rsidRPr="003154E5">
        <w:rPr>
          <w:noProof/>
          <w:webHidden/>
          <w:sz w:val="20"/>
          <w:szCs w:val="20"/>
        </w:rPr>
      </w:r>
      <w:r w:rsidRPr="003154E5">
        <w:rPr>
          <w:noProof/>
          <w:webHidden/>
          <w:sz w:val="20"/>
          <w:szCs w:val="20"/>
        </w:rPr>
        <w:fldChar w:fldCharType="separate"/>
      </w:r>
      <w:ins w:id="153" w:author="Unknown" w:date="2012-10-13T16:30:00Z">
        <w:r w:rsidR="006B68A7">
          <w:rPr>
            <w:noProof/>
            <w:webHidden/>
            <w:sz w:val="20"/>
            <w:szCs w:val="20"/>
          </w:rPr>
          <w:t>51</w:t>
        </w:r>
      </w:ins>
      <w:del w:id="154" w:author="Unknown" w:date="2012-10-13T16:30:00Z">
        <w:r w:rsidRPr="003154E5" w:rsidDel="006B68A7">
          <w:rPr>
            <w:noProof/>
            <w:webHidden/>
            <w:sz w:val="20"/>
            <w:szCs w:val="20"/>
          </w:rPr>
          <w:delText>52</w:delText>
        </w:r>
      </w:del>
      <w:r w:rsidRPr="003154E5">
        <w:rPr>
          <w:noProof/>
          <w:webHidden/>
          <w:sz w:val="20"/>
          <w:szCs w:val="20"/>
        </w:rPr>
        <w:fldChar w:fldCharType="end"/>
      </w:r>
      <w:r w:rsidRPr="003154E5">
        <w:rPr>
          <w:rStyle w:val="Hyperlink"/>
          <w:noProof/>
          <w:sz w:val="20"/>
          <w:szCs w:val="20"/>
        </w:rPr>
        <w:fldChar w:fldCharType="end"/>
      </w:r>
    </w:p>
    <w:p w14:paraId="33C0DD84"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"_Toc337907830"</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5.4.1. Mreža sa pseudoslučajnom raspodelom čvorova sa šupljinom u obliku slova C</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_Toc337907830 \h </w:instrText>
      </w:r>
      <w:r w:rsidRPr="003154E5">
        <w:rPr>
          <w:noProof/>
          <w:webHidden/>
          <w:sz w:val="20"/>
          <w:szCs w:val="20"/>
        </w:rPr>
      </w:r>
      <w:r w:rsidRPr="003154E5">
        <w:rPr>
          <w:noProof/>
          <w:webHidden/>
          <w:sz w:val="20"/>
          <w:szCs w:val="20"/>
        </w:rPr>
        <w:fldChar w:fldCharType="separate"/>
      </w:r>
      <w:ins w:id="155" w:author="Unknown" w:date="2012-10-13T16:30:00Z">
        <w:r w:rsidR="006B68A7">
          <w:rPr>
            <w:noProof/>
            <w:webHidden/>
            <w:sz w:val="20"/>
            <w:szCs w:val="20"/>
          </w:rPr>
          <w:t>53</w:t>
        </w:r>
      </w:ins>
      <w:del w:id="156" w:author="Unknown" w:date="2012-10-13T16:30:00Z">
        <w:r w:rsidRPr="003154E5" w:rsidDel="006B68A7">
          <w:rPr>
            <w:noProof/>
            <w:webHidden/>
            <w:sz w:val="20"/>
            <w:szCs w:val="20"/>
          </w:rPr>
          <w:delText>54</w:delText>
        </w:r>
      </w:del>
      <w:r w:rsidRPr="003154E5">
        <w:rPr>
          <w:noProof/>
          <w:webHidden/>
          <w:sz w:val="20"/>
          <w:szCs w:val="20"/>
        </w:rPr>
        <w:fldChar w:fldCharType="end"/>
      </w:r>
      <w:r w:rsidRPr="003154E5">
        <w:rPr>
          <w:rStyle w:val="Hyperlink"/>
          <w:noProof/>
          <w:sz w:val="20"/>
          <w:szCs w:val="20"/>
        </w:rPr>
        <w:fldChar w:fldCharType="end"/>
      </w:r>
    </w:p>
    <w:p w14:paraId="08FEDD62"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"_Toc337907831"</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5.4.2. Zavisnost PGL od komunikacionog dometa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_Toc337907831 \h </w:instrText>
      </w:r>
      <w:r w:rsidRPr="003154E5">
        <w:rPr>
          <w:noProof/>
          <w:webHidden/>
          <w:sz w:val="20"/>
          <w:szCs w:val="20"/>
        </w:rPr>
      </w:r>
      <w:r w:rsidRPr="003154E5">
        <w:rPr>
          <w:noProof/>
          <w:webHidden/>
          <w:sz w:val="20"/>
          <w:szCs w:val="20"/>
        </w:rPr>
        <w:fldChar w:fldCharType="separate"/>
      </w:r>
      <w:ins w:id="157" w:author="Unknown" w:date="2012-10-13T16:30:00Z">
        <w:r w:rsidR="006B68A7">
          <w:rPr>
            <w:noProof/>
            <w:webHidden/>
            <w:sz w:val="20"/>
            <w:szCs w:val="20"/>
          </w:rPr>
          <w:t>54</w:t>
        </w:r>
      </w:ins>
      <w:del w:id="158" w:author="Unknown" w:date="2012-10-13T16:30:00Z">
        <w:r w:rsidRPr="003154E5" w:rsidDel="006B68A7">
          <w:rPr>
            <w:noProof/>
            <w:webHidden/>
            <w:sz w:val="20"/>
            <w:szCs w:val="20"/>
          </w:rPr>
          <w:delText>55</w:delText>
        </w:r>
      </w:del>
      <w:r w:rsidRPr="003154E5">
        <w:rPr>
          <w:noProof/>
          <w:webHidden/>
          <w:sz w:val="20"/>
          <w:szCs w:val="20"/>
        </w:rPr>
        <w:fldChar w:fldCharType="end"/>
      </w:r>
      <w:r w:rsidRPr="003154E5">
        <w:rPr>
          <w:rStyle w:val="Hyperlink"/>
          <w:noProof/>
          <w:sz w:val="20"/>
          <w:szCs w:val="20"/>
        </w:rPr>
        <w:fldChar w:fldCharType="end"/>
      </w:r>
    </w:p>
    <w:p w14:paraId="347FB691" w14:textId="77777777" w:rsidR="003154E5" w:rsidRPr="003154E5" w:rsidRDefault="003154E5" w:rsidP="003154E5">
      <w:pPr>
        <w:pStyle w:val="TableofFigures"/>
        <w:tabs>
          <w:tab w:val="right" w:leader="dot" w:pos="9046"/>
        </w:tabs>
        <w:spacing w:afterAutospacing="0"/>
        <w:rPr>
          <w:rFonts w:asciiTheme="minorHAnsi" w:eastAsiaTheme="minorEastAsia" w:hAnsiTheme="minorHAnsi" w:cstheme="minorBidi"/>
          <w:noProof/>
          <w:sz w:val="20"/>
          <w:szCs w:val="20"/>
        </w:rPr>
      </w:pPr>
      <w:r w:rsidRPr="003154E5">
        <w:rPr>
          <w:rStyle w:val="Hyperlink"/>
          <w:noProof/>
          <w:sz w:val="20"/>
          <w:szCs w:val="20"/>
        </w:rPr>
        <w:fldChar w:fldCharType="begin"/>
      </w:r>
      <w:r w:rsidRPr="003154E5">
        <w:rPr>
          <w:rStyle w:val="Hyperlink"/>
          <w:noProof/>
          <w:sz w:val="20"/>
          <w:szCs w:val="20"/>
        </w:rPr>
        <w:instrText xml:space="preserve"> </w:instrText>
      </w:r>
      <w:r w:rsidRPr="003154E5">
        <w:rPr>
          <w:noProof/>
          <w:sz w:val="20"/>
          <w:szCs w:val="20"/>
        </w:rPr>
        <w:instrText>HYPERLINK \l "_Toc337907832"</w:instrText>
      </w:r>
      <w:r w:rsidRPr="003154E5">
        <w:rPr>
          <w:rStyle w:val="Hyperlink"/>
          <w:noProof/>
          <w:sz w:val="20"/>
          <w:szCs w:val="20"/>
        </w:rPr>
        <w:instrText xml:space="preserve"> </w:instrText>
      </w:r>
      <w:r w:rsidRPr="003154E5">
        <w:rPr>
          <w:rStyle w:val="Hyperlink"/>
          <w:noProof/>
          <w:sz w:val="20"/>
          <w:szCs w:val="20"/>
        </w:rPr>
        <w:fldChar w:fldCharType="separate"/>
      </w:r>
      <w:r w:rsidRPr="003154E5">
        <w:rPr>
          <w:rStyle w:val="Hyperlink"/>
          <w:noProof/>
          <w:sz w:val="20"/>
          <w:szCs w:val="20"/>
        </w:rPr>
        <w:t>Slika 5.4.3. Zavisnost PGL od broja usidrenih čvorova</w:t>
      </w:r>
      <w:r w:rsidRPr="003154E5">
        <w:rPr>
          <w:noProof/>
          <w:webHidden/>
          <w:sz w:val="20"/>
          <w:szCs w:val="20"/>
        </w:rPr>
        <w:tab/>
      </w:r>
      <w:r w:rsidRPr="003154E5">
        <w:rPr>
          <w:noProof/>
          <w:webHidden/>
          <w:sz w:val="20"/>
          <w:szCs w:val="20"/>
        </w:rPr>
        <w:fldChar w:fldCharType="begin"/>
      </w:r>
      <w:r w:rsidRPr="003154E5">
        <w:rPr>
          <w:noProof/>
          <w:webHidden/>
          <w:sz w:val="20"/>
          <w:szCs w:val="20"/>
        </w:rPr>
        <w:instrText xml:space="preserve"> PAGEREF _Toc337907832 \h </w:instrText>
      </w:r>
      <w:r w:rsidRPr="003154E5">
        <w:rPr>
          <w:noProof/>
          <w:webHidden/>
          <w:sz w:val="20"/>
          <w:szCs w:val="20"/>
        </w:rPr>
      </w:r>
      <w:r w:rsidRPr="003154E5">
        <w:rPr>
          <w:noProof/>
          <w:webHidden/>
          <w:sz w:val="20"/>
          <w:szCs w:val="20"/>
        </w:rPr>
        <w:fldChar w:fldCharType="separate"/>
      </w:r>
      <w:ins w:id="159" w:author="Unknown" w:date="2012-10-13T16:30:00Z">
        <w:r w:rsidR="006B68A7">
          <w:rPr>
            <w:noProof/>
            <w:webHidden/>
            <w:sz w:val="20"/>
            <w:szCs w:val="20"/>
          </w:rPr>
          <w:t>54</w:t>
        </w:r>
      </w:ins>
      <w:del w:id="160" w:author="Unknown" w:date="2012-10-13T16:30:00Z">
        <w:r w:rsidRPr="003154E5" w:rsidDel="006B68A7">
          <w:rPr>
            <w:noProof/>
            <w:webHidden/>
            <w:sz w:val="20"/>
            <w:szCs w:val="20"/>
          </w:rPr>
          <w:delText>55</w:delText>
        </w:r>
      </w:del>
      <w:r w:rsidRPr="003154E5">
        <w:rPr>
          <w:noProof/>
          <w:webHidden/>
          <w:sz w:val="20"/>
          <w:szCs w:val="20"/>
        </w:rPr>
        <w:fldChar w:fldCharType="end"/>
      </w:r>
      <w:r w:rsidRPr="003154E5">
        <w:rPr>
          <w:rStyle w:val="Hyperlink"/>
          <w:noProof/>
          <w:sz w:val="20"/>
          <w:szCs w:val="20"/>
        </w:rPr>
        <w:fldChar w:fldCharType="end"/>
      </w:r>
    </w:p>
    <w:p w14:paraId="228BBAD5" w14:textId="77777777" w:rsidR="002C0FDF" w:rsidRPr="003154E5" w:rsidRDefault="00495948" w:rsidP="003154E5">
      <w:pPr>
        <w:spacing w:after="0" w:afterAutospacing="0"/>
        <w:rPr>
          <w:rFonts w:ascii="Arial" w:hAnsi="Arial"/>
          <w:kern w:val="20"/>
          <w:sz w:val="20"/>
          <w:szCs w:val="20"/>
          <w:lang w:val="sr-Latn-CS"/>
        </w:rPr>
      </w:pPr>
      <w:r w:rsidRPr="003154E5">
        <w:rPr>
          <w:kern w:val="20"/>
          <w:sz w:val="20"/>
          <w:szCs w:val="20"/>
          <w:lang w:val="sr-Latn-CS"/>
        </w:rPr>
        <w:fldChar w:fldCharType="end"/>
      </w:r>
    </w:p>
    <w:p w14:paraId="658B5545" w14:textId="77777777" w:rsidR="002C0FDF" w:rsidRDefault="002C0FDF" w:rsidP="003154E5">
      <w:pPr>
        <w:spacing w:after="0" w:afterAutospacing="0"/>
        <w:rPr>
          <w:sz w:val="20"/>
          <w:szCs w:val="20"/>
          <w:lang w:val="sr-Latn-CS"/>
        </w:rPr>
      </w:pPr>
    </w:p>
    <w:p w14:paraId="2D531461" w14:textId="77777777" w:rsidR="003154E5" w:rsidRDefault="003154E5" w:rsidP="003154E5">
      <w:pPr>
        <w:spacing w:after="0" w:afterAutospacing="0"/>
        <w:rPr>
          <w:sz w:val="20"/>
          <w:szCs w:val="20"/>
          <w:lang w:val="sr-Latn-CS"/>
        </w:rPr>
      </w:pPr>
    </w:p>
    <w:p w14:paraId="67419EAF" w14:textId="77777777" w:rsidR="003154E5" w:rsidRDefault="003154E5" w:rsidP="003154E5">
      <w:pPr>
        <w:spacing w:after="0" w:afterAutospacing="0"/>
        <w:rPr>
          <w:sz w:val="20"/>
          <w:szCs w:val="20"/>
          <w:lang w:val="sr-Latn-CS"/>
        </w:rPr>
      </w:pPr>
    </w:p>
    <w:p w14:paraId="5B718A6C" w14:textId="77777777" w:rsidR="003154E5" w:rsidRDefault="003154E5" w:rsidP="003154E5">
      <w:pPr>
        <w:spacing w:after="0" w:afterAutospacing="0"/>
        <w:rPr>
          <w:sz w:val="20"/>
          <w:szCs w:val="20"/>
          <w:lang w:val="sr-Latn-CS"/>
        </w:rPr>
      </w:pPr>
    </w:p>
    <w:p w14:paraId="2DD82BD3" w14:textId="77777777" w:rsidR="003154E5" w:rsidRDefault="003154E5" w:rsidP="003154E5">
      <w:pPr>
        <w:spacing w:after="0" w:afterAutospacing="0"/>
        <w:rPr>
          <w:sz w:val="20"/>
          <w:szCs w:val="20"/>
          <w:lang w:val="sr-Latn-CS"/>
        </w:rPr>
      </w:pPr>
    </w:p>
    <w:p w14:paraId="59160848" w14:textId="77777777" w:rsidR="003154E5" w:rsidRDefault="003154E5" w:rsidP="003154E5">
      <w:pPr>
        <w:spacing w:after="0" w:afterAutospacing="0"/>
        <w:rPr>
          <w:sz w:val="20"/>
          <w:szCs w:val="20"/>
          <w:lang w:val="sr-Latn-CS"/>
        </w:rPr>
      </w:pPr>
    </w:p>
    <w:p w14:paraId="3D4888B3" w14:textId="77777777" w:rsidR="003154E5" w:rsidRDefault="003154E5" w:rsidP="003154E5">
      <w:pPr>
        <w:spacing w:after="0" w:afterAutospacing="0"/>
        <w:rPr>
          <w:sz w:val="20"/>
          <w:szCs w:val="20"/>
          <w:lang w:val="sr-Latn-CS"/>
        </w:rPr>
      </w:pPr>
    </w:p>
    <w:p w14:paraId="22B10D00" w14:textId="77777777" w:rsidR="003154E5" w:rsidRDefault="003154E5" w:rsidP="003154E5">
      <w:pPr>
        <w:spacing w:after="0" w:afterAutospacing="0"/>
        <w:rPr>
          <w:sz w:val="20"/>
          <w:szCs w:val="20"/>
          <w:lang w:val="sr-Latn-CS"/>
        </w:rPr>
      </w:pPr>
    </w:p>
    <w:p w14:paraId="7D4C87E5" w14:textId="77777777" w:rsidR="003154E5" w:rsidRDefault="003154E5" w:rsidP="003154E5">
      <w:pPr>
        <w:spacing w:after="0" w:afterAutospacing="0"/>
        <w:rPr>
          <w:sz w:val="20"/>
          <w:szCs w:val="20"/>
          <w:lang w:val="sr-Latn-CS"/>
        </w:rPr>
      </w:pPr>
    </w:p>
    <w:p w14:paraId="7C0666A8" w14:textId="77777777" w:rsidR="003154E5" w:rsidRDefault="003154E5" w:rsidP="003154E5">
      <w:pPr>
        <w:spacing w:after="0" w:afterAutospacing="0"/>
        <w:rPr>
          <w:sz w:val="20"/>
          <w:szCs w:val="20"/>
          <w:lang w:val="sr-Latn-CS"/>
        </w:rPr>
      </w:pPr>
    </w:p>
    <w:p w14:paraId="1C9D2EA6" w14:textId="77777777" w:rsidR="003154E5" w:rsidRDefault="003154E5" w:rsidP="003154E5">
      <w:pPr>
        <w:spacing w:after="0" w:afterAutospacing="0"/>
        <w:rPr>
          <w:sz w:val="20"/>
          <w:szCs w:val="20"/>
          <w:lang w:val="sr-Latn-CS"/>
        </w:rPr>
      </w:pPr>
    </w:p>
    <w:p w14:paraId="55135445" w14:textId="77777777" w:rsidR="003154E5" w:rsidRDefault="003154E5" w:rsidP="003154E5">
      <w:pPr>
        <w:spacing w:after="0" w:afterAutospacing="0"/>
        <w:rPr>
          <w:sz w:val="20"/>
          <w:szCs w:val="20"/>
          <w:lang w:val="sr-Latn-CS"/>
        </w:rPr>
      </w:pPr>
    </w:p>
    <w:p w14:paraId="6194BD39" w14:textId="77777777" w:rsidR="003154E5" w:rsidRDefault="003154E5" w:rsidP="003154E5">
      <w:pPr>
        <w:spacing w:after="0" w:afterAutospacing="0"/>
        <w:rPr>
          <w:sz w:val="20"/>
          <w:szCs w:val="20"/>
          <w:lang w:val="sr-Latn-CS"/>
        </w:rPr>
      </w:pPr>
    </w:p>
    <w:p w14:paraId="222C0B9A" w14:textId="77777777" w:rsidR="003154E5" w:rsidRDefault="003154E5" w:rsidP="003154E5">
      <w:pPr>
        <w:spacing w:after="0" w:afterAutospacing="0"/>
        <w:rPr>
          <w:sz w:val="20"/>
          <w:szCs w:val="20"/>
          <w:lang w:val="sr-Latn-CS"/>
        </w:rPr>
      </w:pPr>
    </w:p>
    <w:p w14:paraId="0EC5C8E6" w14:textId="77777777" w:rsidR="003154E5" w:rsidRDefault="003154E5" w:rsidP="003154E5">
      <w:pPr>
        <w:spacing w:after="0" w:afterAutospacing="0"/>
        <w:rPr>
          <w:sz w:val="20"/>
          <w:szCs w:val="20"/>
          <w:lang w:val="sr-Latn-CS"/>
        </w:rPr>
      </w:pPr>
    </w:p>
    <w:p w14:paraId="54B8CAA3" w14:textId="77777777" w:rsidR="003154E5" w:rsidRDefault="003154E5" w:rsidP="003154E5">
      <w:pPr>
        <w:spacing w:after="0" w:afterAutospacing="0"/>
        <w:rPr>
          <w:sz w:val="20"/>
          <w:szCs w:val="20"/>
          <w:lang w:val="sr-Latn-CS"/>
        </w:rPr>
      </w:pPr>
    </w:p>
    <w:p w14:paraId="5042BA10" w14:textId="77777777" w:rsidR="003154E5" w:rsidRDefault="003154E5" w:rsidP="003154E5">
      <w:pPr>
        <w:spacing w:after="0" w:afterAutospacing="0"/>
        <w:rPr>
          <w:sz w:val="20"/>
          <w:szCs w:val="20"/>
          <w:lang w:val="sr-Latn-CS"/>
        </w:rPr>
      </w:pPr>
    </w:p>
    <w:p w14:paraId="2AE8D267" w14:textId="77777777" w:rsidR="003154E5" w:rsidRDefault="003154E5" w:rsidP="003154E5">
      <w:pPr>
        <w:spacing w:after="0" w:afterAutospacing="0"/>
        <w:rPr>
          <w:sz w:val="20"/>
          <w:szCs w:val="20"/>
          <w:lang w:val="sr-Latn-CS"/>
        </w:rPr>
      </w:pPr>
    </w:p>
    <w:p w14:paraId="40DC840C" w14:textId="77777777" w:rsidR="003154E5" w:rsidRDefault="003154E5" w:rsidP="003154E5">
      <w:pPr>
        <w:spacing w:after="0" w:afterAutospacing="0"/>
        <w:rPr>
          <w:sz w:val="20"/>
          <w:szCs w:val="20"/>
          <w:lang w:val="sr-Latn-CS"/>
        </w:rPr>
      </w:pPr>
    </w:p>
    <w:p w14:paraId="66C296E6" w14:textId="77777777" w:rsidR="003154E5" w:rsidRDefault="003154E5" w:rsidP="003154E5">
      <w:pPr>
        <w:spacing w:after="0" w:afterAutospacing="0"/>
        <w:rPr>
          <w:sz w:val="20"/>
          <w:szCs w:val="20"/>
          <w:lang w:val="sr-Latn-CS"/>
        </w:rPr>
      </w:pPr>
    </w:p>
    <w:p w14:paraId="5223EDE4" w14:textId="77777777" w:rsidR="003154E5" w:rsidRDefault="003154E5" w:rsidP="003154E5">
      <w:pPr>
        <w:spacing w:after="0" w:afterAutospacing="0"/>
        <w:rPr>
          <w:sz w:val="20"/>
          <w:szCs w:val="20"/>
          <w:lang w:val="sr-Latn-CS"/>
        </w:rPr>
      </w:pPr>
    </w:p>
    <w:p w14:paraId="476A12BA" w14:textId="77777777" w:rsidR="003154E5" w:rsidRPr="003154E5" w:rsidRDefault="003154E5" w:rsidP="003154E5">
      <w:pPr>
        <w:spacing w:after="0" w:afterAutospacing="0"/>
        <w:rPr>
          <w:sz w:val="20"/>
          <w:szCs w:val="20"/>
          <w:lang w:val="sr-Latn-CS"/>
        </w:rPr>
      </w:pPr>
    </w:p>
    <w:p w14:paraId="4B5D4DAD" w14:textId="77777777" w:rsidR="00DF23A1" w:rsidRDefault="00DF23A1" w:rsidP="009A5964">
      <w:pPr>
        <w:spacing w:after="120" w:afterAutospacing="0"/>
        <w:rPr>
          <w:sz w:val="20"/>
          <w:lang w:val="sr-Latn-CS"/>
        </w:rPr>
      </w:pPr>
    </w:p>
    <w:p w14:paraId="5579B319" w14:textId="77777777" w:rsidR="000D5D35" w:rsidRPr="00CE6D53" w:rsidRDefault="000D5D35" w:rsidP="00665BD0">
      <w:pPr>
        <w:contextualSpacing/>
        <w:rPr>
          <w:b/>
        </w:rPr>
      </w:pPr>
      <w:r w:rsidRPr="00CE6D53">
        <w:rPr>
          <w:b/>
        </w:rPr>
        <w:lastRenderedPageBreak/>
        <w:t xml:space="preserve">Lista </w:t>
      </w:r>
      <w:proofErr w:type="spellStart"/>
      <w:r w:rsidRPr="00CE6D53">
        <w:rPr>
          <w:b/>
        </w:rPr>
        <w:t>tabela</w:t>
      </w:r>
      <w:proofErr w:type="spellEnd"/>
    </w:p>
    <w:p w14:paraId="38D8AA56" w14:textId="77777777" w:rsidR="00657DA2" w:rsidRPr="00657DA2" w:rsidRDefault="00495948">
      <w:pPr>
        <w:pStyle w:val="TableofFigures"/>
        <w:tabs>
          <w:tab w:val="right" w:leader="dot" w:pos="9046"/>
        </w:tabs>
        <w:rPr>
          <w:rFonts w:asciiTheme="minorHAnsi" w:eastAsiaTheme="minorEastAsia" w:hAnsiTheme="minorHAnsi" w:cstheme="minorBidi"/>
          <w:noProof/>
          <w:sz w:val="20"/>
          <w:szCs w:val="20"/>
        </w:rPr>
      </w:pPr>
      <w:r w:rsidRPr="00657DA2">
        <w:rPr>
          <w:sz w:val="20"/>
          <w:szCs w:val="20"/>
        </w:rPr>
        <w:fldChar w:fldCharType="begin"/>
      </w:r>
      <w:r w:rsidR="00665BD0" w:rsidRPr="00657DA2">
        <w:rPr>
          <w:sz w:val="20"/>
          <w:szCs w:val="20"/>
        </w:rPr>
        <w:instrText xml:space="preserve"> TOC \h \z \c "Tabela" </w:instrText>
      </w:r>
      <w:r w:rsidRPr="00657DA2">
        <w:rPr>
          <w:sz w:val="20"/>
          <w:szCs w:val="20"/>
        </w:rPr>
        <w:fldChar w:fldCharType="separate"/>
      </w:r>
      <w:hyperlink w:anchor="_Toc336186338" w:history="1">
        <w:r w:rsidR="00657DA2" w:rsidRPr="00657DA2">
          <w:rPr>
            <w:rStyle w:val="Hyperlink"/>
            <w:noProof/>
            <w:sz w:val="20"/>
            <w:szCs w:val="20"/>
          </w:rPr>
          <w:t>Tabela 5.1.1. Min, maks, srednje vrednosti greške za mrežastu raspodelu, R parametar</w:t>
        </w:r>
        <w:r w:rsidR="00657DA2" w:rsidRPr="00657DA2">
          <w:rPr>
            <w:noProof/>
            <w:webHidden/>
            <w:sz w:val="20"/>
            <w:szCs w:val="20"/>
          </w:rPr>
          <w:tab/>
        </w:r>
        <w:r w:rsidRPr="00657DA2">
          <w:rPr>
            <w:noProof/>
            <w:webHidden/>
            <w:sz w:val="20"/>
            <w:szCs w:val="20"/>
          </w:rPr>
          <w:fldChar w:fldCharType="begin"/>
        </w:r>
        <w:r w:rsidR="00657DA2" w:rsidRPr="00657DA2">
          <w:rPr>
            <w:noProof/>
            <w:webHidden/>
            <w:sz w:val="20"/>
            <w:szCs w:val="20"/>
          </w:rPr>
          <w:instrText xml:space="preserve"> PAGEREF _Toc336186338 \h </w:instrText>
        </w:r>
        <w:r w:rsidRPr="00657DA2">
          <w:rPr>
            <w:noProof/>
            <w:webHidden/>
            <w:sz w:val="20"/>
            <w:szCs w:val="20"/>
          </w:rPr>
        </w:r>
        <w:r w:rsidRPr="00657DA2">
          <w:rPr>
            <w:noProof/>
            <w:webHidden/>
            <w:sz w:val="20"/>
            <w:szCs w:val="20"/>
          </w:rPr>
          <w:fldChar w:fldCharType="separate"/>
        </w:r>
        <w:r w:rsidR="006B68A7">
          <w:rPr>
            <w:noProof/>
            <w:webHidden/>
            <w:sz w:val="20"/>
            <w:szCs w:val="20"/>
          </w:rPr>
          <w:t>46</w:t>
        </w:r>
        <w:r w:rsidRPr="00657DA2">
          <w:rPr>
            <w:noProof/>
            <w:webHidden/>
            <w:sz w:val="20"/>
            <w:szCs w:val="20"/>
          </w:rPr>
          <w:fldChar w:fldCharType="end"/>
        </w:r>
      </w:hyperlink>
    </w:p>
    <w:p w14:paraId="6B0B806D"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39" w:history="1">
        <w:r w:rsidR="00657DA2" w:rsidRPr="00657DA2">
          <w:rPr>
            <w:rStyle w:val="Hyperlink"/>
            <w:noProof/>
            <w:sz w:val="20"/>
            <w:szCs w:val="20"/>
          </w:rPr>
          <w:t>Tabela 5.1.2. Min, maks, srednje vrednosti greške za mrežastu raspodelu, Na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_Toc336186339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46</w:t>
        </w:r>
        <w:r w:rsidR="00495948" w:rsidRPr="00657DA2">
          <w:rPr>
            <w:noProof/>
            <w:webHidden/>
            <w:sz w:val="20"/>
            <w:szCs w:val="20"/>
          </w:rPr>
          <w:fldChar w:fldCharType="end"/>
        </w:r>
      </w:hyperlink>
    </w:p>
    <w:p w14:paraId="334AD7F9"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40" w:history="1">
        <w:r w:rsidR="00657DA2" w:rsidRPr="00657DA2">
          <w:rPr>
            <w:rStyle w:val="Hyperlink"/>
            <w:noProof/>
            <w:sz w:val="20"/>
            <w:szCs w:val="20"/>
          </w:rPr>
          <w:t>Tabela 5.2.1. Min, maks, srednje vrednosti greške za mrežastu raspodelu sa šupljinom, R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_Toc336186340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49</w:t>
        </w:r>
        <w:r w:rsidR="00495948" w:rsidRPr="00657DA2">
          <w:rPr>
            <w:noProof/>
            <w:webHidden/>
            <w:sz w:val="20"/>
            <w:szCs w:val="20"/>
          </w:rPr>
          <w:fldChar w:fldCharType="end"/>
        </w:r>
      </w:hyperlink>
    </w:p>
    <w:p w14:paraId="594C4765"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41" w:history="1">
        <w:r w:rsidR="00657DA2" w:rsidRPr="00657DA2">
          <w:rPr>
            <w:rStyle w:val="Hyperlink"/>
            <w:noProof/>
            <w:sz w:val="20"/>
            <w:szCs w:val="20"/>
          </w:rPr>
          <w:t>Tabela 5.2.2. Min, maks, srednje vrednosti greške za mrežastu raspodelu sa šupljinom, Na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_Toc336186341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49</w:t>
        </w:r>
        <w:r w:rsidR="00495948" w:rsidRPr="00657DA2">
          <w:rPr>
            <w:noProof/>
            <w:webHidden/>
            <w:sz w:val="20"/>
            <w:szCs w:val="20"/>
          </w:rPr>
          <w:fldChar w:fldCharType="end"/>
        </w:r>
      </w:hyperlink>
    </w:p>
    <w:p w14:paraId="5E5BC2A9"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42" w:history="1">
        <w:r w:rsidR="00657DA2" w:rsidRPr="00657DA2">
          <w:rPr>
            <w:rStyle w:val="Hyperlink"/>
            <w:noProof/>
            <w:sz w:val="20"/>
            <w:szCs w:val="20"/>
          </w:rPr>
          <w:t>Tabela 5.3.1. Min, maks, srednje vrednosti greške za mrežu sa pseudoslučajnom raspodelom, R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_Toc336186342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52</w:t>
        </w:r>
        <w:r w:rsidR="00495948" w:rsidRPr="00657DA2">
          <w:rPr>
            <w:noProof/>
            <w:webHidden/>
            <w:sz w:val="20"/>
            <w:szCs w:val="20"/>
          </w:rPr>
          <w:fldChar w:fldCharType="end"/>
        </w:r>
      </w:hyperlink>
    </w:p>
    <w:p w14:paraId="0147A67D"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43" w:history="1">
        <w:r w:rsidR="00657DA2" w:rsidRPr="00657DA2">
          <w:rPr>
            <w:rStyle w:val="Hyperlink"/>
            <w:noProof/>
            <w:sz w:val="20"/>
            <w:szCs w:val="20"/>
          </w:rPr>
          <w:t>Tabela 5.3.2. Min, maks, srednje vrednosti greške za mreža sa pseudoslučajnom raspodelom, Na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_Toc336186343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52</w:t>
        </w:r>
        <w:r w:rsidR="00495948" w:rsidRPr="00657DA2">
          <w:rPr>
            <w:noProof/>
            <w:webHidden/>
            <w:sz w:val="20"/>
            <w:szCs w:val="20"/>
          </w:rPr>
          <w:fldChar w:fldCharType="end"/>
        </w:r>
      </w:hyperlink>
    </w:p>
    <w:p w14:paraId="34CABBC3"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44" w:history="1">
        <w:r w:rsidR="00657DA2" w:rsidRPr="00657DA2">
          <w:rPr>
            <w:rStyle w:val="Hyperlink"/>
            <w:noProof/>
            <w:sz w:val="20"/>
            <w:szCs w:val="20"/>
          </w:rPr>
          <w:t>Tabela 5.4.1. Min,maks, srednje vrednosti greške za mrežu sa pseudoslučajnom raspodelom sa šupljinom, R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_Toc336186344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55</w:t>
        </w:r>
        <w:r w:rsidR="00495948" w:rsidRPr="00657DA2">
          <w:rPr>
            <w:noProof/>
            <w:webHidden/>
            <w:sz w:val="20"/>
            <w:szCs w:val="20"/>
          </w:rPr>
          <w:fldChar w:fldCharType="end"/>
        </w:r>
      </w:hyperlink>
    </w:p>
    <w:p w14:paraId="60920413" w14:textId="77777777" w:rsidR="00657DA2" w:rsidRPr="00657DA2" w:rsidRDefault="00000000">
      <w:pPr>
        <w:pStyle w:val="TableofFigures"/>
        <w:tabs>
          <w:tab w:val="right" w:leader="dot" w:pos="9046"/>
        </w:tabs>
        <w:rPr>
          <w:rFonts w:asciiTheme="minorHAnsi" w:eastAsiaTheme="minorEastAsia" w:hAnsiTheme="minorHAnsi" w:cstheme="minorBidi"/>
          <w:noProof/>
          <w:sz w:val="20"/>
          <w:szCs w:val="20"/>
        </w:rPr>
      </w:pPr>
      <w:hyperlink w:anchor="_Toc336186345" w:history="1">
        <w:r w:rsidR="00657DA2" w:rsidRPr="00657DA2">
          <w:rPr>
            <w:rStyle w:val="Hyperlink"/>
            <w:noProof/>
            <w:sz w:val="20"/>
            <w:szCs w:val="20"/>
          </w:rPr>
          <w:t>Tabela 5.4.2. Min, maks, srednje vrednosti greške za mrežu sa pseudoslučajnom raspodelom sa šupljinom, Na parametar</w:t>
        </w:r>
        <w:r w:rsidR="00657DA2" w:rsidRPr="00657DA2">
          <w:rPr>
            <w:noProof/>
            <w:webHidden/>
            <w:sz w:val="20"/>
            <w:szCs w:val="20"/>
          </w:rPr>
          <w:tab/>
        </w:r>
        <w:r w:rsidR="00495948" w:rsidRPr="00657DA2">
          <w:rPr>
            <w:noProof/>
            <w:webHidden/>
            <w:sz w:val="20"/>
            <w:szCs w:val="20"/>
          </w:rPr>
          <w:fldChar w:fldCharType="begin"/>
        </w:r>
        <w:r w:rsidR="00657DA2" w:rsidRPr="00657DA2">
          <w:rPr>
            <w:noProof/>
            <w:webHidden/>
            <w:sz w:val="20"/>
            <w:szCs w:val="20"/>
          </w:rPr>
          <w:instrText xml:space="preserve"> PAGEREF _Toc336186345 \h </w:instrText>
        </w:r>
        <w:r w:rsidR="00495948" w:rsidRPr="00657DA2">
          <w:rPr>
            <w:noProof/>
            <w:webHidden/>
            <w:sz w:val="20"/>
            <w:szCs w:val="20"/>
          </w:rPr>
        </w:r>
        <w:r w:rsidR="00495948" w:rsidRPr="00657DA2">
          <w:rPr>
            <w:noProof/>
            <w:webHidden/>
            <w:sz w:val="20"/>
            <w:szCs w:val="20"/>
          </w:rPr>
          <w:fldChar w:fldCharType="separate"/>
        </w:r>
        <w:r w:rsidR="006B68A7">
          <w:rPr>
            <w:noProof/>
            <w:webHidden/>
            <w:sz w:val="20"/>
            <w:szCs w:val="20"/>
          </w:rPr>
          <w:t>55</w:t>
        </w:r>
        <w:r w:rsidR="00495948" w:rsidRPr="00657DA2">
          <w:rPr>
            <w:noProof/>
            <w:webHidden/>
            <w:sz w:val="20"/>
            <w:szCs w:val="20"/>
          </w:rPr>
          <w:fldChar w:fldCharType="end"/>
        </w:r>
      </w:hyperlink>
    </w:p>
    <w:p w14:paraId="5CB3493F" w14:textId="77777777" w:rsidR="002C0FDF" w:rsidRDefault="00495948" w:rsidP="00A25D06">
      <w:pPr>
        <w:spacing w:after="120" w:afterAutospacing="0"/>
        <w:contextualSpacing/>
      </w:pPr>
      <w:r w:rsidRPr="00657DA2">
        <w:rPr>
          <w:sz w:val="20"/>
          <w:szCs w:val="20"/>
        </w:rPr>
        <w:fldChar w:fldCharType="end"/>
      </w:r>
    </w:p>
    <w:p w14:paraId="650DCD1A" w14:textId="77777777" w:rsidR="005A0CF0" w:rsidRPr="005A0CF0" w:rsidRDefault="005A0CF0" w:rsidP="005A0CF0"/>
    <w:p w14:paraId="5D8248C4" w14:textId="77777777" w:rsidR="005A0CF0" w:rsidRPr="005A0CF0" w:rsidRDefault="005A0CF0" w:rsidP="005A0CF0"/>
    <w:p w14:paraId="6A2E7DBD" w14:textId="77777777" w:rsidR="005A0CF0" w:rsidRPr="005A0CF0" w:rsidRDefault="005A0CF0" w:rsidP="005A0CF0"/>
    <w:p w14:paraId="149AA324" w14:textId="77777777" w:rsidR="005A0CF0" w:rsidRPr="005A0CF0" w:rsidRDefault="005A0CF0" w:rsidP="005A0CF0">
      <w:pPr>
        <w:rPr>
          <w:b/>
          <w:sz w:val="32"/>
        </w:rPr>
      </w:pPr>
    </w:p>
    <w:p w14:paraId="0B7149A3" w14:textId="77777777" w:rsidR="005A0CF0" w:rsidRPr="005A0CF0" w:rsidRDefault="005A0CF0" w:rsidP="005A0CF0"/>
    <w:p w14:paraId="1422B67A" w14:textId="77777777" w:rsidR="003C2F80" w:rsidRDefault="003C2F80" w:rsidP="005A0CF0"/>
    <w:p w14:paraId="12BF2C02" w14:textId="77777777" w:rsidR="005A0CF0" w:rsidRDefault="005A0CF0" w:rsidP="005A0CF0"/>
    <w:p w14:paraId="4B07F95B" w14:textId="77777777" w:rsidR="005A0CF0" w:rsidRDefault="005A0CF0" w:rsidP="005A0CF0"/>
    <w:p w14:paraId="0BF5ED7B" w14:textId="77777777" w:rsidR="005A0CF0" w:rsidRDefault="005A0CF0" w:rsidP="005A0CF0"/>
    <w:p w14:paraId="74A43DDB" w14:textId="77777777" w:rsidR="005A0CF0" w:rsidRDefault="005A0CF0" w:rsidP="005A0CF0"/>
    <w:p w14:paraId="5BE5E0E9" w14:textId="77777777" w:rsidR="005A0CF0" w:rsidRDefault="005A0CF0" w:rsidP="005A0CF0"/>
    <w:p w14:paraId="1CF22948" w14:textId="77777777" w:rsidR="005A0CF0" w:rsidRDefault="005A0CF0" w:rsidP="005A0CF0"/>
    <w:p w14:paraId="11267272" w14:textId="77777777" w:rsidR="005A0CF0" w:rsidRDefault="005A0CF0" w:rsidP="005A0CF0"/>
    <w:p w14:paraId="0B01373D" w14:textId="77777777" w:rsidR="005A0CF0" w:rsidRDefault="005A0CF0" w:rsidP="005A0CF0"/>
    <w:p w14:paraId="48B0DF00" w14:textId="77777777" w:rsidR="005A0CF0" w:rsidRDefault="005A0CF0" w:rsidP="005A0CF0"/>
    <w:p w14:paraId="4467D38C" w14:textId="77777777" w:rsidR="005A0CF0" w:rsidRPr="00C950D4" w:rsidRDefault="005A0CF0" w:rsidP="005A0CF0">
      <w:pPr>
        <w:rPr>
          <w:sz w:val="28"/>
        </w:rPr>
      </w:pPr>
    </w:p>
    <w:p w14:paraId="5E2B85D0" w14:textId="77777777" w:rsidR="0030520A" w:rsidRDefault="00D30F72">
      <w:pPr>
        <w:contextualSpacing/>
        <w:jc w:val="right"/>
      </w:pPr>
      <w:r>
        <w:lastRenderedPageBreak/>
        <w:t xml:space="preserve">Lista </w:t>
      </w:r>
      <w:proofErr w:type="spellStart"/>
      <w:r>
        <w:t>skraćenica</w:t>
      </w:r>
      <w:proofErr w:type="spellEnd"/>
      <w:r>
        <w:t>……………………………………</w:t>
      </w:r>
      <w:r w:rsidR="00E133EC">
        <w:t>.</w:t>
      </w:r>
      <w:r>
        <w:t>………</w:t>
      </w:r>
      <w:r w:rsidR="00771FCF">
        <w:t>.</w:t>
      </w:r>
      <w:r>
        <w:t>………………………………….</w:t>
      </w:r>
      <w:r w:rsidR="00120B99">
        <w:t>5</w:t>
      </w:r>
    </w:p>
    <w:p w14:paraId="46B9623D" w14:textId="77777777" w:rsidR="0030520A" w:rsidRDefault="00D30F72">
      <w:pPr>
        <w:contextualSpacing/>
        <w:jc w:val="right"/>
      </w:pPr>
      <w:r>
        <w:t xml:space="preserve">Lista </w:t>
      </w:r>
      <w:proofErr w:type="spellStart"/>
      <w:r w:rsidR="00FF57B0">
        <w:t>slika</w:t>
      </w:r>
      <w:proofErr w:type="spellEnd"/>
      <w:r w:rsidR="008F52A1">
        <w:t>…………………………………</w:t>
      </w:r>
      <w:r>
        <w:t>………</w:t>
      </w:r>
      <w:r w:rsidR="00657DA2">
        <w:t>...</w:t>
      </w:r>
      <w:r>
        <w:t>………</w:t>
      </w:r>
      <w:r w:rsidR="00771FCF">
        <w:t>.</w:t>
      </w:r>
      <w:r>
        <w:t>…………………………………</w:t>
      </w:r>
      <w:r w:rsidR="00120B99">
        <w:t>6</w:t>
      </w:r>
    </w:p>
    <w:p w14:paraId="50FAAAA8" w14:textId="77777777" w:rsidR="0030520A" w:rsidRDefault="008F52A1">
      <w:pPr>
        <w:contextualSpacing/>
        <w:jc w:val="right"/>
      </w:pPr>
      <w:r>
        <w:t xml:space="preserve">Lista </w:t>
      </w:r>
      <w:proofErr w:type="spellStart"/>
      <w:r>
        <w:t>tabela</w:t>
      </w:r>
      <w:proofErr w:type="spellEnd"/>
      <w:r>
        <w:t>…………………………</w:t>
      </w:r>
      <w:r w:rsidR="00657DA2">
        <w:t>.</w:t>
      </w:r>
      <w:r>
        <w:t>…………</w:t>
      </w:r>
      <w:r w:rsidR="00D30F72">
        <w:t>……………</w:t>
      </w:r>
      <w:r w:rsidR="00771FCF">
        <w:t>.</w:t>
      </w:r>
      <w:r w:rsidR="00D30F72">
        <w:t>………………………………....</w:t>
      </w:r>
      <w:r w:rsidR="00120B99">
        <w:t>7</w:t>
      </w:r>
    </w:p>
    <w:sdt>
      <w:sdtPr>
        <w:rPr>
          <w:rFonts w:ascii="Times New Roman" w:eastAsiaTheme="majorEastAsia" w:hAnsi="Times New Roman" w:cs="Times New Roman"/>
          <w:b w:val="0"/>
          <w:bCs w:val="0"/>
          <w:caps w:val="0"/>
          <w:color w:val="365F91"/>
          <w:sz w:val="24"/>
          <w:szCs w:val="24"/>
          <w:lang w:val="sr-Latn-CS"/>
        </w:rPr>
        <w:id w:val="3427642"/>
        <w:docPartObj>
          <w:docPartGallery w:val="Table of Contents"/>
        </w:docPartObj>
      </w:sdtPr>
      <w:sdtEndPr>
        <w:rPr>
          <w:rFonts w:ascii="Cambria" w:hAnsi="Cambria" w:cstheme="majorBidi"/>
          <w:b/>
          <w:bCs/>
          <w:sz w:val="28"/>
          <w:szCs w:val="28"/>
        </w:rPr>
      </w:sdtEndPr>
      <w:sdtContent>
        <w:p w14:paraId="3B71C978" w14:textId="77777777" w:rsidR="00D30034" w:rsidRPr="00D30034" w:rsidRDefault="00495948"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r w:rsidRPr="00D30034">
            <w:rPr>
              <w:rFonts w:ascii="Times New Roman" w:hAnsi="Times New Roman" w:cs="Times New Roman"/>
              <w:b w:val="0"/>
              <w:bCs w:val="0"/>
              <w:caps w:val="0"/>
              <w:sz w:val="24"/>
              <w:szCs w:val="24"/>
            </w:rPr>
            <w:fldChar w:fldCharType="begin"/>
          </w:r>
          <w:r w:rsidR="00057AFB" w:rsidRPr="00D30034">
            <w:rPr>
              <w:rFonts w:ascii="Times New Roman" w:hAnsi="Times New Roman" w:cs="Times New Roman"/>
              <w:b w:val="0"/>
              <w:bCs w:val="0"/>
              <w:caps w:val="0"/>
              <w:sz w:val="24"/>
              <w:szCs w:val="24"/>
            </w:rPr>
            <w:instrText xml:space="preserve"> TOC \o "1-4" \h \z \u </w:instrText>
          </w:r>
          <w:r w:rsidRPr="00D30034">
            <w:rPr>
              <w:rFonts w:ascii="Times New Roman" w:hAnsi="Times New Roman" w:cs="Times New Roman"/>
              <w:b w:val="0"/>
              <w:bCs w:val="0"/>
              <w:caps w:val="0"/>
              <w:sz w:val="24"/>
              <w:szCs w:val="24"/>
            </w:rPr>
            <w:fldChar w:fldCharType="separate"/>
          </w:r>
          <w:hyperlink w:anchor="_Toc336455863" w:history="1">
            <w:r w:rsidR="00D30034" w:rsidRPr="00D30034">
              <w:rPr>
                <w:rStyle w:val="Hyperlink"/>
                <w:rFonts w:ascii="Times New Roman" w:hAnsi="Times New Roman" w:cs="Times New Roman"/>
                <w:caps w:val="0"/>
                <w:noProof/>
                <w:snapToGrid w:val="0"/>
                <w:w w:val="0"/>
                <w:sz w:val="24"/>
                <w:szCs w:val="24"/>
              </w:rPr>
              <w:t>1.</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Uvod</w:t>
            </w:r>
            <w:r w:rsidR="00D30034" w:rsidRPr="00D30034">
              <w:rPr>
                <w:rFonts w:ascii="Times New Roman" w:hAnsi="Times New Roman" w:cs="Times New Roman"/>
                <w:caps w:val="0"/>
                <w:noProof/>
                <w:webHidden/>
                <w:sz w:val="24"/>
                <w:szCs w:val="24"/>
              </w:rPr>
              <w:tab/>
            </w:r>
            <w:r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_Toc336455863 \h </w:instrText>
            </w:r>
            <w:r w:rsidRPr="00D30034">
              <w:rPr>
                <w:rFonts w:ascii="Times New Roman" w:hAnsi="Times New Roman" w:cs="Times New Roman"/>
                <w:caps w:val="0"/>
                <w:noProof/>
                <w:webHidden/>
                <w:sz w:val="24"/>
                <w:szCs w:val="24"/>
              </w:rPr>
            </w:r>
            <w:r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9</w:t>
            </w:r>
            <w:r w:rsidRPr="00D30034">
              <w:rPr>
                <w:rFonts w:ascii="Times New Roman" w:hAnsi="Times New Roman" w:cs="Times New Roman"/>
                <w:caps w:val="0"/>
                <w:noProof/>
                <w:webHidden/>
                <w:sz w:val="24"/>
                <w:szCs w:val="24"/>
              </w:rPr>
              <w:fldChar w:fldCharType="end"/>
            </w:r>
          </w:hyperlink>
        </w:p>
        <w:p w14:paraId="174AE3A7"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64" w:history="1">
            <w:r w:rsidR="00D30034" w:rsidRPr="00D30034">
              <w:rPr>
                <w:rStyle w:val="Hyperlink"/>
                <w:rFonts w:ascii="Times New Roman" w:hAnsi="Times New Roman" w:cs="Times New Roman"/>
                <w:smallCaps w:val="0"/>
                <w:noProof/>
                <w:snapToGrid w:val="0"/>
                <w:w w:val="0"/>
                <w:sz w:val="24"/>
                <w:szCs w:val="24"/>
              </w:rPr>
              <w:t>1.1</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Bezične senzorske mreže</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_Toc336455864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9</w:t>
            </w:r>
            <w:r w:rsidR="00495948" w:rsidRPr="00D30034">
              <w:rPr>
                <w:rFonts w:ascii="Times New Roman" w:hAnsi="Times New Roman" w:cs="Times New Roman"/>
                <w:smallCaps w:val="0"/>
                <w:noProof/>
                <w:webHidden/>
                <w:sz w:val="24"/>
                <w:szCs w:val="24"/>
              </w:rPr>
              <w:fldChar w:fldCharType="end"/>
            </w:r>
          </w:hyperlink>
        </w:p>
        <w:p w14:paraId="2F0C3617"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65" w:history="1">
            <w:r w:rsidR="00D30034" w:rsidRPr="00D30034">
              <w:rPr>
                <w:rStyle w:val="Hyperlink"/>
                <w:rFonts w:ascii="Times New Roman" w:hAnsi="Times New Roman" w:cs="Times New Roman"/>
                <w:smallCaps w:val="0"/>
                <w:noProof/>
                <w:snapToGrid w:val="0"/>
                <w:w w:val="0"/>
                <w:sz w:val="24"/>
                <w:szCs w:val="24"/>
              </w:rPr>
              <w:t>1.2</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Lokalizacija</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_Toc336455865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11</w:t>
            </w:r>
            <w:r w:rsidR="00495948" w:rsidRPr="00D30034">
              <w:rPr>
                <w:rFonts w:ascii="Times New Roman" w:hAnsi="Times New Roman" w:cs="Times New Roman"/>
                <w:smallCaps w:val="0"/>
                <w:noProof/>
                <w:webHidden/>
                <w:sz w:val="24"/>
                <w:szCs w:val="24"/>
              </w:rPr>
              <w:fldChar w:fldCharType="end"/>
            </w:r>
          </w:hyperlink>
        </w:p>
        <w:p w14:paraId="0283E195"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66" w:history="1">
            <w:r w:rsidR="00D30034" w:rsidRPr="00D30034">
              <w:rPr>
                <w:rStyle w:val="Hyperlink"/>
                <w:rFonts w:ascii="Times New Roman" w:hAnsi="Times New Roman" w:cs="Times New Roman"/>
                <w:smallCaps w:val="0"/>
                <w:noProof/>
                <w:snapToGrid w:val="0"/>
                <w:w w:val="0"/>
                <w:sz w:val="24"/>
                <w:szCs w:val="24"/>
              </w:rPr>
              <w:t>1.3</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Klasifikacija algoritama za lokalizaciju</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_Toc336455866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12</w:t>
            </w:r>
            <w:r w:rsidR="00495948" w:rsidRPr="00D30034">
              <w:rPr>
                <w:rFonts w:ascii="Times New Roman" w:hAnsi="Times New Roman" w:cs="Times New Roman"/>
                <w:smallCaps w:val="0"/>
                <w:noProof/>
                <w:webHidden/>
                <w:sz w:val="24"/>
                <w:szCs w:val="24"/>
              </w:rPr>
              <w:fldChar w:fldCharType="end"/>
            </w:r>
          </w:hyperlink>
        </w:p>
        <w:p w14:paraId="1871C0B6"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67" w:history="1">
            <w:r w:rsidR="00D30034" w:rsidRPr="00D30034">
              <w:rPr>
                <w:rStyle w:val="Hyperlink"/>
                <w:rFonts w:ascii="Times New Roman" w:hAnsi="Times New Roman" w:cs="Times New Roman"/>
                <w:smallCaps w:val="0"/>
                <w:noProof/>
                <w:snapToGrid w:val="0"/>
                <w:w w:val="0"/>
                <w:sz w:val="24"/>
                <w:szCs w:val="24"/>
              </w:rPr>
              <w:t>1.4</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Range-based metode</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_Toc336455867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12</w:t>
            </w:r>
            <w:r w:rsidR="00495948" w:rsidRPr="00D30034">
              <w:rPr>
                <w:rFonts w:ascii="Times New Roman" w:hAnsi="Times New Roman" w:cs="Times New Roman"/>
                <w:smallCaps w:val="0"/>
                <w:noProof/>
                <w:webHidden/>
                <w:sz w:val="24"/>
                <w:szCs w:val="24"/>
              </w:rPr>
              <w:fldChar w:fldCharType="end"/>
            </w:r>
          </w:hyperlink>
        </w:p>
        <w:p w14:paraId="5EFAC6B5"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68" w:history="1">
            <w:r w:rsidR="00D30034" w:rsidRPr="00D30034">
              <w:rPr>
                <w:rStyle w:val="Hyperlink"/>
                <w:rFonts w:ascii="Times New Roman" w:hAnsi="Times New Roman" w:cs="Times New Roman"/>
                <w:smallCaps w:val="0"/>
                <w:noProof/>
                <w:snapToGrid w:val="0"/>
                <w:w w:val="0"/>
                <w:sz w:val="24"/>
                <w:szCs w:val="24"/>
              </w:rPr>
              <w:t>1.5</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Range-free metode</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_Toc336455868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13</w:t>
            </w:r>
            <w:r w:rsidR="00495948" w:rsidRPr="00D30034">
              <w:rPr>
                <w:rFonts w:ascii="Times New Roman" w:hAnsi="Times New Roman" w:cs="Times New Roman"/>
                <w:smallCaps w:val="0"/>
                <w:noProof/>
                <w:webHidden/>
                <w:sz w:val="24"/>
                <w:szCs w:val="24"/>
              </w:rPr>
              <w:fldChar w:fldCharType="end"/>
            </w:r>
          </w:hyperlink>
        </w:p>
        <w:p w14:paraId="55A5EE43"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69" w:history="1">
            <w:r w:rsidR="00D30034" w:rsidRPr="00D30034">
              <w:rPr>
                <w:rStyle w:val="Hyperlink"/>
                <w:rFonts w:ascii="Times New Roman" w:hAnsi="Times New Roman" w:cs="Times New Roman"/>
                <w:smallCaps w:val="0"/>
                <w:noProof/>
                <w:snapToGrid w:val="0"/>
                <w:w w:val="0"/>
                <w:sz w:val="24"/>
                <w:szCs w:val="24"/>
              </w:rPr>
              <w:t>1.6</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Pregled rada</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_Toc336455869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13</w:t>
            </w:r>
            <w:r w:rsidR="00495948" w:rsidRPr="00D30034">
              <w:rPr>
                <w:rFonts w:ascii="Times New Roman" w:hAnsi="Times New Roman" w:cs="Times New Roman"/>
                <w:smallCaps w:val="0"/>
                <w:noProof/>
                <w:webHidden/>
                <w:sz w:val="24"/>
                <w:szCs w:val="24"/>
              </w:rPr>
              <w:fldChar w:fldCharType="end"/>
            </w:r>
          </w:hyperlink>
        </w:p>
        <w:p w14:paraId="59B25861" w14:textId="77777777" w:rsidR="00D30034" w:rsidRPr="00D30034" w:rsidRDefault="00000000"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hyperlink w:anchor="_Toc336455870" w:history="1">
            <w:r w:rsidR="00D30034" w:rsidRPr="00D30034">
              <w:rPr>
                <w:rStyle w:val="Hyperlink"/>
                <w:rFonts w:ascii="Times New Roman" w:hAnsi="Times New Roman" w:cs="Times New Roman"/>
                <w:caps w:val="0"/>
                <w:noProof/>
                <w:snapToGrid w:val="0"/>
                <w:w w:val="0"/>
                <w:sz w:val="24"/>
                <w:szCs w:val="24"/>
              </w:rPr>
              <w:t>2.</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Pregled literature</w:t>
            </w:r>
            <w:r w:rsidR="00D30034" w:rsidRPr="00D30034">
              <w:rPr>
                <w:rFonts w:ascii="Times New Roman" w:hAnsi="Times New Roman" w:cs="Times New Roman"/>
                <w:caps w:val="0"/>
                <w:noProof/>
                <w:webHidden/>
                <w:sz w:val="24"/>
                <w:szCs w:val="24"/>
              </w:rPr>
              <w:tab/>
            </w:r>
            <w:r w:rsidR="00495948"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_Toc336455870 \h </w:instrText>
            </w:r>
            <w:r w:rsidR="00495948" w:rsidRPr="00D30034">
              <w:rPr>
                <w:rFonts w:ascii="Times New Roman" w:hAnsi="Times New Roman" w:cs="Times New Roman"/>
                <w:caps w:val="0"/>
                <w:noProof/>
                <w:webHidden/>
                <w:sz w:val="24"/>
                <w:szCs w:val="24"/>
              </w:rPr>
            </w:r>
            <w:r w:rsidR="00495948"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14</w:t>
            </w:r>
            <w:r w:rsidR="00495948" w:rsidRPr="00D30034">
              <w:rPr>
                <w:rFonts w:ascii="Times New Roman" w:hAnsi="Times New Roman" w:cs="Times New Roman"/>
                <w:caps w:val="0"/>
                <w:noProof/>
                <w:webHidden/>
                <w:sz w:val="24"/>
                <w:szCs w:val="24"/>
              </w:rPr>
              <w:fldChar w:fldCharType="end"/>
            </w:r>
          </w:hyperlink>
        </w:p>
        <w:p w14:paraId="29F56B7D"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71" w:history="1">
            <w:r w:rsidR="00D30034" w:rsidRPr="00D30034">
              <w:rPr>
                <w:rStyle w:val="Hyperlink"/>
                <w:rFonts w:ascii="Times New Roman" w:hAnsi="Times New Roman" w:cs="Times New Roman"/>
                <w:smallCaps w:val="0"/>
                <w:noProof/>
                <w:snapToGrid w:val="0"/>
                <w:w w:val="0"/>
                <w:sz w:val="24"/>
                <w:szCs w:val="24"/>
              </w:rPr>
              <w:t>2.1</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Komponente sistema za lokalizaciju</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_Toc336455871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14</w:t>
            </w:r>
            <w:r w:rsidR="00495948" w:rsidRPr="00D30034">
              <w:rPr>
                <w:rFonts w:ascii="Times New Roman" w:hAnsi="Times New Roman" w:cs="Times New Roman"/>
                <w:smallCaps w:val="0"/>
                <w:noProof/>
                <w:webHidden/>
                <w:sz w:val="24"/>
                <w:szCs w:val="24"/>
              </w:rPr>
              <w:fldChar w:fldCharType="end"/>
            </w:r>
          </w:hyperlink>
        </w:p>
        <w:p w14:paraId="4729639D"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72" w:history="1">
            <w:r w:rsidR="00D30034" w:rsidRPr="00D30034">
              <w:rPr>
                <w:rStyle w:val="Hyperlink"/>
                <w:rFonts w:ascii="Times New Roman" w:hAnsi="Times New Roman" w:cs="Times New Roman"/>
                <w:smallCaps w:val="0"/>
                <w:noProof/>
                <w:snapToGrid w:val="0"/>
                <w:w w:val="0"/>
                <w:sz w:val="24"/>
                <w:szCs w:val="24"/>
              </w:rPr>
              <w:t>2.2</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Procena rastojanja/ugla</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_Toc336455872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15</w:t>
            </w:r>
            <w:r w:rsidR="00495948" w:rsidRPr="00D30034">
              <w:rPr>
                <w:rFonts w:ascii="Times New Roman" w:hAnsi="Times New Roman" w:cs="Times New Roman"/>
                <w:smallCaps w:val="0"/>
                <w:noProof/>
                <w:webHidden/>
                <w:sz w:val="24"/>
                <w:szCs w:val="24"/>
              </w:rPr>
              <w:fldChar w:fldCharType="end"/>
            </w:r>
          </w:hyperlink>
        </w:p>
        <w:p w14:paraId="19DF69A3"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73" w:history="1">
            <w:r w:rsidR="00D30034" w:rsidRPr="00D30034">
              <w:rPr>
                <w:rStyle w:val="Hyperlink"/>
                <w:rFonts w:ascii="Times New Roman" w:hAnsi="Times New Roman" w:cs="Times New Roman"/>
                <w:i w:val="0"/>
                <w:noProof/>
                <w:snapToGrid w:val="0"/>
                <w:w w:val="0"/>
                <w:sz w:val="24"/>
                <w:szCs w:val="24"/>
              </w:rPr>
              <w:t>2.2.1</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Merenje jačine primljenog signala (eng. RSSI)</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_Toc336455873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15</w:t>
            </w:r>
            <w:r w:rsidR="00495948" w:rsidRPr="00D30034">
              <w:rPr>
                <w:rFonts w:ascii="Times New Roman" w:hAnsi="Times New Roman" w:cs="Times New Roman"/>
                <w:i w:val="0"/>
                <w:noProof/>
                <w:webHidden/>
                <w:sz w:val="24"/>
                <w:szCs w:val="24"/>
              </w:rPr>
              <w:fldChar w:fldCharType="end"/>
            </w:r>
          </w:hyperlink>
        </w:p>
        <w:p w14:paraId="2AE43F66"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74" w:history="1">
            <w:r w:rsidR="00D30034" w:rsidRPr="00D30034">
              <w:rPr>
                <w:rStyle w:val="Hyperlink"/>
                <w:rFonts w:ascii="Times New Roman" w:hAnsi="Times New Roman" w:cs="Times New Roman"/>
                <w:i w:val="0"/>
                <w:noProof/>
                <w:snapToGrid w:val="0"/>
                <w:w w:val="0"/>
                <w:sz w:val="24"/>
                <w:szCs w:val="24"/>
              </w:rPr>
              <w:t>2.2.2</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Metode zasnovane na merenju vremena(eng. ToA i eng. TDoA)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_Toc336455874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15</w:t>
            </w:r>
            <w:r w:rsidR="00495948" w:rsidRPr="00D30034">
              <w:rPr>
                <w:rFonts w:ascii="Times New Roman" w:hAnsi="Times New Roman" w:cs="Times New Roman"/>
                <w:i w:val="0"/>
                <w:noProof/>
                <w:webHidden/>
                <w:sz w:val="24"/>
                <w:szCs w:val="24"/>
              </w:rPr>
              <w:fldChar w:fldCharType="end"/>
            </w:r>
          </w:hyperlink>
        </w:p>
        <w:p w14:paraId="1160F3D7"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75" w:history="1">
            <w:r w:rsidR="00D30034" w:rsidRPr="00D30034">
              <w:rPr>
                <w:rStyle w:val="Hyperlink"/>
                <w:rFonts w:ascii="Times New Roman" w:hAnsi="Times New Roman" w:cs="Times New Roman"/>
                <w:i w:val="0"/>
                <w:noProof/>
                <w:snapToGrid w:val="0"/>
                <w:w w:val="0"/>
                <w:sz w:val="24"/>
                <w:szCs w:val="24"/>
              </w:rPr>
              <w:t>2.2.3</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Merenje ugla primljenog signala (eng. AoA)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_Toc336455875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17</w:t>
            </w:r>
            <w:r w:rsidR="00495948" w:rsidRPr="00D30034">
              <w:rPr>
                <w:rFonts w:ascii="Times New Roman" w:hAnsi="Times New Roman" w:cs="Times New Roman"/>
                <w:i w:val="0"/>
                <w:noProof/>
                <w:webHidden/>
                <w:sz w:val="24"/>
                <w:szCs w:val="24"/>
              </w:rPr>
              <w:fldChar w:fldCharType="end"/>
            </w:r>
          </w:hyperlink>
        </w:p>
        <w:p w14:paraId="4F773308"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76" w:history="1">
            <w:r w:rsidR="00D30034" w:rsidRPr="00D30034">
              <w:rPr>
                <w:rStyle w:val="Hyperlink"/>
                <w:rFonts w:ascii="Times New Roman" w:hAnsi="Times New Roman" w:cs="Times New Roman"/>
                <w:smallCaps w:val="0"/>
                <w:noProof/>
                <w:snapToGrid w:val="0"/>
                <w:w w:val="0"/>
                <w:sz w:val="24"/>
                <w:szCs w:val="24"/>
              </w:rPr>
              <w:t>2.3</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Određivanje pozicije senzorskog čvora</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_Toc336455876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18</w:t>
            </w:r>
            <w:r w:rsidR="00495948" w:rsidRPr="00D30034">
              <w:rPr>
                <w:rFonts w:ascii="Times New Roman" w:hAnsi="Times New Roman" w:cs="Times New Roman"/>
                <w:smallCaps w:val="0"/>
                <w:noProof/>
                <w:webHidden/>
                <w:sz w:val="24"/>
                <w:szCs w:val="24"/>
              </w:rPr>
              <w:fldChar w:fldCharType="end"/>
            </w:r>
          </w:hyperlink>
        </w:p>
        <w:p w14:paraId="2AED8F07"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77" w:history="1">
            <w:r w:rsidR="00D30034" w:rsidRPr="00D30034">
              <w:rPr>
                <w:rStyle w:val="Hyperlink"/>
                <w:rFonts w:ascii="Times New Roman" w:hAnsi="Times New Roman" w:cs="Times New Roman"/>
                <w:i w:val="0"/>
                <w:noProof/>
                <w:snapToGrid w:val="0"/>
                <w:w w:val="0"/>
                <w:sz w:val="24"/>
                <w:szCs w:val="24"/>
              </w:rPr>
              <w:t>2.3.1</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Lateracija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_Toc336455877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18</w:t>
            </w:r>
            <w:r w:rsidR="00495948" w:rsidRPr="00D30034">
              <w:rPr>
                <w:rFonts w:ascii="Times New Roman" w:hAnsi="Times New Roman" w:cs="Times New Roman"/>
                <w:i w:val="0"/>
                <w:noProof/>
                <w:webHidden/>
                <w:sz w:val="24"/>
                <w:szCs w:val="24"/>
              </w:rPr>
              <w:fldChar w:fldCharType="end"/>
            </w:r>
          </w:hyperlink>
        </w:p>
        <w:p w14:paraId="7694C034"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78" w:history="1">
            <w:r w:rsidR="00D30034" w:rsidRPr="00D30034">
              <w:rPr>
                <w:rStyle w:val="Hyperlink"/>
                <w:rFonts w:ascii="Times New Roman" w:hAnsi="Times New Roman" w:cs="Times New Roman"/>
                <w:i w:val="0"/>
                <w:noProof/>
                <w:snapToGrid w:val="0"/>
                <w:w w:val="0"/>
                <w:sz w:val="24"/>
                <w:szCs w:val="24"/>
              </w:rPr>
              <w:t>2.3.2</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Multilateracija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_Toc336455878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19</w:t>
            </w:r>
            <w:r w:rsidR="00495948" w:rsidRPr="00D30034">
              <w:rPr>
                <w:rFonts w:ascii="Times New Roman" w:hAnsi="Times New Roman" w:cs="Times New Roman"/>
                <w:i w:val="0"/>
                <w:noProof/>
                <w:webHidden/>
                <w:sz w:val="24"/>
                <w:szCs w:val="24"/>
              </w:rPr>
              <w:fldChar w:fldCharType="end"/>
            </w:r>
          </w:hyperlink>
        </w:p>
        <w:p w14:paraId="439E81BA"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79" w:history="1">
            <w:r w:rsidR="00D30034" w:rsidRPr="00D30034">
              <w:rPr>
                <w:rStyle w:val="Hyperlink"/>
                <w:rFonts w:ascii="Times New Roman" w:hAnsi="Times New Roman" w:cs="Times New Roman"/>
                <w:i w:val="0"/>
                <w:noProof/>
                <w:snapToGrid w:val="0"/>
                <w:w w:val="0"/>
                <w:sz w:val="24"/>
                <w:szCs w:val="24"/>
              </w:rPr>
              <w:t>2.3.3</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Hiperbolična lateracija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_Toc336455879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20</w:t>
            </w:r>
            <w:r w:rsidR="00495948" w:rsidRPr="00D30034">
              <w:rPr>
                <w:rFonts w:ascii="Times New Roman" w:hAnsi="Times New Roman" w:cs="Times New Roman"/>
                <w:i w:val="0"/>
                <w:noProof/>
                <w:webHidden/>
                <w:sz w:val="24"/>
                <w:szCs w:val="24"/>
              </w:rPr>
              <w:fldChar w:fldCharType="end"/>
            </w:r>
          </w:hyperlink>
        </w:p>
        <w:p w14:paraId="32E399B5"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0" w:history="1">
            <w:r w:rsidR="00D30034" w:rsidRPr="00D30034">
              <w:rPr>
                <w:rStyle w:val="Hyperlink"/>
                <w:rFonts w:ascii="Times New Roman" w:hAnsi="Times New Roman" w:cs="Times New Roman"/>
                <w:i w:val="0"/>
                <w:noProof/>
                <w:snapToGrid w:val="0"/>
                <w:w w:val="0"/>
                <w:sz w:val="24"/>
                <w:szCs w:val="24"/>
              </w:rPr>
              <w:t>2.3.4</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Triangulacija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_Toc336455880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21</w:t>
            </w:r>
            <w:r w:rsidR="00495948" w:rsidRPr="00D30034">
              <w:rPr>
                <w:rFonts w:ascii="Times New Roman" w:hAnsi="Times New Roman" w:cs="Times New Roman"/>
                <w:i w:val="0"/>
                <w:noProof/>
                <w:webHidden/>
                <w:sz w:val="24"/>
                <w:szCs w:val="24"/>
              </w:rPr>
              <w:fldChar w:fldCharType="end"/>
            </w:r>
          </w:hyperlink>
        </w:p>
        <w:p w14:paraId="608C8620"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1" w:history="1">
            <w:r w:rsidR="00D30034" w:rsidRPr="00D30034">
              <w:rPr>
                <w:rStyle w:val="Hyperlink"/>
                <w:rFonts w:ascii="Times New Roman" w:hAnsi="Times New Roman" w:cs="Times New Roman"/>
                <w:i w:val="0"/>
                <w:noProof/>
                <w:snapToGrid w:val="0"/>
                <w:w w:val="0"/>
                <w:sz w:val="24"/>
                <w:szCs w:val="24"/>
              </w:rPr>
              <w:t>2.3.5</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Bounding Box</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_Toc336455881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22</w:t>
            </w:r>
            <w:r w:rsidR="00495948" w:rsidRPr="00D30034">
              <w:rPr>
                <w:rFonts w:ascii="Times New Roman" w:hAnsi="Times New Roman" w:cs="Times New Roman"/>
                <w:i w:val="0"/>
                <w:noProof/>
                <w:webHidden/>
                <w:sz w:val="24"/>
                <w:szCs w:val="24"/>
              </w:rPr>
              <w:fldChar w:fldCharType="end"/>
            </w:r>
          </w:hyperlink>
        </w:p>
        <w:p w14:paraId="0A025D82"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82" w:history="1">
            <w:r w:rsidR="00D30034" w:rsidRPr="00D30034">
              <w:rPr>
                <w:rStyle w:val="Hyperlink"/>
                <w:rFonts w:ascii="Times New Roman" w:hAnsi="Times New Roman" w:cs="Times New Roman"/>
                <w:smallCaps w:val="0"/>
                <w:noProof/>
                <w:snapToGrid w:val="0"/>
                <w:w w:val="0"/>
                <w:sz w:val="24"/>
                <w:szCs w:val="24"/>
              </w:rPr>
              <w:t>2.4</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Algoritmi za lokalizaciju</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_Toc336455882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23</w:t>
            </w:r>
            <w:r w:rsidR="00495948" w:rsidRPr="00D30034">
              <w:rPr>
                <w:rFonts w:ascii="Times New Roman" w:hAnsi="Times New Roman" w:cs="Times New Roman"/>
                <w:smallCaps w:val="0"/>
                <w:noProof/>
                <w:webHidden/>
                <w:sz w:val="24"/>
                <w:szCs w:val="24"/>
              </w:rPr>
              <w:fldChar w:fldCharType="end"/>
            </w:r>
          </w:hyperlink>
        </w:p>
        <w:p w14:paraId="17C9FC93"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3" w:history="1">
            <w:r w:rsidR="00D30034" w:rsidRPr="00D30034">
              <w:rPr>
                <w:rStyle w:val="Hyperlink"/>
                <w:rFonts w:ascii="Times New Roman" w:hAnsi="Times New Roman" w:cs="Times New Roman"/>
                <w:i w:val="0"/>
                <w:noProof/>
                <w:snapToGrid w:val="0"/>
                <w:w w:val="0"/>
                <w:sz w:val="24"/>
                <w:szCs w:val="24"/>
              </w:rPr>
              <w:t>2.4.1</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 xml:space="preserve">GPS </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_Toc336455883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23</w:t>
            </w:r>
            <w:r w:rsidR="00495948" w:rsidRPr="00D30034">
              <w:rPr>
                <w:rFonts w:ascii="Times New Roman" w:hAnsi="Times New Roman" w:cs="Times New Roman"/>
                <w:i w:val="0"/>
                <w:noProof/>
                <w:webHidden/>
                <w:sz w:val="24"/>
                <w:szCs w:val="24"/>
              </w:rPr>
              <w:fldChar w:fldCharType="end"/>
            </w:r>
          </w:hyperlink>
        </w:p>
        <w:p w14:paraId="3AEB5DA8"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4" w:history="1">
            <w:r w:rsidR="00D30034" w:rsidRPr="00D30034">
              <w:rPr>
                <w:rStyle w:val="Hyperlink"/>
                <w:rFonts w:ascii="Times New Roman" w:hAnsi="Times New Roman" w:cs="Times New Roman"/>
                <w:i w:val="0"/>
                <w:noProof/>
                <w:snapToGrid w:val="0"/>
                <w:w w:val="0"/>
                <w:sz w:val="24"/>
                <w:szCs w:val="24"/>
              </w:rPr>
              <w:t>2.4.2</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APIT</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_Toc336455884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24</w:t>
            </w:r>
            <w:r w:rsidR="00495948" w:rsidRPr="00D30034">
              <w:rPr>
                <w:rFonts w:ascii="Times New Roman" w:hAnsi="Times New Roman" w:cs="Times New Roman"/>
                <w:i w:val="0"/>
                <w:noProof/>
                <w:webHidden/>
                <w:sz w:val="24"/>
                <w:szCs w:val="24"/>
              </w:rPr>
              <w:fldChar w:fldCharType="end"/>
            </w:r>
          </w:hyperlink>
        </w:p>
        <w:p w14:paraId="7274D018"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5" w:history="1">
            <w:r w:rsidR="00D30034" w:rsidRPr="00D30034">
              <w:rPr>
                <w:rStyle w:val="Hyperlink"/>
                <w:rFonts w:ascii="Times New Roman" w:hAnsi="Times New Roman" w:cs="Times New Roman"/>
                <w:i w:val="0"/>
                <w:noProof/>
                <w:snapToGrid w:val="0"/>
                <w:w w:val="0"/>
                <w:sz w:val="24"/>
                <w:szCs w:val="24"/>
              </w:rPr>
              <w:t>2.4.3</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Lokalizacija pomoću težista</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_Toc336455885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26</w:t>
            </w:r>
            <w:r w:rsidR="00495948" w:rsidRPr="00D30034">
              <w:rPr>
                <w:rFonts w:ascii="Times New Roman" w:hAnsi="Times New Roman" w:cs="Times New Roman"/>
                <w:i w:val="0"/>
                <w:noProof/>
                <w:webHidden/>
                <w:sz w:val="24"/>
                <w:szCs w:val="24"/>
              </w:rPr>
              <w:fldChar w:fldCharType="end"/>
            </w:r>
          </w:hyperlink>
        </w:p>
        <w:p w14:paraId="06600F4D"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6" w:history="1">
            <w:r w:rsidR="00D30034" w:rsidRPr="00D30034">
              <w:rPr>
                <w:rStyle w:val="Hyperlink"/>
                <w:rFonts w:ascii="Times New Roman" w:hAnsi="Times New Roman" w:cs="Times New Roman"/>
                <w:i w:val="0"/>
                <w:noProof/>
                <w:snapToGrid w:val="0"/>
                <w:w w:val="0"/>
                <w:sz w:val="24"/>
                <w:szCs w:val="24"/>
              </w:rPr>
              <w:t>2.4.4</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MDS–MAP</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_Toc336455886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27</w:t>
            </w:r>
            <w:r w:rsidR="00495948" w:rsidRPr="00D30034">
              <w:rPr>
                <w:rFonts w:ascii="Times New Roman" w:hAnsi="Times New Roman" w:cs="Times New Roman"/>
                <w:i w:val="0"/>
                <w:noProof/>
                <w:webHidden/>
                <w:sz w:val="24"/>
                <w:szCs w:val="24"/>
              </w:rPr>
              <w:fldChar w:fldCharType="end"/>
            </w:r>
          </w:hyperlink>
        </w:p>
        <w:p w14:paraId="2E37A3B6" w14:textId="77777777" w:rsidR="00D30034" w:rsidRPr="00D30034" w:rsidRDefault="00000000" w:rsidP="00D30034">
          <w:pPr>
            <w:pStyle w:val="TOC3"/>
            <w:tabs>
              <w:tab w:val="left" w:pos="1200"/>
              <w:tab w:val="right" w:leader="dot" w:pos="9046"/>
            </w:tabs>
            <w:spacing w:afterAutospacing="0"/>
            <w:rPr>
              <w:rFonts w:ascii="Times New Roman" w:eastAsiaTheme="minorEastAsia" w:hAnsi="Times New Roman" w:cs="Times New Roman"/>
              <w:i w:val="0"/>
              <w:iCs w:val="0"/>
              <w:noProof/>
              <w:sz w:val="24"/>
              <w:szCs w:val="24"/>
            </w:rPr>
          </w:pPr>
          <w:hyperlink w:anchor="_Toc336455887" w:history="1">
            <w:r w:rsidR="00D30034" w:rsidRPr="00D30034">
              <w:rPr>
                <w:rStyle w:val="Hyperlink"/>
                <w:rFonts w:ascii="Times New Roman" w:hAnsi="Times New Roman" w:cs="Times New Roman"/>
                <w:i w:val="0"/>
                <w:noProof/>
                <w:snapToGrid w:val="0"/>
                <w:w w:val="0"/>
                <w:sz w:val="24"/>
                <w:szCs w:val="24"/>
              </w:rPr>
              <w:t>2.4.5</w:t>
            </w:r>
            <w:r w:rsidR="00D30034" w:rsidRPr="00D30034">
              <w:rPr>
                <w:rFonts w:ascii="Times New Roman" w:eastAsiaTheme="minorEastAsia" w:hAnsi="Times New Roman" w:cs="Times New Roman"/>
                <w:i w:val="0"/>
                <w:iCs w:val="0"/>
                <w:noProof/>
                <w:sz w:val="24"/>
                <w:szCs w:val="24"/>
              </w:rPr>
              <w:tab/>
            </w:r>
            <w:r w:rsidR="00D30034" w:rsidRPr="00D30034">
              <w:rPr>
                <w:rStyle w:val="Hyperlink"/>
                <w:rFonts w:ascii="Times New Roman" w:hAnsi="Times New Roman" w:cs="Times New Roman"/>
                <w:i w:val="0"/>
                <w:noProof/>
                <w:sz w:val="24"/>
                <w:szCs w:val="24"/>
              </w:rPr>
              <w:t>Ad Hoc Pozicioniranje</w:t>
            </w:r>
            <w:r w:rsidR="00D30034" w:rsidRPr="00D30034">
              <w:rPr>
                <w:rFonts w:ascii="Times New Roman" w:hAnsi="Times New Roman" w:cs="Times New Roman"/>
                <w:i w:val="0"/>
                <w:noProof/>
                <w:webHidden/>
                <w:sz w:val="24"/>
                <w:szCs w:val="24"/>
              </w:rPr>
              <w:tab/>
            </w:r>
            <w:r w:rsidR="00495948" w:rsidRPr="00D30034">
              <w:rPr>
                <w:rFonts w:ascii="Times New Roman" w:hAnsi="Times New Roman" w:cs="Times New Roman"/>
                <w:i w:val="0"/>
                <w:noProof/>
                <w:webHidden/>
                <w:sz w:val="24"/>
                <w:szCs w:val="24"/>
              </w:rPr>
              <w:fldChar w:fldCharType="begin"/>
            </w:r>
            <w:r w:rsidR="00D30034" w:rsidRPr="00D30034">
              <w:rPr>
                <w:rFonts w:ascii="Times New Roman" w:hAnsi="Times New Roman" w:cs="Times New Roman"/>
                <w:i w:val="0"/>
                <w:noProof/>
                <w:webHidden/>
                <w:sz w:val="24"/>
                <w:szCs w:val="24"/>
              </w:rPr>
              <w:instrText xml:space="preserve"> PAGEREF _Toc336455887 \h </w:instrText>
            </w:r>
            <w:r w:rsidR="00495948" w:rsidRPr="00D30034">
              <w:rPr>
                <w:rFonts w:ascii="Times New Roman" w:hAnsi="Times New Roman" w:cs="Times New Roman"/>
                <w:i w:val="0"/>
                <w:noProof/>
                <w:webHidden/>
                <w:sz w:val="24"/>
                <w:szCs w:val="24"/>
              </w:rPr>
            </w:r>
            <w:r w:rsidR="00495948" w:rsidRPr="00D30034">
              <w:rPr>
                <w:rFonts w:ascii="Times New Roman" w:hAnsi="Times New Roman" w:cs="Times New Roman"/>
                <w:i w:val="0"/>
                <w:noProof/>
                <w:webHidden/>
                <w:sz w:val="24"/>
                <w:szCs w:val="24"/>
              </w:rPr>
              <w:fldChar w:fldCharType="separate"/>
            </w:r>
            <w:r w:rsidR="006B68A7">
              <w:rPr>
                <w:rFonts w:ascii="Times New Roman" w:hAnsi="Times New Roman" w:cs="Times New Roman"/>
                <w:i w:val="0"/>
                <w:noProof/>
                <w:webHidden/>
                <w:sz w:val="24"/>
                <w:szCs w:val="24"/>
              </w:rPr>
              <w:t>28</w:t>
            </w:r>
            <w:r w:rsidR="00495948" w:rsidRPr="00D30034">
              <w:rPr>
                <w:rFonts w:ascii="Times New Roman" w:hAnsi="Times New Roman" w:cs="Times New Roman"/>
                <w:i w:val="0"/>
                <w:noProof/>
                <w:webHidden/>
                <w:sz w:val="24"/>
                <w:szCs w:val="24"/>
              </w:rPr>
              <w:fldChar w:fldCharType="end"/>
            </w:r>
          </w:hyperlink>
        </w:p>
        <w:p w14:paraId="27905370" w14:textId="77777777" w:rsidR="00D30034" w:rsidRPr="00D30034" w:rsidRDefault="00000000" w:rsidP="00D30034">
          <w:pPr>
            <w:pStyle w:val="TOC4"/>
            <w:tabs>
              <w:tab w:val="left" w:pos="1680"/>
              <w:tab w:val="right" w:leader="dot" w:pos="9046"/>
            </w:tabs>
            <w:spacing w:afterAutospacing="0"/>
            <w:rPr>
              <w:rFonts w:ascii="Times New Roman" w:eastAsiaTheme="minorEastAsia" w:hAnsi="Times New Roman" w:cs="Times New Roman"/>
              <w:noProof/>
              <w:sz w:val="24"/>
              <w:szCs w:val="24"/>
            </w:rPr>
          </w:pPr>
          <w:hyperlink w:anchor="_Toc336455888" w:history="1">
            <w:r w:rsidR="00D30034" w:rsidRPr="00D30034">
              <w:rPr>
                <w:rStyle w:val="Hyperlink"/>
                <w:rFonts w:ascii="Times New Roman" w:hAnsi="Times New Roman" w:cs="Times New Roman"/>
                <w:noProof/>
                <w:sz w:val="24"/>
                <w:szCs w:val="24"/>
              </w:rPr>
              <w:t>2.4.5.1</w:t>
            </w:r>
            <w:r w:rsidR="00D30034" w:rsidRPr="00D30034">
              <w:rPr>
                <w:rFonts w:ascii="Times New Roman" w:eastAsiaTheme="minorEastAsia" w:hAnsi="Times New Roman" w:cs="Times New Roman"/>
                <w:noProof/>
                <w:sz w:val="24"/>
                <w:szCs w:val="24"/>
              </w:rPr>
              <w:tab/>
            </w:r>
            <w:r w:rsidR="00D30034" w:rsidRPr="00D30034">
              <w:rPr>
                <w:rStyle w:val="Hyperlink"/>
                <w:rFonts w:ascii="Times New Roman" w:hAnsi="Times New Roman" w:cs="Times New Roman"/>
                <w:noProof/>
                <w:sz w:val="24"/>
                <w:szCs w:val="24"/>
              </w:rPr>
              <w:t>DV-Hop Algoritam</w:t>
            </w:r>
            <w:r w:rsidR="00D30034" w:rsidRPr="00D30034">
              <w:rPr>
                <w:rFonts w:ascii="Times New Roman" w:hAnsi="Times New Roman" w:cs="Times New Roman"/>
                <w:noProof/>
                <w:webHidden/>
                <w:sz w:val="24"/>
                <w:szCs w:val="24"/>
              </w:rPr>
              <w:tab/>
            </w:r>
            <w:r w:rsidR="00495948" w:rsidRPr="00D30034">
              <w:rPr>
                <w:rFonts w:ascii="Times New Roman" w:hAnsi="Times New Roman" w:cs="Times New Roman"/>
                <w:noProof/>
                <w:webHidden/>
                <w:sz w:val="24"/>
                <w:szCs w:val="24"/>
              </w:rPr>
              <w:fldChar w:fldCharType="begin"/>
            </w:r>
            <w:r w:rsidR="00D30034" w:rsidRPr="00D30034">
              <w:rPr>
                <w:rFonts w:ascii="Times New Roman" w:hAnsi="Times New Roman" w:cs="Times New Roman"/>
                <w:noProof/>
                <w:webHidden/>
                <w:sz w:val="24"/>
                <w:szCs w:val="24"/>
              </w:rPr>
              <w:instrText xml:space="preserve"> PAGEREF _Toc336455888 \h </w:instrText>
            </w:r>
            <w:r w:rsidR="00495948" w:rsidRPr="00D30034">
              <w:rPr>
                <w:rFonts w:ascii="Times New Roman" w:hAnsi="Times New Roman" w:cs="Times New Roman"/>
                <w:noProof/>
                <w:webHidden/>
                <w:sz w:val="24"/>
                <w:szCs w:val="24"/>
              </w:rPr>
            </w:r>
            <w:r w:rsidR="00495948" w:rsidRPr="00D30034">
              <w:rPr>
                <w:rFonts w:ascii="Times New Roman" w:hAnsi="Times New Roman" w:cs="Times New Roman"/>
                <w:noProof/>
                <w:webHidden/>
                <w:sz w:val="24"/>
                <w:szCs w:val="24"/>
              </w:rPr>
              <w:fldChar w:fldCharType="separate"/>
            </w:r>
            <w:r w:rsidR="006B68A7">
              <w:rPr>
                <w:rFonts w:ascii="Times New Roman" w:hAnsi="Times New Roman" w:cs="Times New Roman"/>
                <w:noProof/>
                <w:webHidden/>
                <w:sz w:val="24"/>
                <w:szCs w:val="24"/>
              </w:rPr>
              <w:t>28</w:t>
            </w:r>
            <w:r w:rsidR="00495948" w:rsidRPr="00D30034">
              <w:rPr>
                <w:rFonts w:ascii="Times New Roman" w:hAnsi="Times New Roman" w:cs="Times New Roman"/>
                <w:noProof/>
                <w:webHidden/>
                <w:sz w:val="24"/>
                <w:szCs w:val="24"/>
              </w:rPr>
              <w:fldChar w:fldCharType="end"/>
            </w:r>
          </w:hyperlink>
        </w:p>
        <w:p w14:paraId="66DDACC1" w14:textId="77777777" w:rsidR="00D30034" w:rsidRPr="00D30034" w:rsidRDefault="00000000" w:rsidP="00D30034">
          <w:pPr>
            <w:pStyle w:val="TOC4"/>
            <w:tabs>
              <w:tab w:val="left" w:pos="1680"/>
              <w:tab w:val="right" w:leader="dot" w:pos="9046"/>
            </w:tabs>
            <w:spacing w:afterAutospacing="0"/>
            <w:rPr>
              <w:rFonts w:ascii="Times New Roman" w:eastAsiaTheme="minorEastAsia" w:hAnsi="Times New Roman" w:cs="Times New Roman"/>
              <w:noProof/>
              <w:sz w:val="24"/>
              <w:szCs w:val="24"/>
            </w:rPr>
          </w:pPr>
          <w:hyperlink w:anchor="_Toc336455889" w:history="1">
            <w:r w:rsidR="00D30034" w:rsidRPr="00D30034">
              <w:rPr>
                <w:rStyle w:val="Hyperlink"/>
                <w:rFonts w:ascii="Times New Roman" w:hAnsi="Times New Roman" w:cs="Times New Roman"/>
                <w:noProof/>
                <w:sz w:val="24"/>
                <w:szCs w:val="24"/>
              </w:rPr>
              <w:t>2.4.5.2</w:t>
            </w:r>
            <w:r w:rsidR="00D30034" w:rsidRPr="00D30034">
              <w:rPr>
                <w:rFonts w:ascii="Times New Roman" w:eastAsiaTheme="minorEastAsia" w:hAnsi="Times New Roman" w:cs="Times New Roman"/>
                <w:noProof/>
                <w:sz w:val="24"/>
                <w:szCs w:val="24"/>
              </w:rPr>
              <w:tab/>
            </w:r>
            <w:r w:rsidR="00D30034" w:rsidRPr="00D30034">
              <w:rPr>
                <w:rStyle w:val="Hyperlink"/>
                <w:rFonts w:ascii="Times New Roman" w:hAnsi="Times New Roman" w:cs="Times New Roman"/>
                <w:noProof/>
                <w:sz w:val="24"/>
                <w:szCs w:val="24"/>
              </w:rPr>
              <w:t>Poboljšani DV-Hop</w:t>
            </w:r>
            <w:r w:rsidR="00D30034" w:rsidRPr="00D30034">
              <w:rPr>
                <w:rFonts w:ascii="Times New Roman" w:hAnsi="Times New Roman" w:cs="Times New Roman"/>
                <w:noProof/>
                <w:webHidden/>
                <w:sz w:val="24"/>
                <w:szCs w:val="24"/>
              </w:rPr>
              <w:tab/>
            </w:r>
            <w:r w:rsidR="00495948" w:rsidRPr="00D30034">
              <w:rPr>
                <w:rFonts w:ascii="Times New Roman" w:hAnsi="Times New Roman" w:cs="Times New Roman"/>
                <w:noProof/>
                <w:webHidden/>
                <w:sz w:val="24"/>
                <w:szCs w:val="24"/>
              </w:rPr>
              <w:fldChar w:fldCharType="begin"/>
            </w:r>
            <w:r w:rsidR="00D30034" w:rsidRPr="00D30034">
              <w:rPr>
                <w:rFonts w:ascii="Times New Roman" w:hAnsi="Times New Roman" w:cs="Times New Roman"/>
                <w:noProof/>
                <w:webHidden/>
                <w:sz w:val="24"/>
                <w:szCs w:val="24"/>
              </w:rPr>
              <w:instrText xml:space="preserve"> PAGEREF _Toc336455889 \h </w:instrText>
            </w:r>
            <w:r w:rsidR="00495948" w:rsidRPr="00D30034">
              <w:rPr>
                <w:rFonts w:ascii="Times New Roman" w:hAnsi="Times New Roman" w:cs="Times New Roman"/>
                <w:noProof/>
                <w:webHidden/>
                <w:sz w:val="24"/>
                <w:szCs w:val="24"/>
              </w:rPr>
            </w:r>
            <w:r w:rsidR="00495948" w:rsidRPr="00D30034">
              <w:rPr>
                <w:rFonts w:ascii="Times New Roman" w:hAnsi="Times New Roman" w:cs="Times New Roman"/>
                <w:noProof/>
                <w:webHidden/>
                <w:sz w:val="24"/>
                <w:szCs w:val="24"/>
              </w:rPr>
              <w:fldChar w:fldCharType="separate"/>
            </w:r>
            <w:r w:rsidR="006B68A7">
              <w:rPr>
                <w:rFonts w:ascii="Times New Roman" w:hAnsi="Times New Roman" w:cs="Times New Roman"/>
                <w:noProof/>
                <w:webHidden/>
                <w:sz w:val="24"/>
                <w:szCs w:val="24"/>
              </w:rPr>
              <w:t>31</w:t>
            </w:r>
            <w:r w:rsidR="00495948" w:rsidRPr="00D30034">
              <w:rPr>
                <w:rFonts w:ascii="Times New Roman" w:hAnsi="Times New Roman" w:cs="Times New Roman"/>
                <w:noProof/>
                <w:webHidden/>
                <w:sz w:val="24"/>
                <w:szCs w:val="24"/>
              </w:rPr>
              <w:fldChar w:fldCharType="end"/>
            </w:r>
          </w:hyperlink>
        </w:p>
        <w:p w14:paraId="61394360" w14:textId="77777777" w:rsidR="00D30034" w:rsidRPr="00D30034" w:rsidRDefault="00000000" w:rsidP="00D30034">
          <w:pPr>
            <w:pStyle w:val="TOC4"/>
            <w:tabs>
              <w:tab w:val="left" w:pos="1680"/>
              <w:tab w:val="right" w:leader="dot" w:pos="9046"/>
            </w:tabs>
            <w:spacing w:afterAutospacing="0"/>
            <w:rPr>
              <w:rFonts w:ascii="Times New Roman" w:eastAsiaTheme="minorEastAsia" w:hAnsi="Times New Roman" w:cs="Times New Roman"/>
              <w:noProof/>
              <w:sz w:val="24"/>
              <w:szCs w:val="24"/>
            </w:rPr>
          </w:pPr>
          <w:hyperlink w:anchor="_Toc336455890" w:history="1">
            <w:r w:rsidR="00D30034" w:rsidRPr="00D30034">
              <w:rPr>
                <w:rStyle w:val="Hyperlink"/>
                <w:rFonts w:ascii="Times New Roman" w:hAnsi="Times New Roman" w:cs="Times New Roman"/>
                <w:noProof/>
                <w:sz w:val="24"/>
                <w:szCs w:val="24"/>
              </w:rPr>
              <w:t>2.4.5.3</w:t>
            </w:r>
            <w:r w:rsidR="00D30034" w:rsidRPr="00D30034">
              <w:rPr>
                <w:rFonts w:ascii="Times New Roman" w:eastAsiaTheme="minorEastAsia" w:hAnsi="Times New Roman" w:cs="Times New Roman"/>
                <w:noProof/>
                <w:sz w:val="24"/>
                <w:szCs w:val="24"/>
              </w:rPr>
              <w:tab/>
            </w:r>
            <w:r w:rsidR="00D30034" w:rsidRPr="00D30034">
              <w:rPr>
                <w:rStyle w:val="Hyperlink"/>
                <w:rFonts w:ascii="Times New Roman" w:hAnsi="Times New Roman" w:cs="Times New Roman"/>
                <w:noProof/>
                <w:sz w:val="24"/>
                <w:szCs w:val="24"/>
              </w:rPr>
              <w:t>Amorfna lokalizacija</w:t>
            </w:r>
            <w:r w:rsidR="00D30034" w:rsidRPr="00D30034">
              <w:rPr>
                <w:rFonts w:ascii="Times New Roman" w:hAnsi="Times New Roman" w:cs="Times New Roman"/>
                <w:noProof/>
                <w:webHidden/>
                <w:sz w:val="24"/>
                <w:szCs w:val="24"/>
              </w:rPr>
              <w:tab/>
            </w:r>
            <w:r w:rsidR="00495948" w:rsidRPr="00D30034">
              <w:rPr>
                <w:rFonts w:ascii="Times New Roman" w:hAnsi="Times New Roman" w:cs="Times New Roman"/>
                <w:noProof/>
                <w:webHidden/>
                <w:sz w:val="24"/>
                <w:szCs w:val="24"/>
              </w:rPr>
              <w:fldChar w:fldCharType="begin"/>
            </w:r>
            <w:r w:rsidR="00D30034" w:rsidRPr="00D30034">
              <w:rPr>
                <w:rFonts w:ascii="Times New Roman" w:hAnsi="Times New Roman" w:cs="Times New Roman"/>
                <w:noProof/>
                <w:webHidden/>
                <w:sz w:val="24"/>
                <w:szCs w:val="24"/>
              </w:rPr>
              <w:instrText xml:space="preserve"> PAGEREF _Toc336455890 \h </w:instrText>
            </w:r>
            <w:r w:rsidR="00495948" w:rsidRPr="00D30034">
              <w:rPr>
                <w:rFonts w:ascii="Times New Roman" w:hAnsi="Times New Roman" w:cs="Times New Roman"/>
                <w:noProof/>
                <w:webHidden/>
                <w:sz w:val="24"/>
                <w:szCs w:val="24"/>
              </w:rPr>
            </w:r>
            <w:r w:rsidR="00495948" w:rsidRPr="00D30034">
              <w:rPr>
                <w:rFonts w:ascii="Times New Roman" w:hAnsi="Times New Roman" w:cs="Times New Roman"/>
                <w:noProof/>
                <w:webHidden/>
                <w:sz w:val="24"/>
                <w:szCs w:val="24"/>
              </w:rPr>
              <w:fldChar w:fldCharType="separate"/>
            </w:r>
            <w:r w:rsidR="006B68A7">
              <w:rPr>
                <w:rFonts w:ascii="Times New Roman" w:hAnsi="Times New Roman" w:cs="Times New Roman"/>
                <w:noProof/>
                <w:webHidden/>
                <w:sz w:val="24"/>
                <w:szCs w:val="24"/>
              </w:rPr>
              <w:t>32</w:t>
            </w:r>
            <w:r w:rsidR="00495948" w:rsidRPr="00D30034">
              <w:rPr>
                <w:rFonts w:ascii="Times New Roman" w:hAnsi="Times New Roman" w:cs="Times New Roman"/>
                <w:noProof/>
                <w:webHidden/>
                <w:sz w:val="24"/>
                <w:szCs w:val="24"/>
              </w:rPr>
              <w:fldChar w:fldCharType="end"/>
            </w:r>
          </w:hyperlink>
        </w:p>
        <w:p w14:paraId="6CDA9CDA" w14:textId="77777777" w:rsidR="00D30034" w:rsidRPr="00D30034" w:rsidRDefault="00000000" w:rsidP="00D30034">
          <w:pPr>
            <w:pStyle w:val="TOC4"/>
            <w:tabs>
              <w:tab w:val="left" w:pos="1680"/>
              <w:tab w:val="right" w:leader="dot" w:pos="9046"/>
            </w:tabs>
            <w:spacing w:afterAutospacing="0"/>
            <w:rPr>
              <w:rFonts w:ascii="Times New Roman" w:eastAsiaTheme="minorEastAsia" w:hAnsi="Times New Roman" w:cs="Times New Roman"/>
              <w:noProof/>
              <w:sz w:val="24"/>
              <w:szCs w:val="24"/>
            </w:rPr>
          </w:pPr>
          <w:hyperlink w:anchor="_Toc336455891" w:history="1">
            <w:r w:rsidR="00D30034" w:rsidRPr="00D30034">
              <w:rPr>
                <w:rStyle w:val="Hyperlink"/>
                <w:rFonts w:ascii="Times New Roman" w:hAnsi="Times New Roman" w:cs="Times New Roman"/>
                <w:noProof/>
                <w:sz w:val="24"/>
                <w:szCs w:val="24"/>
              </w:rPr>
              <w:t>2.4.5.4</w:t>
            </w:r>
            <w:r w:rsidR="00D30034" w:rsidRPr="00D30034">
              <w:rPr>
                <w:rFonts w:ascii="Times New Roman" w:eastAsiaTheme="minorEastAsia" w:hAnsi="Times New Roman" w:cs="Times New Roman"/>
                <w:noProof/>
                <w:sz w:val="24"/>
                <w:szCs w:val="24"/>
              </w:rPr>
              <w:tab/>
            </w:r>
            <w:r w:rsidR="00D30034" w:rsidRPr="00D30034">
              <w:rPr>
                <w:rStyle w:val="Hyperlink"/>
                <w:rFonts w:ascii="Times New Roman" w:hAnsi="Times New Roman" w:cs="Times New Roman"/>
                <w:noProof/>
                <w:sz w:val="24"/>
                <w:szCs w:val="24"/>
              </w:rPr>
              <w:t>DV-Distance algoritam</w:t>
            </w:r>
            <w:r w:rsidR="00D30034" w:rsidRPr="00D30034">
              <w:rPr>
                <w:rFonts w:ascii="Times New Roman" w:hAnsi="Times New Roman" w:cs="Times New Roman"/>
                <w:noProof/>
                <w:webHidden/>
                <w:sz w:val="24"/>
                <w:szCs w:val="24"/>
              </w:rPr>
              <w:tab/>
            </w:r>
            <w:r w:rsidR="00495948" w:rsidRPr="00D30034">
              <w:rPr>
                <w:rFonts w:ascii="Times New Roman" w:hAnsi="Times New Roman" w:cs="Times New Roman"/>
                <w:noProof/>
                <w:webHidden/>
                <w:sz w:val="24"/>
                <w:szCs w:val="24"/>
              </w:rPr>
              <w:fldChar w:fldCharType="begin"/>
            </w:r>
            <w:r w:rsidR="00D30034" w:rsidRPr="00D30034">
              <w:rPr>
                <w:rFonts w:ascii="Times New Roman" w:hAnsi="Times New Roman" w:cs="Times New Roman"/>
                <w:noProof/>
                <w:webHidden/>
                <w:sz w:val="24"/>
                <w:szCs w:val="24"/>
              </w:rPr>
              <w:instrText xml:space="preserve"> PAGEREF _Toc336455891 \h </w:instrText>
            </w:r>
            <w:r w:rsidR="00495948" w:rsidRPr="00D30034">
              <w:rPr>
                <w:rFonts w:ascii="Times New Roman" w:hAnsi="Times New Roman" w:cs="Times New Roman"/>
                <w:noProof/>
                <w:webHidden/>
                <w:sz w:val="24"/>
                <w:szCs w:val="24"/>
              </w:rPr>
            </w:r>
            <w:r w:rsidR="00495948" w:rsidRPr="00D30034">
              <w:rPr>
                <w:rFonts w:ascii="Times New Roman" w:hAnsi="Times New Roman" w:cs="Times New Roman"/>
                <w:noProof/>
                <w:webHidden/>
                <w:sz w:val="24"/>
                <w:szCs w:val="24"/>
              </w:rPr>
              <w:fldChar w:fldCharType="separate"/>
            </w:r>
            <w:r w:rsidR="006B68A7">
              <w:rPr>
                <w:rFonts w:ascii="Times New Roman" w:hAnsi="Times New Roman" w:cs="Times New Roman"/>
                <w:noProof/>
                <w:webHidden/>
                <w:sz w:val="24"/>
                <w:szCs w:val="24"/>
              </w:rPr>
              <w:t>33</w:t>
            </w:r>
            <w:r w:rsidR="00495948" w:rsidRPr="00D30034">
              <w:rPr>
                <w:rFonts w:ascii="Times New Roman" w:hAnsi="Times New Roman" w:cs="Times New Roman"/>
                <w:noProof/>
                <w:webHidden/>
                <w:sz w:val="24"/>
                <w:szCs w:val="24"/>
              </w:rPr>
              <w:fldChar w:fldCharType="end"/>
            </w:r>
          </w:hyperlink>
        </w:p>
        <w:p w14:paraId="19C05561" w14:textId="77777777" w:rsidR="00D30034" w:rsidRPr="00D30034" w:rsidRDefault="00000000" w:rsidP="00D30034">
          <w:pPr>
            <w:pStyle w:val="TOC4"/>
            <w:tabs>
              <w:tab w:val="left" w:pos="1680"/>
              <w:tab w:val="right" w:leader="dot" w:pos="9046"/>
            </w:tabs>
            <w:spacing w:afterAutospacing="0"/>
            <w:rPr>
              <w:rFonts w:ascii="Times New Roman" w:eastAsiaTheme="minorEastAsia" w:hAnsi="Times New Roman" w:cs="Times New Roman"/>
              <w:noProof/>
              <w:sz w:val="24"/>
              <w:szCs w:val="24"/>
            </w:rPr>
          </w:pPr>
          <w:hyperlink w:anchor="_Toc336455892" w:history="1">
            <w:r w:rsidR="00D30034" w:rsidRPr="00D30034">
              <w:rPr>
                <w:rStyle w:val="Hyperlink"/>
                <w:rFonts w:ascii="Times New Roman" w:hAnsi="Times New Roman" w:cs="Times New Roman"/>
                <w:noProof/>
                <w:sz w:val="24"/>
                <w:szCs w:val="24"/>
              </w:rPr>
              <w:t>2.4.5.5</w:t>
            </w:r>
            <w:r w:rsidR="00D30034" w:rsidRPr="00D30034">
              <w:rPr>
                <w:rFonts w:ascii="Times New Roman" w:eastAsiaTheme="minorEastAsia" w:hAnsi="Times New Roman" w:cs="Times New Roman"/>
                <w:noProof/>
                <w:sz w:val="24"/>
                <w:szCs w:val="24"/>
              </w:rPr>
              <w:tab/>
            </w:r>
            <w:r w:rsidR="00D30034" w:rsidRPr="00D30034">
              <w:rPr>
                <w:rStyle w:val="Hyperlink"/>
                <w:rFonts w:ascii="Times New Roman" w:hAnsi="Times New Roman" w:cs="Times New Roman"/>
                <w:noProof/>
                <w:sz w:val="24"/>
                <w:szCs w:val="24"/>
              </w:rPr>
              <w:t>Euklidov algoritam</w:t>
            </w:r>
            <w:r w:rsidR="00D30034" w:rsidRPr="00D30034">
              <w:rPr>
                <w:rFonts w:ascii="Times New Roman" w:hAnsi="Times New Roman" w:cs="Times New Roman"/>
                <w:noProof/>
                <w:webHidden/>
                <w:sz w:val="24"/>
                <w:szCs w:val="24"/>
              </w:rPr>
              <w:tab/>
            </w:r>
            <w:r w:rsidR="00495948" w:rsidRPr="00D30034">
              <w:rPr>
                <w:rFonts w:ascii="Times New Roman" w:hAnsi="Times New Roman" w:cs="Times New Roman"/>
                <w:noProof/>
                <w:webHidden/>
                <w:sz w:val="24"/>
                <w:szCs w:val="24"/>
              </w:rPr>
              <w:fldChar w:fldCharType="begin"/>
            </w:r>
            <w:r w:rsidR="00D30034" w:rsidRPr="00D30034">
              <w:rPr>
                <w:rFonts w:ascii="Times New Roman" w:hAnsi="Times New Roman" w:cs="Times New Roman"/>
                <w:noProof/>
                <w:webHidden/>
                <w:sz w:val="24"/>
                <w:szCs w:val="24"/>
              </w:rPr>
              <w:instrText xml:space="preserve"> PAGEREF _Toc336455892 \h </w:instrText>
            </w:r>
            <w:r w:rsidR="00495948" w:rsidRPr="00D30034">
              <w:rPr>
                <w:rFonts w:ascii="Times New Roman" w:hAnsi="Times New Roman" w:cs="Times New Roman"/>
                <w:noProof/>
                <w:webHidden/>
                <w:sz w:val="24"/>
                <w:szCs w:val="24"/>
              </w:rPr>
            </w:r>
            <w:r w:rsidR="00495948" w:rsidRPr="00D30034">
              <w:rPr>
                <w:rFonts w:ascii="Times New Roman" w:hAnsi="Times New Roman" w:cs="Times New Roman"/>
                <w:noProof/>
                <w:webHidden/>
                <w:sz w:val="24"/>
                <w:szCs w:val="24"/>
              </w:rPr>
              <w:fldChar w:fldCharType="separate"/>
            </w:r>
            <w:r w:rsidR="006B68A7">
              <w:rPr>
                <w:rFonts w:ascii="Times New Roman" w:hAnsi="Times New Roman" w:cs="Times New Roman"/>
                <w:noProof/>
                <w:webHidden/>
                <w:sz w:val="24"/>
                <w:szCs w:val="24"/>
              </w:rPr>
              <w:t>33</w:t>
            </w:r>
            <w:r w:rsidR="00495948" w:rsidRPr="00D30034">
              <w:rPr>
                <w:rFonts w:ascii="Times New Roman" w:hAnsi="Times New Roman" w:cs="Times New Roman"/>
                <w:noProof/>
                <w:webHidden/>
                <w:sz w:val="24"/>
                <w:szCs w:val="24"/>
              </w:rPr>
              <w:fldChar w:fldCharType="end"/>
            </w:r>
          </w:hyperlink>
        </w:p>
        <w:p w14:paraId="02981939" w14:textId="77777777" w:rsidR="00D30034" w:rsidRPr="00D30034" w:rsidRDefault="00000000"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hyperlink w:anchor="_Toc336455893" w:history="1">
            <w:r w:rsidR="00D30034" w:rsidRPr="00D30034">
              <w:rPr>
                <w:rStyle w:val="Hyperlink"/>
                <w:rFonts w:ascii="Times New Roman" w:hAnsi="Times New Roman" w:cs="Times New Roman"/>
                <w:caps w:val="0"/>
                <w:noProof/>
                <w:snapToGrid w:val="0"/>
                <w:w w:val="0"/>
                <w:sz w:val="24"/>
                <w:szCs w:val="24"/>
              </w:rPr>
              <w:t>3.</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Konveksno programiranje u BSM</w:t>
            </w:r>
            <w:r w:rsidR="00D30034" w:rsidRPr="00D30034">
              <w:rPr>
                <w:rFonts w:ascii="Times New Roman" w:hAnsi="Times New Roman" w:cs="Times New Roman"/>
                <w:caps w:val="0"/>
                <w:noProof/>
                <w:webHidden/>
                <w:sz w:val="24"/>
                <w:szCs w:val="24"/>
              </w:rPr>
              <w:tab/>
            </w:r>
            <w:r w:rsidR="00495948"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_Toc336455893 \h </w:instrText>
            </w:r>
            <w:r w:rsidR="00495948" w:rsidRPr="00D30034">
              <w:rPr>
                <w:rFonts w:ascii="Times New Roman" w:hAnsi="Times New Roman" w:cs="Times New Roman"/>
                <w:caps w:val="0"/>
                <w:noProof/>
                <w:webHidden/>
                <w:sz w:val="24"/>
                <w:szCs w:val="24"/>
              </w:rPr>
            </w:r>
            <w:r w:rsidR="00495948"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35</w:t>
            </w:r>
            <w:r w:rsidR="00495948" w:rsidRPr="00D30034">
              <w:rPr>
                <w:rFonts w:ascii="Times New Roman" w:hAnsi="Times New Roman" w:cs="Times New Roman"/>
                <w:caps w:val="0"/>
                <w:noProof/>
                <w:webHidden/>
                <w:sz w:val="24"/>
                <w:szCs w:val="24"/>
              </w:rPr>
              <w:fldChar w:fldCharType="end"/>
            </w:r>
          </w:hyperlink>
        </w:p>
        <w:p w14:paraId="200C4EEA"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94" w:history="1">
            <w:r w:rsidR="00D30034" w:rsidRPr="00D30034">
              <w:rPr>
                <w:rStyle w:val="Hyperlink"/>
                <w:rFonts w:ascii="Times New Roman" w:hAnsi="Times New Roman" w:cs="Times New Roman"/>
                <w:smallCaps w:val="0"/>
                <w:noProof/>
                <w:snapToGrid w:val="0"/>
                <w:w w:val="0"/>
                <w:sz w:val="24"/>
                <w:szCs w:val="24"/>
              </w:rPr>
              <w:t>3.1</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Uvod</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_Toc336455894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35</w:t>
            </w:r>
            <w:r w:rsidR="00495948" w:rsidRPr="00D30034">
              <w:rPr>
                <w:rFonts w:ascii="Times New Roman" w:hAnsi="Times New Roman" w:cs="Times New Roman"/>
                <w:smallCaps w:val="0"/>
                <w:noProof/>
                <w:webHidden/>
                <w:sz w:val="24"/>
                <w:szCs w:val="24"/>
              </w:rPr>
              <w:fldChar w:fldCharType="end"/>
            </w:r>
          </w:hyperlink>
        </w:p>
        <w:p w14:paraId="133C2B1F"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95" w:history="1">
            <w:r w:rsidR="00D30034" w:rsidRPr="00D30034">
              <w:rPr>
                <w:rStyle w:val="Hyperlink"/>
                <w:rFonts w:ascii="Times New Roman" w:hAnsi="Times New Roman" w:cs="Times New Roman"/>
                <w:smallCaps w:val="0"/>
                <w:noProof/>
                <w:snapToGrid w:val="0"/>
                <w:w w:val="0"/>
                <w:sz w:val="24"/>
                <w:szCs w:val="24"/>
              </w:rPr>
              <w:t>3.2</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Formulizacija problema i SDP programiranje</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_Toc336455895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37</w:t>
            </w:r>
            <w:r w:rsidR="00495948" w:rsidRPr="00D30034">
              <w:rPr>
                <w:rFonts w:ascii="Times New Roman" w:hAnsi="Times New Roman" w:cs="Times New Roman"/>
                <w:smallCaps w:val="0"/>
                <w:noProof/>
                <w:webHidden/>
                <w:sz w:val="24"/>
                <w:szCs w:val="24"/>
              </w:rPr>
              <w:fldChar w:fldCharType="end"/>
            </w:r>
          </w:hyperlink>
        </w:p>
        <w:p w14:paraId="064F1304" w14:textId="77777777" w:rsidR="00D30034" w:rsidRPr="00D30034" w:rsidRDefault="00000000"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hyperlink w:anchor="_Toc336455896" w:history="1">
            <w:r w:rsidR="00D30034" w:rsidRPr="00D30034">
              <w:rPr>
                <w:rStyle w:val="Hyperlink"/>
                <w:rFonts w:ascii="Times New Roman" w:hAnsi="Times New Roman" w:cs="Times New Roman"/>
                <w:caps w:val="0"/>
                <w:noProof/>
                <w:snapToGrid w:val="0"/>
                <w:w w:val="0"/>
                <w:sz w:val="24"/>
                <w:szCs w:val="24"/>
              </w:rPr>
              <w:t>4.</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Nova pobošljanja DV-Hop-a</w:t>
            </w:r>
            <w:r w:rsidR="00D30034" w:rsidRPr="00D30034">
              <w:rPr>
                <w:rFonts w:ascii="Times New Roman" w:hAnsi="Times New Roman" w:cs="Times New Roman"/>
                <w:caps w:val="0"/>
                <w:noProof/>
                <w:webHidden/>
                <w:sz w:val="24"/>
                <w:szCs w:val="24"/>
              </w:rPr>
              <w:tab/>
            </w:r>
            <w:r w:rsidR="00495948"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_Toc336455896 \h </w:instrText>
            </w:r>
            <w:r w:rsidR="00495948" w:rsidRPr="00D30034">
              <w:rPr>
                <w:rFonts w:ascii="Times New Roman" w:hAnsi="Times New Roman" w:cs="Times New Roman"/>
                <w:caps w:val="0"/>
                <w:noProof/>
                <w:webHidden/>
                <w:sz w:val="24"/>
                <w:szCs w:val="24"/>
              </w:rPr>
            </w:r>
            <w:r w:rsidR="00495948"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39</w:t>
            </w:r>
            <w:r w:rsidR="00495948" w:rsidRPr="00D30034">
              <w:rPr>
                <w:rFonts w:ascii="Times New Roman" w:hAnsi="Times New Roman" w:cs="Times New Roman"/>
                <w:caps w:val="0"/>
                <w:noProof/>
                <w:webHidden/>
                <w:sz w:val="24"/>
                <w:szCs w:val="24"/>
              </w:rPr>
              <w:fldChar w:fldCharType="end"/>
            </w:r>
          </w:hyperlink>
        </w:p>
        <w:p w14:paraId="22993042"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97" w:history="1">
            <w:r w:rsidR="00D30034" w:rsidRPr="00D30034">
              <w:rPr>
                <w:rStyle w:val="Hyperlink"/>
                <w:rFonts w:ascii="Times New Roman" w:hAnsi="Times New Roman" w:cs="Times New Roman"/>
                <w:smallCaps w:val="0"/>
                <w:noProof/>
                <w:snapToGrid w:val="0"/>
                <w:w w:val="0"/>
                <w:sz w:val="24"/>
                <w:szCs w:val="24"/>
              </w:rPr>
              <w:t>4.1</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iDV-HOP</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_Toc336455897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39</w:t>
            </w:r>
            <w:r w:rsidR="00495948" w:rsidRPr="00D30034">
              <w:rPr>
                <w:rFonts w:ascii="Times New Roman" w:hAnsi="Times New Roman" w:cs="Times New Roman"/>
                <w:smallCaps w:val="0"/>
                <w:noProof/>
                <w:webHidden/>
                <w:sz w:val="24"/>
                <w:szCs w:val="24"/>
              </w:rPr>
              <w:fldChar w:fldCharType="end"/>
            </w:r>
          </w:hyperlink>
        </w:p>
        <w:p w14:paraId="69DD2978"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898" w:history="1">
            <w:r w:rsidR="00D30034" w:rsidRPr="00D30034">
              <w:rPr>
                <w:rStyle w:val="Hyperlink"/>
                <w:rFonts w:ascii="Times New Roman" w:hAnsi="Times New Roman" w:cs="Times New Roman"/>
                <w:smallCaps w:val="0"/>
                <w:noProof/>
                <w:snapToGrid w:val="0"/>
                <w:w w:val="0"/>
                <w:sz w:val="24"/>
                <w:szCs w:val="24"/>
              </w:rPr>
              <w:t>4.2</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Quad DV-HOP</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_Toc336455898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41</w:t>
            </w:r>
            <w:r w:rsidR="00495948" w:rsidRPr="00D30034">
              <w:rPr>
                <w:rFonts w:ascii="Times New Roman" w:hAnsi="Times New Roman" w:cs="Times New Roman"/>
                <w:smallCaps w:val="0"/>
                <w:noProof/>
                <w:webHidden/>
                <w:sz w:val="24"/>
                <w:szCs w:val="24"/>
              </w:rPr>
              <w:fldChar w:fldCharType="end"/>
            </w:r>
          </w:hyperlink>
        </w:p>
        <w:p w14:paraId="648CC419" w14:textId="77777777" w:rsidR="00D30034" w:rsidRPr="00D30034" w:rsidRDefault="00000000"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hyperlink w:anchor="_Toc336455899" w:history="1">
            <w:r w:rsidR="00D30034" w:rsidRPr="00D30034">
              <w:rPr>
                <w:rStyle w:val="Hyperlink"/>
                <w:rFonts w:ascii="Times New Roman" w:hAnsi="Times New Roman" w:cs="Times New Roman"/>
                <w:caps w:val="0"/>
                <w:noProof/>
                <w:snapToGrid w:val="0"/>
                <w:w w:val="0"/>
                <w:sz w:val="24"/>
                <w:szCs w:val="24"/>
              </w:rPr>
              <w:t>5.</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Rezultati simulacije</w:t>
            </w:r>
            <w:r w:rsidR="00D30034" w:rsidRPr="00D30034">
              <w:rPr>
                <w:rFonts w:ascii="Times New Roman" w:hAnsi="Times New Roman" w:cs="Times New Roman"/>
                <w:caps w:val="0"/>
                <w:noProof/>
                <w:webHidden/>
                <w:sz w:val="24"/>
                <w:szCs w:val="24"/>
              </w:rPr>
              <w:tab/>
            </w:r>
            <w:r w:rsidR="00495948"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_Toc336455899 \h </w:instrText>
            </w:r>
            <w:r w:rsidR="00495948" w:rsidRPr="00D30034">
              <w:rPr>
                <w:rFonts w:ascii="Times New Roman" w:hAnsi="Times New Roman" w:cs="Times New Roman"/>
                <w:caps w:val="0"/>
                <w:noProof/>
                <w:webHidden/>
                <w:sz w:val="24"/>
                <w:szCs w:val="24"/>
              </w:rPr>
            </w:r>
            <w:r w:rsidR="00495948"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43</w:t>
            </w:r>
            <w:r w:rsidR="00495948" w:rsidRPr="00D30034">
              <w:rPr>
                <w:rFonts w:ascii="Times New Roman" w:hAnsi="Times New Roman" w:cs="Times New Roman"/>
                <w:caps w:val="0"/>
                <w:noProof/>
                <w:webHidden/>
                <w:sz w:val="24"/>
                <w:szCs w:val="24"/>
              </w:rPr>
              <w:fldChar w:fldCharType="end"/>
            </w:r>
          </w:hyperlink>
        </w:p>
        <w:p w14:paraId="074BD551"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900" w:history="1">
            <w:r w:rsidR="00D30034" w:rsidRPr="00D30034">
              <w:rPr>
                <w:rStyle w:val="Hyperlink"/>
                <w:rFonts w:ascii="Times New Roman" w:hAnsi="Times New Roman" w:cs="Times New Roman"/>
                <w:smallCaps w:val="0"/>
                <w:noProof/>
                <w:snapToGrid w:val="0"/>
                <w:w w:val="0"/>
                <w:sz w:val="24"/>
                <w:szCs w:val="24"/>
              </w:rPr>
              <w:t>5.1</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Mrežasta raspodela čvorova</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_Toc336455900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44</w:t>
            </w:r>
            <w:r w:rsidR="00495948" w:rsidRPr="00D30034">
              <w:rPr>
                <w:rFonts w:ascii="Times New Roman" w:hAnsi="Times New Roman" w:cs="Times New Roman"/>
                <w:smallCaps w:val="0"/>
                <w:noProof/>
                <w:webHidden/>
                <w:sz w:val="24"/>
                <w:szCs w:val="24"/>
              </w:rPr>
              <w:fldChar w:fldCharType="end"/>
            </w:r>
          </w:hyperlink>
        </w:p>
        <w:p w14:paraId="03433CED"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901" w:history="1">
            <w:r w:rsidR="00D30034" w:rsidRPr="00D30034">
              <w:rPr>
                <w:rStyle w:val="Hyperlink"/>
                <w:rFonts w:ascii="Times New Roman" w:hAnsi="Times New Roman" w:cs="Times New Roman"/>
                <w:smallCaps w:val="0"/>
                <w:noProof/>
                <w:snapToGrid w:val="0"/>
                <w:w w:val="0"/>
                <w:sz w:val="24"/>
                <w:szCs w:val="24"/>
              </w:rPr>
              <w:t>5.2</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Mrežasta raspodela čvorova sa šupljinom u obliku slova C</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_Toc336455901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47</w:t>
            </w:r>
            <w:r w:rsidR="00495948" w:rsidRPr="00D30034">
              <w:rPr>
                <w:rFonts w:ascii="Times New Roman" w:hAnsi="Times New Roman" w:cs="Times New Roman"/>
                <w:smallCaps w:val="0"/>
                <w:noProof/>
                <w:webHidden/>
                <w:sz w:val="24"/>
                <w:szCs w:val="24"/>
              </w:rPr>
              <w:fldChar w:fldCharType="end"/>
            </w:r>
          </w:hyperlink>
        </w:p>
        <w:p w14:paraId="458501ED"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902" w:history="1">
            <w:r w:rsidR="00D30034" w:rsidRPr="00D30034">
              <w:rPr>
                <w:rStyle w:val="Hyperlink"/>
                <w:rFonts w:ascii="Times New Roman" w:hAnsi="Times New Roman" w:cs="Times New Roman"/>
                <w:smallCaps w:val="0"/>
                <w:noProof/>
                <w:snapToGrid w:val="0"/>
                <w:w w:val="0"/>
                <w:sz w:val="24"/>
                <w:szCs w:val="24"/>
              </w:rPr>
              <w:t>5.3</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Mreža sa pseudoslučajnom raspodelom čvorova</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_Toc336455902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50</w:t>
            </w:r>
            <w:r w:rsidR="00495948" w:rsidRPr="00D30034">
              <w:rPr>
                <w:rFonts w:ascii="Times New Roman" w:hAnsi="Times New Roman" w:cs="Times New Roman"/>
                <w:smallCaps w:val="0"/>
                <w:noProof/>
                <w:webHidden/>
                <w:sz w:val="24"/>
                <w:szCs w:val="24"/>
              </w:rPr>
              <w:fldChar w:fldCharType="end"/>
            </w:r>
          </w:hyperlink>
        </w:p>
        <w:p w14:paraId="1AA7B2ED" w14:textId="77777777" w:rsidR="00D30034" w:rsidRPr="00D30034" w:rsidRDefault="00000000">
          <w:pPr>
            <w:pStyle w:val="TOC2"/>
            <w:rPr>
              <w:rFonts w:ascii="Times New Roman" w:eastAsiaTheme="minorEastAsia" w:hAnsi="Times New Roman" w:cs="Times New Roman"/>
              <w:smallCaps w:val="0"/>
              <w:noProof/>
              <w:sz w:val="24"/>
              <w:szCs w:val="24"/>
            </w:rPr>
          </w:pPr>
          <w:hyperlink w:anchor="_Toc336455903" w:history="1">
            <w:r w:rsidR="00D30034" w:rsidRPr="00D30034">
              <w:rPr>
                <w:rStyle w:val="Hyperlink"/>
                <w:rFonts w:ascii="Times New Roman" w:hAnsi="Times New Roman" w:cs="Times New Roman"/>
                <w:smallCaps w:val="0"/>
                <w:noProof/>
                <w:snapToGrid w:val="0"/>
                <w:w w:val="0"/>
                <w:sz w:val="24"/>
                <w:szCs w:val="24"/>
              </w:rPr>
              <w:t>5.4</w:t>
            </w:r>
            <w:r w:rsidR="00D30034" w:rsidRPr="00D30034">
              <w:rPr>
                <w:rFonts w:ascii="Times New Roman" w:eastAsiaTheme="minorEastAsia" w:hAnsi="Times New Roman" w:cs="Times New Roman"/>
                <w:smallCaps w:val="0"/>
                <w:noProof/>
                <w:sz w:val="24"/>
                <w:szCs w:val="24"/>
              </w:rPr>
              <w:tab/>
            </w:r>
            <w:r w:rsidR="00D30034" w:rsidRPr="00D30034">
              <w:rPr>
                <w:rStyle w:val="Hyperlink"/>
                <w:rFonts w:ascii="Times New Roman" w:hAnsi="Times New Roman" w:cs="Times New Roman"/>
                <w:smallCaps w:val="0"/>
                <w:noProof/>
                <w:sz w:val="24"/>
                <w:szCs w:val="24"/>
              </w:rPr>
              <w:t>Mreža sa pseudoslučajnom raspodelom čvorova sa šupljinom u obliku slova C</w:t>
            </w:r>
            <w:r w:rsidR="00D30034" w:rsidRPr="00D30034">
              <w:rPr>
                <w:rFonts w:ascii="Times New Roman" w:hAnsi="Times New Roman" w:cs="Times New Roman"/>
                <w:smallCaps w:val="0"/>
                <w:noProof/>
                <w:webHidden/>
                <w:sz w:val="24"/>
                <w:szCs w:val="24"/>
              </w:rPr>
              <w:tab/>
            </w:r>
            <w:r w:rsidR="00495948" w:rsidRPr="00D30034">
              <w:rPr>
                <w:rFonts w:ascii="Times New Roman" w:hAnsi="Times New Roman" w:cs="Times New Roman"/>
                <w:smallCaps w:val="0"/>
                <w:noProof/>
                <w:webHidden/>
                <w:sz w:val="24"/>
                <w:szCs w:val="24"/>
              </w:rPr>
              <w:fldChar w:fldCharType="begin"/>
            </w:r>
            <w:r w:rsidR="00D30034" w:rsidRPr="00D30034">
              <w:rPr>
                <w:rFonts w:ascii="Times New Roman" w:hAnsi="Times New Roman" w:cs="Times New Roman"/>
                <w:smallCaps w:val="0"/>
                <w:noProof/>
                <w:webHidden/>
                <w:sz w:val="24"/>
                <w:szCs w:val="24"/>
              </w:rPr>
              <w:instrText xml:space="preserve"> PAGEREF _Toc336455903 \h </w:instrText>
            </w:r>
            <w:r w:rsidR="00495948" w:rsidRPr="00D30034">
              <w:rPr>
                <w:rFonts w:ascii="Times New Roman" w:hAnsi="Times New Roman" w:cs="Times New Roman"/>
                <w:smallCaps w:val="0"/>
                <w:noProof/>
                <w:webHidden/>
                <w:sz w:val="24"/>
                <w:szCs w:val="24"/>
              </w:rPr>
            </w:r>
            <w:r w:rsidR="00495948" w:rsidRPr="00D30034">
              <w:rPr>
                <w:rFonts w:ascii="Times New Roman" w:hAnsi="Times New Roman" w:cs="Times New Roman"/>
                <w:smallCaps w:val="0"/>
                <w:noProof/>
                <w:webHidden/>
                <w:sz w:val="24"/>
                <w:szCs w:val="24"/>
              </w:rPr>
              <w:fldChar w:fldCharType="separate"/>
            </w:r>
            <w:r w:rsidR="006B68A7">
              <w:rPr>
                <w:rFonts w:ascii="Times New Roman" w:hAnsi="Times New Roman" w:cs="Times New Roman"/>
                <w:smallCaps w:val="0"/>
                <w:noProof/>
                <w:webHidden/>
                <w:sz w:val="24"/>
                <w:szCs w:val="24"/>
              </w:rPr>
              <w:t>53</w:t>
            </w:r>
            <w:r w:rsidR="00495948" w:rsidRPr="00D30034">
              <w:rPr>
                <w:rFonts w:ascii="Times New Roman" w:hAnsi="Times New Roman" w:cs="Times New Roman"/>
                <w:smallCaps w:val="0"/>
                <w:noProof/>
                <w:webHidden/>
                <w:sz w:val="24"/>
                <w:szCs w:val="24"/>
              </w:rPr>
              <w:fldChar w:fldCharType="end"/>
            </w:r>
          </w:hyperlink>
        </w:p>
        <w:p w14:paraId="2E87DFB4" w14:textId="77777777" w:rsidR="00D30034" w:rsidRPr="00D30034" w:rsidRDefault="00000000"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hyperlink w:anchor="_Toc336455904" w:history="1">
            <w:r w:rsidR="00D30034" w:rsidRPr="00D30034">
              <w:rPr>
                <w:rStyle w:val="Hyperlink"/>
                <w:rFonts w:ascii="Times New Roman" w:hAnsi="Times New Roman" w:cs="Times New Roman"/>
                <w:caps w:val="0"/>
                <w:noProof/>
                <w:snapToGrid w:val="0"/>
                <w:w w:val="0"/>
                <w:sz w:val="24"/>
                <w:szCs w:val="24"/>
              </w:rPr>
              <w:t>6.</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Zaključak</w:t>
            </w:r>
            <w:r w:rsidR="00D30034" w:rsidRPr="00D30034">
              <w:rPr>
                <w:rFonts w:ascii="Times New Roman" w:hAnsi="Times New Roman" w:cs="Times New Roman"/>
                <w:caps w:val="0"/>
                <w:noProof/>
                <w:webHidden/>
                <w:sz w:val="24"/>
                <w:szCs w:val="24"/>
              </w:rPr>
              <w:tab/>
            </w:r>
            <w:r w:rsidR="00495948"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_Toc336455904 \h </w:instrText>
            </w:r>
            <w:r w:rsidR="00495948" w:rsidRPr="00D30034">
              <w:rPr>
                <w:rFonts w:ascii="Times New Roman" w:hAnsi="Times New Roman" w:cs="Times New Roman"/>
                <w:caps w:val="0"/>
                <w:noProof/>
                <w:webHidden/>
                <w:sz w:val="24"/>
                <w:szCs w:val="24"/>
              </w:rPr>
            </w:r>
            <w:r w:rsidR="00495948"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56</w:t>
            </w:r>
            <w:r w:rsidR="00495948" w:rsidRPr="00D30034">
              <w:rPr>
                <w:rFonts w:ascii="Times New Roman" w:hAnsi="Times New Roman" w:cs="Times New Roman"/>
                <w:caps w:val="0"/>
                <w:noProof/>
                <w:webHidden/>
                <w:sz w:val="24"/>
                <w:szCs w:val="24"/>
              </w:rPr>
              <w:fldChar w:fldCharType="end"/>
            </w:r>
          </w:hyperlink>
        </w:p>
        <w:p w14:paraId="2D9DB94F" w14:textId="77777777" w:rsidR="00D30034" w:rsidRPr="00D30034" w:rsidRDefault="00000000" w:rsidP="00D30034">
          <w:pPr>
            <w:pStyle w:val="TOC1"/>
            <w:tabs>
              <w:tab w:val="left" w:pos="480"/>
              <w:tab w:val="right" w:leader="dot" w:pos="9046"/>
            </w:tabs>
            <w:spacing w:before="0" w:after="0" w:afterAutospacing="0"/>
            <w:rPr>
              <w:rFonts w:ascii="Times New Roman" w:eastAsiaTheme="minorEastAsia" w:hAnsi="Times New Roman" w:cs="Times New Roman"/>
              <w:b w:val="0"/>
              <w:bCs w:val="0"/>
              <w:caps w:val="0"/>
              <w:noProof/>
              <w:sz w:val="24"/>
              <w:szCs w:val="24"/>
            </w:rPr>
          </w:pPr>
          <w:hyperlink w:anchor="_Toc336455905" w:history="1">
            <w:r w:rsidR="00D30034" w:rsidRPr="00D30034">
              <w:rPr>
                <w:rStyle w:val="Hyperlink"/>
                <w:rFonts w:ascii="Times New Roman" w:hAnsi="Times New Roman" w:cs="Times New Roman"/>
                <w:caps w:val="0"/>
                <w:noProof/>
                <w:snapToGrid w:val="0"/>
                <w:w w:val="0"/>
                <w:sz w:val="24"/>
                <w:szCs w:val="24"/>
              </w:rPr>
              <w:t>7.</w:t>
            </w:r>
            <w:r w:rsidR="00D30034" w:rsidRPr="00D30034">
              <w:rPr>
                <w:rFonts w:ascii="Times New Roman" w:eastAsiaTheme="minorEastAsia" w:hAnsi="Times New Roman" w:cs="Times New Roman"/>
                <w:b w:val="0"/>
                <w:bCs w:val="0"/>
                <w:caps w:val="0"/>
                <w:noProof/>
                <w:sz w:val="24"/>
                <w:szCs w:val="24"/>
              </w:rPr>
              <w:tab/>
            </w:r>
            <w:r w:rsidR="00D30034" w:rsidRPr="00D30034">
              <w:rPr>
                <w:rStyle w:val="Hyperlink"/>
                <w:rFonts w:ascii="Times New Roman" w:hAnsi="Times New Roman" w:cs="Times New Roman"/>
                <w:caps w:val="0"/>
                <w:noProof/>
                <w:sz w:val="24"/>
                <w:szCs w:val="24"/>
              </w:rPr>
              <w:t>Literatura</w:t>
            </w:r>
            <w:r w:rsidR="00D30034" w:rsidRPr="00D30034">
              <w:rPr>
                <w:rFonts w:ascii="Times New Roman" w:hAnsi="Times New Roman" w:cs="Times New Roman"/>
                <w:caps w:val="0"/>
                <w:noProof/>
                <w:webHidden/>
                <w:sz w:val="24"/>
                <w:szCs w:val="24"/>
              </w:rPr>
              <w:tab/>
            </w:r>
            <w:r w:rsidR="00495948" w:rsidRPr="00D30034">
              <w:rPr>
                <w:rFonts w:ascii="Times New Roman" w:hAnsi="Times New Roman" w:cs="Times New Roman"/>
                <w:caps w:val="0"/>
                <w:noProof/>
                <w:webHidden/>
                <w:sz w:val="24"/>
                <w:szCs w:val="24"/>
              </w:rPr>
              <w:fldChar w:fldCharType="begin"/>
            </w:r>
            <w:r w:rsidR="00D30034" w:rsidRPr="00D30034">
              <w:rPr>
                <w:rFonts w:ascii="Times New Roman" w:hAnsi="Times New Roman" w:cs="Times New Roman"/>
                <w:caps w:val="0"/>
                <w:noProof/>
                <w:webHidden/>
                <w:sz w:val="24"/>
                <w:szCs w:val="24"/>
              </w:rPr>
              <w:instrText xml:space="preserve"> PAGEREF _Toc336455905 \h </w:instrText>
            </w:r>
            <w:r w:rsidR="00495948" w:rsidRPr="00D30034">
              <w:rPr>
                <w:rFonts w:ascii="Times New Roman" w:hAnsi="Times New Roman" w:cs="Times New Roman"/>
                <w:caps w:val="0"/>
                <w:noProof/>
                <w:webHidden/>
                <w:sz w:val="24"/>
                <w:szCs w:val="24"/>
              </w:rPr>
            </w:r>
            <w:r w:rsidR="00495948" w:rsidRPr="00D30034">
              <w:rPr>
                <w:rFonts w:ascii="Times New Roman" w:hAnsi="Times New Roman" w:cs="Times New Roman"/>
                <w:caps w:val="0"/>
                <w:noProof/>
                <w:webHidden/>
                <w:sz w:val="24"/>
                <w:szCs w:val="24"/>
              </w:rPr>
              <w:fldChar w:fldCharType="separate"/>
            </w:r>
            <w:r w:rsidR="006B68A7">
              <w:rPr>
                <w:rFonts w:ascii="Times New Roman" w:hAnsi="Times New Roman" w:cs="Times New Roman"/>
                <w:caps w:val="0"/>
                <w:noProof/>
                <w:webHidden/>
                <w:sz w:val="24"/>
                <w:szCs w:val="24"/>
              </w:rPr>
              <w:t>57</w:t>
            </w:r>
            <w:r w:rsidR="00495948" w:rsidRPr="00D30034">
              <w:rPr>
                <w:rFonts w:ascii="Times New Roman" w:hAnsi="Times New Roman" w:cs="Times New Roman"/>
                <w:caps w:val="0"/>
                <w:noProof/>
                <w:webHidden/>
                <w:sz w:val="24"/>
                <w:szCs w:val="24"/>
              </w:rPr>
              <w:fldChar w:fldCharType="end"/>
            </w:r>
          </w:hyperlink>
        </w:p>
        <w:p w14:paraId="16DAD907" w14:textId="77777777" w:rsidR="008F52A1" w:rsidRPr="00D30034" w:rsidRDefault="00495948" w:rsidP="00D30034">
          <w:pPr>
            <w:pStyle w:val="TOCHeading"/>
            <w:spacing w:before="0"/>
          </w:pPr>
          <w:r w:rsidRPr="00D30034">
            <w:rPr>
              <w:rFonts w:ascii="Times New Roman" w:eastAsia="Calibri" w:hAnsi="Times New Roman" w:cs="Times New Roman"/>
              <w:b w:val="0"/>
              <w:bCs w:val="0"/>
              <w:color w:val="auto"/>
              <w:sz w:val="24"/>
              <w:szCs w:val="24"/>
              <w:lang w:val="en-US"/>
            </w:rPr>
            <w:fldChar w:fldCharType="end"/>
          </w:r>
        </w:p>
      </w:sdtContent>
    </w:sdt>
    <w:p w14:paraId="64C4A666" w14:textId="77777777" w:rsidR="00305701" w:rsidRPr="000631FA" w:rsidRDefault="00305701" w:rsidP="00161429">
      <w:pPr>
        <w:jc w:val="right"/>
      </w:pPr>
    </w:p>
    <w:p w14:paraId="6730947C" w14:textId="77777777" w:rsidR="007D539F" w:rsidRPr="00F325DC" w:rsidRDefault="007D539F" w:rsidP="00F325DC">
      <w:pPr>
        <w:pStyle w:val="Heading1"/>
        <w:spacing w:before="0" w:after="0"/>
        <w:ind w:left="0" w:firstLine="0"/>
        <w:contextualSpacing/>
        <w:jc w:val="right"/>
        <w:rPr>
          <w:rFonts w:cs="Times New Roman"/>
          <w:b w:val="0"/>
          <w:kern w:val="2"/>
          <w:sz w:val="24"/>
          <w:szCs w:val="24"/>
        </w:rPr>
        <w:sectPr w:rsidR="007D539F" w:rsidRPr="00F325DC" w:rsidSect="008F52A1">
          <w:footerReference w:type="default" r:id="rId11"/>
          <w:pgSz w:w="11907" w:h="16839" w:code="9"/>
          <w:pgMar w:top="547" w:right="1440" w:bottom="547" w:left="1411" w:header="720" w:footer="720" w:gutter="0"/>
          <w:cols w:space="720"/>
          <w:titlePg/>
          <w:docGrid w:linePitch="360"/>
        </w:sectPr>
      </w:pPr>
    </w:p>
    <w:p w14:paraId="4DBD356F" w14:textId="77777777" w:rsidR="005A0CF0" w:rsidRDefault="005A0CF0" w:rsidP="00F325DC">
      <w:pPr>
        <w:pStyle w:val="Heading1"/>
        <w:spacing w:before="0" w:after="0"/>
      </w:pPr>
      <w:bookmarkStart w:id="161" w:name="_Toc334831953"/>
      <w:bookmarkStart w:id="162" w:name="_Toc336455863"/>
      <w:proofErr w:type="spellStart"/>
      <w:r w:rsidRPr="005A0CF0">
        <w:lastRenderedPageBreak/>
        <w:t>Uvod</w:t>
      </w:r>
      <w:bookmarkEnd w:id="161"/>
      <w:bookmarkEnd w:id="162"/>
      <w:proofErr w:type="spellEnd"/>
    </w:p>
    <w:p w14:paraId="6EB7BBBD" w14:textId="77777777" w:rsidR="002D5C81" w:rsidRDefault="002D5C81" w:rsidP="0030520A">
      <w:pPr>
        <w:spacing w:after="120" w:afterAutospacing="0"/>
      </w:pPr>
    </w:p>
    <w:p w14:paraId="513CFB0D" w14:textId="2B780BAC" w:rsidR="00DF314C" w:rsidRPr="00DF314C" w:rsidDel="00C21D0C" w:rsidRDefault="00C21D0C" w:rsidP="00DF314C">
      <w:pPr>
        <w:spacing w:after="120" w:afterAutospacing="0"/>
        <w:ind w:firstLine="567"/>
        <w:rPr>
          <w:del w:id="163" w:author="leksandar komazec" w:date="2022-08-30T15:51:00Z"/>
          <w:lang w:val="sr-Latn-RS"/>
        </w:rPr>
      </w:pPr>
      <w:ins w:id="164" w:author="leksandar komazec" w:date="2022-08-30T15:51:00Z">
        <w:r>
          <w:t xml:space="preserve">U </w:t>
        </w:r>
      </w:ins>
      <w:proofErr w:type="spellStart"/>
      <w:r w:rsidR="00DA72FC">
        <w:t>ovom</w:t>
      </w:r>
      <w:proofErr w:type="spellEnd"/>
      <w:r w:rsidR="00DA72FC">
        <w:t xml:space="preserve"> </w:t>
      </w:r>
      <w:proofErr w:type="spellStart"/>
      <w:r w:rsidR="00DA72FC">
        <w:t>radu</w:t>
      </w:r>
      <w:proofErr w:type="spellEnd"/>
      <w:r w:rsidR="00DA72FC">
        <w:t xml:space="preserve"> </w:t>
      </w:r>
      <w:proofErr w:type="spellStart"/>
      <w:r w:rsidR="00DA72FC">
        <w:t>će</w:t>
      </w:r>
      <w:proofErr w:type="spellEnd"/>
      <w:r w:rsidR="00DA72FC">
        <w:t xml:space="preserve"> </w:t>
      </w:r>
      <w:proofErr w:type="spellStart"/>
      <w:r w:rsidR="00DA72FC">
        <w:t>biti</w:t>
      </w:r>
      <w:proofErr w:type="spellEnd"/>
      <w:r w:rsidR="00DA72FC">
        <w:t xml:space="preserve"> </w:t>
      </w:r>
      <w:proofErr w:type="spellStart"/>
      <w:r w:rsidR="00DA72FC">
        <w:t>predstavljena</w:t>
      </w:r>
      <w:proofErr w:type="spellEnd"/>
      <w:r w:rsidR="00DA72FC">
        <w:t xml:space="preserve"> </w:t>
      </w:r>
      <w:proofErr w:type="spellStart"/>
      <w:r w:rsidR="00DA72FC">
        <w:t>struktura</w:t>
      </w:r>
      <w:proofErr w:type="spellEnd"/>
      <w:r w:rsidR="00DA72FC">
        <w:t xml:space="preserve"> online platform video </w:t>
      </w:r>
      <w:proofErr w:type="spellStart"/>
      <w:r w:rsidR="00DA72FC">
        <w:t>igre</w:t>
      </w:r>
      <w:proofErr w:type="spellEnd"/>
      <w:r w:rsidR="00DA72FC">
        <w:t xml:space="preserve"> </w:t>
      </w:r>
      <w:proofErr w:type="spellStart"/>
      <w:r w:rsidR="00DA72FC">
        <w:t>kao</w:t>
      </w:r>
      <w:proofErr w:type="spellEnd"/>
      <w:r w:rsidR="00DA72FC">
        <w:t xml:space="preserve"> </w:t>
      </w:r>
      <w:proofErr w:type="spellStart"/>
      <w:r w:rsidR="00DA72FC">
        <w:t>i</w:t>
      </w:r>
      <w:proofErr w:type="spellEnd"/>
      <w:r w:rsidR="00DA72FC">
        <w:t xml:space="preserve"> </w:t>
      </w:r>
      <w:proofErr w:type="spellStart"/>
      <w:r w:rsidR="00DA72FC">
        <w:t>sam</w:t>
      </w:r>
      <w:proofErr w:type="spellEnd"/>
      <w:r w:rsidR="00DA72FC">
        <w:t xml:space="preserve"> </w:t>
      </w:r>
      <w:proofErr w:type="spellStart"/>
      <w:r w:rsidR="00DA72FC">
        <w:t>razvoj</w:t>
      </w:r>
      <w:proofErr w:type="spellEnd"/>
      <w:r w:rsidR="00DA72FC">
        <w:t xml:space="preserve"> video </w:t>
      </w:r>
      <w:proofErr w:type="spellStart"/>
      <w:r w:rsidR="00DA72FC">
        <w:t>igre</w:t>
      </w:r>
      <w:proofErr w:type="spellEnd"/>
      <w:r w:rsidR="00DA72FC">
        <w:t xml:space="preserve"> </w:t>
      </w:r>
      <w:proofErr w:type="spellStart"/>
      <w:r w:rsidR="00DA72FC">
        <w:t>i</w:t>
      </w:r>
      <w:proofErr w:type="spellEnd"/>
      <w:r w:rsidR="00DA72FC">
        <w:t xml:space="preserve"> </w:t>
      </w:r>
      <w:proofErr w:type="spellStart"/>
      <w:r w:rsidR="00DA72FC">
        <w:t>svi</w:t>
      </w:r>
      <w:proofErr w:type="spellEnd"/>
      <w:r w:rsidR="00DA72FC">
        <w:t xml:space="preserve"> </w:t>
      </w:r>
      <w:proofErr w:type="spellStart"/>
      <w:r w:rsidR="00DA72FC">
        <w:t>korišteni</w:t>
      </w:r>
      <w:proofErr w:type="spellEnd"/>
      <w:r w:rsidR="00DA72FC">
        <w:t xml:space="preserve"> </w:t>
      </w:r>
      <w:proofErr w:type="spellStart"/>
      <w:r w:rsidR="00DA72FC">
        <w:t>alati</w:t>
      </w:r>
      <w:proofErr w:type="spellEnd"/>
      <w:r w:rsidR="00DA72FC">
        <w:t>.</w:t>
      </w:r>
      <w:r w:rsidR="00DF314C">
        <w:t xml:space="preserve"> </w:t>
      </w:r>
      <w:proofErr w:type="spellStart"/>
      <w:r w:rsidR="00DF314C">
        <w:t>Igra</w:t>
      </w:r>
      <w:proofErr w:type="spellEnd"/>
      <w:r w:rsidR="00DF314C">
        <w:t xml:space="preserve"> se </w:t>
      </w:r>
      <w:proofErr w:type="spellStart"/>
      <w:r w:rsidR="00DF314C">
        <w:t>sasotji</w:t>
      </w:r>
      <w:proofErr w:type="spellEnd"/>
      <w:r w:rsidR="00DF314C">
        <w:t xml:space="preserve"> </w:t>
      </w:r>
      <w:proofErr w:type="spellStart"/>
      <w:r w:rsidR="00DF314C">
        <w:t>od</w:t>
      </w:r>
      <w:proofErr w:type="spellEnd"/>
      <w:r w:rsidR="00DF314C">
        <w:t xml:space="preserve"> </w:t>
      </w:r>
      <w:proofErr w:type="spellStart"/>
      <w:r w:rsidR="00DF314C">
        <w:t>dve</w:t>
      </w:r>
      <w:proofErr w:type="spellEnd"/>
      <w:r w:rsidR="00DF314C">
        <w:t xml:space="preserve"> </w:t>
      </w:r>
      <w:proofErr w:type="spellStart"/>
      <w:r w:rsidR="00DF314C">
        <w:t>nezavisne</w:t>
      </w:r>
      <w:proofErr w:type="spellEnd"/>
      <w:r w:rsidR="00DF314C">
        <w:t xml:space="preserve"> </w:t>
      </w:r>
      <w:proofErr w:type="spellStart"/>
      <w:r w:rsidR="00DF314C">
        <w:t>komponente</w:t>
      </w:r>
      <w:proofErr w:type="spellEnd"/>
      <w:r w:rsidR="00DF314C">
        <w:t xml:space="preserve"> (</w:t>
      </w:r>
      <w:proofErr w:type="spellStart"/>
      <w:r w:rsidR="00DF314C">
        <w:t>Klijent</w:t>
      </w:r>
      <w:proofErr w:type="spellEnd"/>
      <w:r w:rsidR="00DF314C">
        <w:t xml:space="preserve"> </w:t>
      </w:r>
      <w:proofErr w:type="spellStart"/>
      <w:r w:rsidR="00DF314C">
        <w:t>i</w:t>
      </w:r>
      <w:proofErr w:type="spellEnd"/>
      <w:r w:rsidR="00DF314C">
        <w:t xml:space="preserve"> server). </w:t>
      </w:r>
      <w:proofErr w:type="spellStart"/>
      <w:r w:rsidR="00DF314C">
        <w:t>Gde</w:t>
      </w:r>
      <w:proofErr w:type="spellEnd"/>
      <w:r w:rsidR="00DF314C">
        <w:t xml:space="preserve"> je </w:t>
      </w:r>
      <w:proofErr w:type="spellStart"/>
      <w:r w:rsidR="00DF314C">
        <w:t>klijent</w:t>
      </w:r>
      <w:proofErr w:type="spellEnd"/>
      <w:r w:rsidR="00DF314C">
        <w:t xml:space="preserve"> </w:t>
      </w:r>
      <w:proofErr w:type="spellStart"/>
      <w:r w:rsidR="00DF314C">
        <w:t>razvijan</w:t>
      </w:r>
      <w:proofErr w:type="spellEnd"/>
      <w:r w:rsidR="00DF314C">
        <w:t xml:space="preserve"> </w:t>
      </w:r>
      <w:proofErr w:type="spellStart"/>
      <w:r w:rsidR="00DF314C">
        <w:t>koristeći</w:t>
      </w:r>
      <w:proofErr w:type="spellEnd"/>
      <w:r w:rsidR="00DF314C">
        <w:t xml:space="preserve"> </w:t>
      </w:r>
      <w:proofErr w:type="spellStart"/>
      <w:r w:rsidR="00DF314C">
        <w:t>biblioteke</w:t>
      </w:r>
      <w:proofErr w:type="spellEnd"/>
      <w:r w:rsidR="00DF314C">
        <w:t xml:space="preserve"> </w:t>
      </w:r>
      <w:proofErr w:type="spellStart"/>
      <w:r w:rsidR="00DF314C">
        <w:t>koje</w:t>
      </w:r>
      <w:proofErr w:type="spellEnd"/>
      <w:r w:rsidR="00DF314C">
        <w:t xml:space="preserve"> </w:t>
      </w:r>
      <w:proofErr w:type="spellStart"/>
      <w:r w:rsidR="00DF314C">
        <w:t>pripadaju</w:t>
      </w:r>
      <w:proofErr w:type="spellEnd"/>
      <w:r w:rsidR="00DF314C">
        <w:t xml:space="preserve"> random </w:t>
      </w:r>
      <w:proofErr w:type="spellStart"/>
      <w:r w:rsidR="00DF314C">
        <w:t>okviru</w:t>
      </w:r>
      <w:proofErr w:type="spellEnd"/>
      <w:r w:rsidR="00DF314C">
        <w:t xml:space="preserve"> pod </w:t>
      </w:r>
      <w:proofErr w:type="spellStart"/>
      <w:r w:rsidR="00DF314C">
        <w:t>nazivom</w:t>
      </w:r>
      <w:proofErr w:type="spellEnd"/>
      <w:r w:rsidR="00DF314C">
        <w:t xml:space="preserve"> </w:t>
      </w:r>
      <w:proofErr w:type="spellStart"/>
      <w:r w:rsidR="00DF314C">
        <w:t>LibGDX</w:t>
      </w:r>
      <w:proofErr w:type="spellEnd"/>
      <w:r w:rsidR="00DF314C">
        <w:t xml:space="preserve">, </w:t>
      </w:r>
      <w:proofErr w:type="spellStart"/>
      <w:r w:rsidR="00DF314C">
        <w:t>dok</w:t>
      </w:r>
      <w:proofErr w:type="spellEnd"/>
      <w:r w:rsidR="00DF314C">
        <w:t xml:space="preserve"> je </w:t>
      </w:r>
      <w:proofErr w:type="spellStart"/>
      <w:r w:rsidR="00DF314C">
        <w:t>serverska</w:t>
      </w:r>
      <w:proofErr w:type="spellEnd"/>
      <w:r w:rsidR="00DF314C">
        <w:t xml:space="preserve"> </w:t>
      </w:r>
      <w:proofErr w:type="spellStart"/>
      <w:r w:rsidR="00DF314C">
        <w:t>aplikacija</w:t>
      </w:r>
      <w:proofErr w:type="spellEnd"/>
      <w:r w:rsidR="00DF314C">
        <w:t xml:space="preserve"> </w:t>
      </w:r>
      <w:proofErr w:type="spellStart"/>
      <w:r w:rsidR="00DF314C">
        <w:t>razvija</w:t>
      </w:r>
      <w:proofErr w:type="spellEnd"/>
      <w:r w:rsidR="00DF314C">
        <w:t xml:space="preserve"> </w:t>
      </w:r>
      <w:proofErr w:type="spellStart"/>
      <w:r w:rsidR="00DF314C">
        <w:t>pomoću</w:t>
      </w:r>
      <w:proofErr w:type="spellEnd"/>
      <w:r w:rsidR="00DF314C">
        <w:t xml:space="preserve"> Node rune-</w:t>
      </w:r>
      <w:r w:rsidR="00DF314C">
        <w:rPr>
          <w:lang w:val="sr-Latn-RS"/>
        </w:rPr>
        <w:t>time okruženja koji omogućava prevođenje javaScript koda na operativnim sistemima, to jeste zahvaljući V8 engine-u koji se nalazi u Node-u (Inače taj engine se nalazi u Google Chrome pretraživaču i služi da prevede javaScript kod u mašinski kod) moguće je pisati i sistemske aplikacije, a ne samo aplikacije koje zahtevaju korišćenjje pretraživača.</w:t>
      </w:r>
      <w:del w:id="165" w:author="leksandar komazec" w:date="2022-08-30T15:51:00Z">
        <w:r w:rsidR="0030520A" w:rsidDel="00C21D0C">
          <w:delText xml:space="preserve">U ovom poglavlju dat je kratak pregled o bežičnim senzorskim mrežama i problemima lokalizacije senzorskih čvorova. Opisane i klasifikovane su metode i algoritmi koji postoje. He </w:delText>
        </w:r>
        <w:r w:rsidR="0030520A" w:rsidRPr="00AB32B1" w:rsidDel="00C21D0C">
          <w:rPr>
            <w:i/>
          </w:rPr>
          <w:delText>et al.</w:delText>
        </w:r>
        <w:r w:rsidR="0030520A" w:rsidDel="00C21D0C">
          <w:delText xml:space="preserve"> [7] je podelio algoritme za lokalizaciju na </w:delText>
        </w:r>
        <w:r w:rsidR="0030520A" w:rsidRPr="009E3784" w:rsidDel="00C21D0C">
          <w:rPr>
            <w:i/>
          </w:rPr>
          <w:delText>range-free</w:delText>
        </w:r>
        <w:r w:rsidR="0030520A" w:rsidDel="00C21D0C">
          <w:delText xml:space="preserve"> i </w:delText>
        </w:r>
        <w:r w:rsidR="0030520A" w:rsidRPr="009E3784" w:rsidDel="00C21D0C">
          <w:rPr>
            <w:i/>
          </w:rPr>
          <w:delText>range-based</w:delText>
        </w:r>
        <w:r w:rsidR="0030520A" w:rsidDel="00C21D0C">
          <w:delText xml:space="preserve">, u zavisnosti kakav tip merenja rastojanja se koristi. </w:delText>
        </w:r>
        <w:r w:rsidR="0030520A" w:rsidRPr="009E3784" w:rsidDel="00C21D0C">
          <w:rPr>
            <w:i/>
          </w:rPr>
          <w:delText>Range-based</w:delText>
        </w:r>
        <w:r w:rsidR="0030520A" w:rsidDel="00C21D0C">
          <w:delText xml:space="preserve"> algoritmi za procenu rastojanja između čvorova koriste radio signal, kao npr.  merenje jačine primljenog signala, vreme prijema itd. Tačnost u proceni lokacije senzorskog čvora kod ovih metoda je velika. Međutim za implementaciju ovih algoritama obično je potreban dodatan hardver što dodatno troši energiju. Tako da za većinu aplikacija ovo nije prihvatljivo. </w:delText>
        </w:r>
        <w:r w:rsidR="0030520A" w:rsidRPr="009E3784" w:rsidDel="00C21D0C">
          <w:rPr>
            <w:i/>
          </w:rPr>
          <w:delText>Range-free</w:delText>
        </w:r>
        <w:r w:rsidR="0030520A" w:rsidDel="00C21D0C">
          <w:delText xml:space="preserve"> metode za procenu rastojanja koriste samo informacije o povezanosti mreže. Algoritmi u ovoj klasi se obično zasnivaju na proceni rastojanja tako što u mreži imamo par čvorova koji znaju svoju lokaciju a ostali na neki način mogu da se samolociraju na osnovu njih. Ne zahtevaju dodatan harver i uglavnom nisu kompleksni, ali tačnost koju postižu je manja nego kod range</w:delText>
        </w:r>
        <w:r w:rsidR="0030520A" w:rsidRPr="009E3784" w:rsidDel="00C21D0C">
          <w:rPr>
            <w:i/>
          </w:rPr>
          <w:delText>-based</w:delText>
        </w:r>
        <w:r w:rsidR="0030520A" w:rsidDel="00C21D0C">
          <w:delText xml:space="preserve"> algoritama. Zbog navedenih karakteristika </w:delText>
        </w:r>
        <w:r w:rsidR="0030520A" w:rsidRPr="009E3784" w:rsidDel="00C21D0C">
          <w:rPr>
            <w:i/>
          </w:rPr>
          <w:delText>range-free</w:delText>
        </w:r>
        <w:r w:rsidR="0030520A" w:rsidDel="00C21D0C">
          <w:delText xml:space="preserve"> metoda, odabran je jedan algoritam iz ove grupe i njegova pobošljanja su predstavljena u ovom radu. </w:delText>
        </w:r>
      </w:del>
    </w:p>
    <w:p w14:paraId="2FDC3901" w14:textId="77777777" w:rsidR="002D5C81" w:rsidRDefault="002D5C81" w:rsidP="00DF314C">
      <w:pPr>
        <w:spacing w:after="120" w:afterAutospacing="0"/>
      </w:pPr>
    </w:p>
    <w:p w14:paraId="2E83A971" w14:textId="146EC729" w:rsidR="0030520A" w:rsidDel="000A4E55" w:rsidRDefault="0030520A" w:rsidP="002D5C81">
      <w:pPr>
        <w:spacing w:after="120" w:afterAutospacing="0"/>
        <w:ind w:firstLine="567"/>
        <w:rPr>
          <w:del w:id="166" w:author="leksandar komazec" w:date="2022-08-30T16:03:00Z"/>
        </w:rPr>
      </w:pPr>
    </w:p>
    <w:p w14:paraId="78DB3367" w14:textId="77777777" w:rsidR="000A4E55" w:rsidRPr="00E46876" w:rsidRDefault="000A4E55" w:rsidP="002D5C81">
      <w:pPr>
        <w:spacing w:after="120" w:afterAutospacing="0"/>
        <w:ind w:firstLine="567"/>
        <w:rPr>
          <w:ins w:id="167" w:author="leksandar komazec" w:date="2022-08-30T16:03:00Z"/>
        </w:rPr>
      </w:pPr>
    </w:p>
    <w:p w14:paraId="0C0811DF" w14:textId="58E3ADFF" w:rsidR="00BB7953" w:rsidRPr="00640CE8" w:rsidDel="000A4E55" w:rsidRDefault="0057637D" w:rsidP="00640CE8">
      <w:pPr>
        <w:pStyle w:val="Heading2"/>
        <w:rPr>
          <w:del w:id="168" w:author="leksandar komazec" w:date="2022-08-30T16:03:00Z"/>
        </w:rPr>
      </w:pPr>
      <w:bookmarkStart w:id="169" w:name="_Toc334831954"/>
      <w:bookmarkStart w:id="170" w:name="_Toc336455864"/>
      <w:del w:id="171" w:author="leksandar komazec" w:date="2022-08-30T15:55:00Z">
        <w:r w:rsidDel="00EE169B">
          <w:delText>Bezične s</w:delText>
        </w:r>
        <w:r w:rsidR="005F49A6" w:rsidRPr="00640CE8" w:rsidDel="00EE169B">
          <w:delText xml:space="preserve">enzorske </w:delText>
        </w:r>
        <w:r w:rsidR="00A8367C" w:rsidRPr="00640CE8" w:rsidDel="00EE169B">
          <w:delText>mreže</w:delText>
        </w:r>
      </w:del>
      <w:bookmarkEnd w:id="169"/>
      <w:bookmarkEnd w:id="170"/>
    </w:p>
    <w:p w14:paraId="2CA245DF" w14:textId="4DB68347" w:rsidR="0030520A" w:rsidDel="004B3215" w:rsidRDefault="0030520A" w:rsidP="0030520A">
      <w:pPr>
        <w:spacing w:after="120" w:afterAutospacing="0"/>
        <w:ind w:firstLine="567"/>
        <w:rPr>
          <w:del w:id="172" w:author="leksandar komazec" w:date="2022-08-30T15:59:00Z"/>
        </w:rPr>
      </w:pPr>
      <w:del w:id="173" w:author="leksandar komazec" w:date="2022-08-30T15:59:00Z">
        <w:r w:rsidRPr="00E46876" w:rsidDel="00930BE7">
          <w:delText>Bežična senzorska mreža se sastoji od velikog broja senzorskih čvorova koji su obično nasumično raspoređeni u različitim sredinama</w:delText>
        </w:r>
        <w:r w:rsidDel="00930BE7">
          <w:delText xml:space="preserve"> koji prikupljaju podatke</w:delText>
        </w:r>
        <w:r w:rsidRPr="00E46876" w:rsidDel="00930BE7">
          <w:delText xml:space="preserve"> o fizič</w:delText>
        </w:r>
        <w:r w:rsidDel="00930BE7">
          <w:delText xml:space="preserve">kim fenomenima (vlažnost, pritisak, </w:delText>
        </w:r>
        <w:r w:rsidRPr="00E46876" w:rsidDel="00930BE7">
          <w:delText>tempera</w:delText>
        </w:r>
        <w:r w:rsidDel="00930BE7">
          <w:delText xml:space="preserve">tura itd.) </w:delText>
        </w:r>
        <w:r w:rsidRPr="00E46876" w:rsidDel="00930BE7">
          <w:delText>i/ili</w:delText>
        </w:r>
        <w:r w:rsidDel="00930BE7">
          <w:delText xml:space="preserve"> </w:delText>
        </w:r>
        <w:r w:rsidRPr="00E46876" w:rsidDel="00930BE7">
          <w:delText>događajima (detekcija objekata, pokreta, praćenje mete...).</w:delText>
        </w:r>
        <w:r w:rsidDel="00930BE7">
          <w:delText xml:space="preserve"> </w:delText>
        </w:r>
        <w:r w:rsidRPr="002D54F1" w:rsidDel="00930BE7">
          <w:delText>Platforma senzorskog čvora se sastoji od</w:delText>
        </w:r>
        <w:r w:rsidDel="00930BE7">
          <w:delText xml:space="preserve"> </w:delText>
        </w:r>
        <w:r w:rsidRPr="002D54F1" w:rsidDel="00930BE7">
          <w:delText>4 osnovne komponente: senzorskog dela sa A/D konvertorom, mikroprocesora sa memorijom, komunikacionog i sistema za napajanje energijom. Dodatni sistemi koje mogu da poseduju su sistemi za lokalizaciju, kretanje i dodatni izvor energije npr. solarne ćelije.</w:delText>
        </w:r>
        <w:r w:rsidDel="00930BE7">
          <w:delText xml:space="preserve"> Na slici 1.1.1. prikazana je struktura jednog senzorskog čvora.</w:delText>
        </w:r>
      </w:del>
    </w:p>
    <w:p w14:paraId="7C9E5910" w14:textId="5256DAE9" w:rsidR="004B3215" w:rsidRDefault="004B3215">
      <w:pPr>
        <w:spacing w:after="120" w:afterAutospacing="0"/>
        <w:rPr>
          <w:ins w:id="174" w:author="leksandar komazec" w:date="2022-08-30T16:10:00Z"/>
        </w:rPr>
        <w:pPrChange w:id="175" w:author="leksandar komazec" w:date="2022-08-30T16:24:00Z">
          <w:pPr>
            <w:spacing w:after="120" w:afterAutospacing="0"/>
            <w:ind w:firstLine="567"/>
          </w:pPr>
        </w:pPrChange>
      </w:pPr>
    </w:p>
    <w:p w14:paraId="6918FE6C" w14:textId="0C418405" w:rsidR="004B3215" w:rsidRDefault="004B3215" w:rsidP="0030520A">
      <w:pPr>
        <w:spacing w:after="120" w:afterAutospacing="0"/>
        <w:ind w:firstLine="567"/>
        <w:rPr>
          <w:ins w:id="176" w:author="leksandar komazec" w:date="2022-08-30T16:10:00Z"/>
        </w:rPr>
      </w:pPr>
    </w:p>
    <w:p w14:paraId="48726F4F" w14:textId="77777777" w:rsidR="004B3215" w:rsidRDefault="004B3215" w:rsidP="0030520A">
      <w:pPr>
        <w:spacing w:after="120" w:afterAutospacing="0"/>
        <w:ind w:firstLine="567"/>
        <w:rPr>
          <w:ins w:id="177" w:author="leksandar komazec" w:date="2022-08-30T16:10:00Z"/>
        </w:rPr>
      </w:pPr>
    </w:p>
    <w:p w14:paraId="685F35C8" w14:textId="77777777" w:rsidR="00765492" w:rsidRDefault="00765492" w:rsidP="002D5C81">
      <w:pPr>
        <w:spacing w:after="120" w:afterAutospacing="0"/>
        <w:ind w:firstLine="567"/>
      </w:pPr>
    </w:p>
    <w:p w14:paraId="279F1538" w14:textId="6E3EFF6B" w:rsidR="00B16BD1" w:rsidDel="000A4E55" w:rsidRDefault="00000000">
      <w:pPr>
        <w:rPr>
          <w:del w:id="178" w:author="leksandar komazec" w:date="2022-08-30T16:01:00Z"/>
        </w:rPr>
      </w:pPr>
      <w:del w:id="179" w:author="leksandar komazec" w:date="2022-08-30T16:01:00Z">
        <w:r>
          <w:rPr>
            <w:noProof/>
          </w:rPr>
          <w:pict w14:anchorId="731E27AF">
            <v:group id="_x0000_s1440" style="position:absolute;left:0;text-align:left;margin-left:40.2pt;margin-top:8.7pt;width:430.3pt;height:218.5pt;z-index:251865088" coordorigin="2493,8616" coordsize="8114,3924">
              <v:group id="_x0000_s1317" style="position:absolute;left:2493;top:8616;width:8114;height:3924" coordorigin="1413,10655" coordsize="7857,3581">
                <v:group id="_x0000_s1318" style="position:absolute;left:1413;top:10655;width:7857;height:3581" coordorigin="1413,10655" coordsize="7857,3581">
                  <v:rect id="_x0000_s1319" style="position:absolute;left:1413;top:10655;width:3882;height:421" fillcolor="#4f81bd [3204]" strokecolor="black [3213]" strokeweight="1pt">
                    <v:textbox style="mso-next-textbox:#_x0000_s1319">
                      <w:txbxContent>
                        <w:p w14:paraId="316813B6" w14:textId="77777777" w:rsidR="00682D28" w:rsidRDefault="00682D28" w:rsidP="00B16BD1">
                          <w:pPr>
                            <w:jc w:val="center"/>
                          </w:pPr>
                          <w:r>
                            <w:t>Sistem za lokalizaciju</w:t>
                          </w:r>
                        </w:p>
                        <w:p w14:paraId="00C8F6DA" w14:textId="77777777" w:rsidR="00682D28" w:rsidRDefault="00682D28" w:rsidP="00B16BD1"/>
                        <w:p w14:paraId="38B2B27B" w14:textId="77777777" w:rsidR="00682D28" w:rsidRDefault="00682D28" w:rsidP="00B16BD1"/>
                      </w:txbxContent>
                    </v:textbox>
                  </v:rect>
                  <v:rect id="_x0000_s1320" style="position:absolute;left:1413;top:13815;width:3804;height:421" fillcolor="red" strokecolor="black [3213]" strokeweight="1pt">
                    <v:textbox style="mso-next-textbox:#_x0000_s1320">
                      <w:txbxContent>
                        <w:p w14:paraId="5A617641" w14:textId="77777777" w:rsidR="00682D28" w:rsidRDefault="00682D28" w:rsidP="00B16BD1">
                          <w:pPr>
                            <w:jc w:val="center"/>
                          </w:pPr>
                          <w:r>
                            <w:t>Baterijsko napajanje</w:t>
                          </w:r>
                        </w:p>
                      </w:txbxContent>
                    </v:textbox>
                  </v:rect>
                  <v:rect id="_x0000_s1321" style="position:absolute;left:1878;top:11820;width:1887;height:1515" fillcolor="#e36c0a [2409]" strokecolor="black [3213]" strokeweight="1pt">
                    <v:textbox style="mso-next-textbox:#_x0000_s1321">
                      <w:txbxContent>
                        <w:p w14:paraId="424C6A35" w14:textId="77777777" w:rsidR="00682D28" w:rsidRDefault="00682D28" w:rsidP="00B16BD1">
                          <w:pPr>
                            <w:contextualSpacing/>
                            <w:jc w:val="center"/>
                          </w:pPr>
                        </w:p>
                        <w:p w14:paraId="089353FD" w14:textId="77777777" w:rsidR="00682D28" w:rsidRDefault="00682D28" w:rsidP="00B16BD1">
                          <w:pPr>
                            <w:contextualSpacing/>
                            <w:jc w:val="center"/>
                          </w:pPr>
                          <w:r>
                            <w:t>Senzori</w:t>
                          </w:r>
                        </w:p>
                        <w:p w14:paraId="1709D77F" w14:textId="77777777" w:rsidR="00682D28" w:rsidRDefault="00682D28" w:rsidP="00B16BD1">
                          <w:pPr>
                            <w:contextualSpacing/>
                            <w:jc w:val="center"/>
                          </w:pPr>
                          <w:r>
                            <w:t>+</w:t>
                          </w:r>
                        </w:p>
                        <w:p w14:paraId="6F9CDAA8" w14:textId="77777777" w:rsidR="00682D28" w:rsidRDefault="00682D28" w:rsidP="00B16BD1">
                          <w:pPr>
                            <w:contextualSpacing/>
                            <w:jc w:val="center"/>
                          </w:pPr>
                          <w:r>
                            <w:t xml:space="preserve"> ADC</w:t>
                          </w:r>
                        </w:p>
                      </w:txbxContent>
                    </v:textbox>
                  </v:rect>
                  <v:rect id="_x0000_s1322" style="position:absolute;left:4322;top:11820;width:1887;height:1515" fillcolor="#e5b8b7 [1301]" strokecolor="black [3213]" strokeweight="1pt">
                    <v:textbox style="mso-next-textbox:#_x0000_s1322">
                      <w:txbxContent>
                        <w:p w14:paraId="35684D3D" w14:textId="77777777" w:rsidR="00682D28" w:rsidRDefault="00682D28" w:rsidP="00B16BD1">
                          <w:pPr>
                            <w:contextualSpacing/>
                            <w:jc w:val="center"/>
                          </w:pPr>
                        </w:p>
                        <w:p w14:paraId="7D67FFB0" w14:textId="77777777" w:rsidR="00682D28" w:rsidRDefault="00682D28" w:rsidP="00B16BD1">
                          <w:pPr>
                            <w:contextualSpacing/>
                            <w:jc w:val="center"/>
                          </w:pPr>
                          <w:r>
                            <w:t>Mikroprocesor sa memorijom</w:t>
                          </w:r>
                        </w:p>
                      </w:txbxContent>
                    </v:textbox>
                  </v:rect>
                  <v:rect id="_x0000_s1323" style="position:absolute;left:6737;top:11820;width:1887;height:1515" fillcolor="#92d050" strokecolor="black [3213]" strokeweight="1pt">
                    <v:textbox style="mso-next-textbox:#_x0000_s1323">
                      <w:txbxContent>
                        <w:p w14:paraId="4EB87757" w14:textId="77777777" w:rsidR="00682D28" w:rsidRDefault="00682D28" w:rsidP="00B16BD1">
                          <w:pPr>
                            <w:contextualSpacing/>
                            <w:jc w:val="center"/>
                          </w:pPr>
                        </w:p>
                        <w:p w14:paraId="15C725DE" w14:textId="77777777" w:rsidR="00682D28" w:rsidRDefault="00682D28" w:rsidP="00B16BD1">
                          <w:pPr>
                            <w:contextualSpacing/>
                            <w:jc w:val="center"/>
                          </w:pPr>
                        </w:p>
                        <w:p w14:paraId="14046049" w14:textId="77777777" w:rsidR="00682D28" w:rsidRDefault="00682D28" w:rsidP="00B16BD1">
                          <w:pPr>
                            <w:contextualSpacing/>
                            <w:jc w:val="center"/>
                          </w:pPr>
                          <w:r>
                            <w:t>Primopredajnik</w:t>
                          </w:r>
                        </w:p>
                      </w:txbxContent>
                    </v:textbox>
                  </v:rect>
                  <v:rect id="_x0000_s1324" style="position:absolute;left:5877;top:13815;width:3393;height:421" fillcolor="#ffc000" strokecolor="black [3213]" strokeweight="1pt">
                    <v:textbox style="mso-next-textbox:#_x0000_s1324">
                      <w:txbxContent>
                        <w:p w14:paraId="0952E7E7" w14:textId="77777777" w:rsidR="00682D28" w:rsidRDefault="00682D28" w:rsidP="00B16BD1">
                          <w:pPr>
                            <w:jc w:val="center"/>
                          </w:pPr>
                          <w:r>
                            <w:t>Opcioni izvor energije</w:t>
                          </w:r>
                        </w:p>
                      </w:txbxContent>
                    </v:textbox>
                  </v:rect>
                  <v:rect id="_x0000_s1325" style="position:absolute;left:5646;top:10655;width:2949;height:421" fillcolor="#95b3d7 [1940]" strokecolor="black [3213]">
                    <v:textbox style="mso-next-textbox:#_x0000_s1325">
                      <w:txbxContent>
                        <w:p w14:paraId="6416BC48" w14:textId="77777777" w:rsidR="00682D28" w:rsidRDefault="00682D28" w:rsidP="00B16BD1">
                          <w:pPr>
                            <w:jc w:val="center"/>
                          </w:pPr>
                          <w:r>
                            <w:t>Sistem za kretanje</w:t>
                          </w:r>
                        </w:p>
                        <w:p w14:paraId="5741F0AB" w14:textId="77777777" w:rsidR="00682D28" w:rsidRDefault="00682D28" w:rsidP="00B16BD1"/>
                        <w:p w14:paraId="17BABA26" w14:textId="77777777" w:rsidR="00682D28" w:rsidRDefault="00682D28" w:rsidP="00B16BD1"/>
                      </w:txbxContent>
                    </v:textbox>
                  </v:rect>
                </v:group>
                <v:shapetype id="_x0000_t32" coordsize="21600,21600" o:spt="32" o:oned="t" path="m,l21600,21600e" filled="f">
                  <v:path arrowok="t" fillok="f" o:connecttype="none"/>
                  <o:lock v:ext="edit" shapetype="t"/>
                </v:shapetype>
                <v:shape id="_x0000_s1326" type="#_x0000_t32" style="position:absolute;left:1575;top:11076;width:15;height:2739;flip:y" o:connectortype="straight">
                  <v:stroke endarrow="block"/>
                </v:shape>
                <v:shape id="_x0000_s1327" type="#_x0000_t32" style="position:absolute;left:4800;top:13335;width:0;height:480;flip:y" o:connectortype="straight">
                  <v:stroke endarrow="block"/>
                </v:shape>
                <v:shape id="_x0000_s1328" type="#_x0000_t32" style="position:absolute;left:2910;top:13335;width:0;height:480;flip:y" o:connectortype="straight">
                  <v:stroke endarrow="block"/>
                </v:shape>
                <v:shape id="_x0000_s1329" type="#_x0000_t32" style="position:absolute;left:5217;top:13980;width:660;height:0;flip:x"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30" type="#_x0000_t34" style="position:absolute;left:4398;top:11763;width:2739;height:1366;rotation:270" o:connectortype="elbow" adj="2152,-218451,-40101">
                  <v:stroke endarrow="block"/>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331" type="#_x0000_t69" style="position:absolute;left:3795;top:12330;width:507;height:345"/>
                <v:shape id="_x0000_s1332" type="#_x0000_t69" style="position:absolute;left:6195;top:12330;width:507;height:34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33" type="#_x0000_t67" style="position:absolute;left:4575;top:11076;width:345;height:744">
                  <v:textbox style="layout-flow:vertical-ideographic"/>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334" type="#_x0000_t68" style="position:absolute;left:5877;top:11076;width:318;height:744">
                  <v:textbox style="layout-flow:vertical-ideographic"/>
                </v:shape>
              </v:group>
              <v:shape id="_x0000_s1438" type="#_x0000_t34" style="position:absolute;left:6285;top:11832;width:1880;height:247;flip:y;mso-width-relative:margin;mso-height-relative:margin" o:connectortype="elbow" adj="654,1056301,-72211" strokecolor="black [3213]"/>
              <v:shape id="_x0000_s1439" type="#_x0000_t32" style="position:absolute;left:8165;top:11553;width:0;height:279;flip:y;mso-width-relative:margin;mso-height-relative:margin" o:connectortype="straight" strokecolor="black [3213]">
                <v:stroke endarrow="block"/>
              </v:shape>
            </v:group>
          </w:pict>
        </w:r>
      </w:del>
    </w:p>
    <w:p w14:paraId="1CFDDDD6" w14:textId="0F7802B8" w:rsidR="00B16BD1" w:rsidDel="000A4E55" w:rsidRDefault="00B16BD1">
      <w:pPr>
        <w:rPr>
          <w:del w:id="180" w:author="leksandar komazec" w:date="2022-08-30T16:01:00Z"/>
        </w:rPr>
      </w:pPr>
    </w:p>
    <w:p w14:paraId="52342213" w14:textId="0A0D165A" w:rsidR="00B16BD1" w:rsidDel="000A4E55" w:rsidRDefault="00B16BD1">
      <w:pPr>
        <w:rPr>
          <w:del w:id="181" w:author="leksandar komazec" w:date="2022-08-30T16:01:00Z"/>
        </w:rPr>
      </w:pPr>
    </w:p>
    <w:p w14:paraId="350C09BF" w14:textId="331F3571" w:rsidR="00B16BD1" w:rsidDel="000A4E55" w:rsidRDefault="00B16BD1">
      <w:pPr>
        <w:rPr>
          <w:del w:id="182" w:author="leksandar komazec" w:date="2022-08-30T16:01:00Z"/>
        </w:rPr>
      </w:pPr>
    </w:p>
    <w:p w14:paraId="29DEABDF" w14:textId="4F51F31C" w:rsidR="00B16BD1" w:rsidDel="000A4E55" w:rsidRDefault="00B16BD1">
      <w:pPr>
        <w:rPr>
          <w:del w:id="183" w:author="leksandar komazec" w:date="2022-08-30T16:01:00Z"/>
        </w:rPr>
      </w:pPr>
    </w:p>
    <w:p w14:paraId="5E74486D" w14:textId="1009E622" w:rsidR="00B16BD1" w:rsidDel="000A4E55" w:rsidRDefault="00000000">
      <w:pPr>
        <w:rPr>
          <w:del w:id="184" w:author="leksandar komazec" w:date="2022-08-30T16:01:00Z"/>
        </w:rPr>
      </w:pPr>
      <w:del w:id="185" w:author="leksandar komazec" w:date="2022-08-30T16:01:00Z">
        <w:r>
          <w:rPr>
            <w:noProof/>
          </w:rPr>
          <w:pict w14:anchorId="66E547ED">
            <v:shape id="_x0000_s1436" type="#_x0000_t34" style="position:absolute;left:0;text-align:left;margin-left:239pt;margin-top:22.05pt;width:114.2pt;height:26.3pt;flip:y;z-index:251862016;mso-width-relative:margin;mso-height-relative:margin" o:connectortype="elbow" adj="21845,514951,-58823" stroked="f">
              <v:stroke endarrow="block"/>
            </v:shape>
          </w:pict>
        </w:r>
      </w:del>
    </w:p>
    <w:p w14:paraId="2E0B6334" w14:textId="66CE4F69" w:rsidR="00B16BD1" w:rsidDel="000A4E55" w:rsidRDefault="00B16BD1">
      <w:pPr>
        <w:rPr>
          <w:del w:id="186" w:author="leksandar komazec" w:date="2022-08-30T16:01:00Z"/>
        </w:rPr>
      </w:pPr>
    </w:p>
    <w:p w14:paraId="05E9810F" w14:textId="13C95DAB" w:rsidR="00C050F8" w:rsidDel="000A4E55" w:rsidRDefault="00C050F8">
      <w:pPr>
        <w:rPr>
          <w:del w:id="187" w:author="leksandar komazec" w:date="2022-08-30T16:01:00Z"/>
        </w:rPr>
        <w:pPrChange w:id="188" w:author="leksandar komazec" w:date="2022-08-30T16:01:00Z">
          <w:pPr>
            <w:pStyle w:val="Caption"/>
            <w:keepNext/>
          </w:pPr>
        </w:pPrChange>
      </w:pPr>
    </w:p>
    <w:p w14:paraId="6A08D4A5" w14:textId="2F1B1987" w:rsidR="00C050F8" w:rsidDel="000A4E55" w:rsidRDefault="00C050F8">
      <w:pPr>
        <w:rPr>
          <w:del w:id="189" w:author="leksandar komazec" w:date="2022-08-30T16:01:00Z"/>
        </w:rPr>
        <w:pPrChange w:id="190" w:author="leksandar komazec" w:date="2022-08-30T16:01:00Z">
          <w:pPr>
            <w:pStyle w:val="Caption"/>
            <w:keepNext/>
          </w:pPr>
        </w:pPrChange>
      </w:pPr>
    </w:p>
    <w:p w14:paraId="6FD2A09F" w14:textId="1EED245C" w:rsidR="0058342A" w:rsidDel="000A4E55" w:rsidRDefault="00C04BDA">
      <w:pPr>
        <w:rPr>
          <w:del w:id="191" w:author="leksandar komazec" w:date="2022-08-30T16:01:00Z"/>
        </w:rPr>
        <w:pPrChange w:id="192" w:author="leksandar komazec" w:date="2022-08-30T16:01:00Z">
          <w:pPr>
            <w:pStyle w:val="Caption"/>
            <w:keepNext/>
          </w:pPr>
        </w:pPrChange>
      </w:pPr>
      <w:bookmarkStart w:id="193" w:name="_Toc337907798"/>
      <w:del w:id="194" w:author="leksandar komazec" w:date="2022-08-30T16:01:00Z">
        <w:r w:rsidDel="000A4E55">
          <w:delText xml:space="preserve">Slika </w:delText>
        </w:r>
        <w:r w:rsidDel="000A4E55">
          <w:fldChar w:fldCharType="begin"/>
        </w:r>
        <w:r w:rsidDel="000A4E55">
          <w:delInstrText xml:space="preserve"> STYLEREF 2 \s </w:delInstrText>
        </w:r>
        <w:r w:rsidDel="000A4E55">
          <w:fldChar w:fldCharType="separate"/>
        </w:r>
        <w:r w:rsidR="006B68A7" w:rsidDel="000A4E55">
          <w:rPr>
            <w:noProof/>
          </w:rPr>
          <w:delText>1.1</w:delText>
        </w:r>
        <w:r w:rsidDel="000A4E55">
          <w:rPr>
            <w:noProof/>
          </w:rPr>
          <w:fldChar w:fldCharType="end"/>
        </w:r>
        <w:r w:rsidR="006969C3" w:rsidDel="000A4E55">
          <w:delText>.</w:delText>
        </w:r>
        <w:r w:rsidDel="000A4E55">
          <w:fldChar w:fldCharType="begin"/>
        </w:r>
        <w:r w:rsidDel="000A4E55">
          <w:delInstrText xml:space="preserve"> SEQ Slika \* ARABIC \s 2 </w:delInstrText>
        </w:r>
        <w:r w:rsidDel="000A4E55">
          <w:fldChar w:fldCharType="separate"/>
        </w:r>
        <w:r w:rsidR="006B68A7" w:rsidDel="000A4E55">
          <w:rPr>
            <w:noProof/>
          </w:rPr>
          <w:delText>1</w:delText>
        </w:r>
        <w:r w:rsidDel="000A4E55">
          <w:rPr>
            <w:noProof/>
          </w:rPr>
          <w:fldChar w:fldCharType="end"/>
        </w:r>
        <w:r w:rsidR="00087B5A" w:rsidDel="000A4E55">
          <w:delText>.</w:delText>
        </w:r>
        <w:r w:rsidR="0058342A" w:rsidDel="000A4E55">
          <w:delText xml:space="preserve"> Struktura senzorskog čvora</w:delText>
        </w:r>
        <w:bookmarkEnd w:id="193"/>
      </w:del>
    </w:p>
    <w:p w14:paraId="7E68D610" w14:textId="0A989938" w:rsidR="00C050F8" w:rsidDel="000A4E55" w:rsidRDefault="00C050F8">
      <w:pPr>
        <w:rPr>
          <w:del w:id="195" w:author="leksandar komazec" w:date="2022-08-30T16:01:00Z"/>
        </w:rPr>
        <w:pPrChange w:id="196" w:author="leksandar komazec" w:date="2022-08-30T16:01:00Z">
          <w:pPr>
            <w:spacing w:after="120" w:afterAutospacing="0"/>
            <w:ind w:firstLine="567"/>
          </w:pPr>
        </w:pPrChange>
      </w:pPr>
    </w:p>
    <w:p w14:paraId="16E93002" w14:textId="19554DC1" w:rsidR="008F120C" w:rsidRPr="002D54F1" w:rsidDel="000A4E55" w:rsidRDefault="008F120C">
      <w:pPr>
        <w:rPr>
          <w:del w:id="197" w:author="leksandar komazec" w:date="2022-08-30T16:01:00Z"/>
        </w:rPr>
        <w:pPrChange w:id="198" w:author="leksandar komazec" w:date="2022-08-30T16:01:00Z">
          <w:pPr>
            <w:spacing w:after="120" w:afterAutospacing="0"/>
            <w:ind w:firstLine="567"/>
          </w:pPr>
        </w:pPrChange>
      </w:pPr>
      <w:del w:id="199" w:author="leksandar komazec" w:date="2022-08-30T16:01:00Z">
        <w:r w:rsidRPr="002D54F1" w:rsidDel="000A4E55">
          <w:delText xml:space="preserve">Procesorski sistem upravlja kontrolom rada senzora, korišćenjem i skladištenjem dobijenih podataka, kretanjem čvora ako je to omogućeno. Procesorski sistem odlikuju ograničena procesorska snaga i količina memorije. Napajanje je najćešće baterijskog tipa, ograničenog kapaciteta. U nekim slučajevima moguće je korišćenje opcionog izvora energije, </w:delText>
        </w:r>
        <w:r w:rsidDel="000A4E55">
          <w:delText xml:space="preserve">(npr. </w:delText>
        </w:r>
        <w:r w:rsidRPr="002D54F1" w:rsidDel="000A4E55">
          <w:delText>solarnih ćelija</w:delText>
        </w:r>
        <w:r w:rsidDel="000A4E55">
          <w:delText>)</w:delText>
        </w:r>
        <w:r w:rsidRPr="002D54F1" w:rsidDel="000A4E55">
          <w:delText>. Komunikacioni sistem obezbeđuje radio vezu za komunikacij</w:delText>
        </w:r>
        <w:r w:rsidDel="000A4E55">
          <w:delText>u</w:delText>
        </w:r>
        <w:r w:rsidRPr="002D54F1" w:rsidDel="000A4E55">
          <w:delText xml:space="preserve"> senzorskog čvora sa ostalim čvorovima u mreži.</w:delText>
        </w:r>
      </w:del>
    </w:p>
    <w:p w14:paraId="0AE36A83" w14:textId="46EF20C1" w:rsidR="008F120C" w:rsidRPr="00477819" w:rsidDel="000A4E55" w:rsidRDefault="008F120C">
      <w:pPr>
        <w:rPr>
          <w:del w:id="200" w:author="leksandar komazec" w:date="2022-08-30T16:01:00Z"/>
        </w:rPr>
        <w:pPrChange w:id="201" w:author="leksandar komazec" w:date="2022-08-30T16:01:00Z">
          <w:pPr>
            <w:tabs>
              <w:tab w:val="left" w:pos="567"/>
            </w:tabs>
            <w:spacing w:after="120" w:afterAutospacing="0"/>
          </w:pPr>
        </w:pPrChange>
      </w:pPr>
      <w:del w:id="202" w:author="leksandar komazec" w:date="2022-08-30T16:01:00Z">
        <w:r w:rsidDel="000A4E55">
          <w:tab/>
        </w:r>
        <w:r w:rsidRPr="00477819" w:rsidDel="000A4E55">
          <w:delText>U nekim primenama BSM, neophodno je poznavanje lokacije senzorskog čvora u prostoru koji može biti 2D ili 3D kao i pol</w:delText>
        </w:r>
        <w:r w:rsidDel="000A4E55">
          <w:delText>o</w:delText>
        </w:r>
        <w:r w:rsidRPr="00477819" w:rsidDel="000A4E55">
          <w:delText>žaj u odnosu na dr</w:delText>
        </w:r>
        <w:r w:rsidDel="000A4E55">
          <w:delText>ug</w:delText>
        </w:r>
        <w:r w:rsidRPr="00477819" w:rsidDel="000A4E55">
          <w:delText>e čvorove. U tom slučaju, za određivanje lokacije koristi se sistem za lokalizaciju. U slučaju da je senzorskom čvoru omogućeno kretanje, koristi se sistem za kretanje koji pokreće senzorski čvor u skladu sa ciljevima rada mreže.</w:delText>
        </w:r>
      </w:del>
    </w:p>
    <w:p w14:paraId="5179D664" w14:textId="712E17BA" w:rsidR="008F120C" w:rsidDel="000A4E55" w:rsidRDefault="008F120C">
      <w:pPr>
        <w:rPr>
          <w:del w:id="203" w:author="leksandar komazec" w:date="2022-08-30T16:01:00Z"/>
        </w:rPr>
        <w:pPrChange w:id="204" w:author="leksandar komazec" w:date="2022-08-30T16:01:00Z">
          <w:pPr>
            <w:spacing w:after="120" w:afterAutospacing="0"/>
            <w:ind w:firstLine="567"/>
          </w:pPr>
        </w:pPrChange>
      </w:pPr>
      <w:del w:id="205" w:author="leksandar komazec" w:date="2022-08-30T16:01:00Z">
        <w:r w:rsidRPr="00477819" w:rsidDel="000A4E55">
          <w:delText>Osnovne karakteristike S</w:delText>
        </w:r>
        <w:r w:rsidDel="000A4E55">
          <w:delText>Č</w:delText>
        </w:r>
        <w:r w:rsidRPr="00477819" w:rsidDel="000A4E55">
          <w:delText xml:space="preserve"> su ograničene rezerve energije, mal</w:delText>
        </w:r>
        <w:r w:rsidDel="000A4E55">
          <w:delText>a</w:delText>
        </w:r>
        <w:r w:rsidRPr="00477819" w:rsidDel="000A4E55">
          <w:delText xml:space="preserve"> cene izrade, visoka integracija elektronskih komponenti i mogućnost autonomnog rada bez održavanja. Tipični </w:delText>
        </w:r>
        <w:r w:rsidDel="000A4E55">
          <w:delText>SČ</w:delText>
        </w:r>
        <w:r w:rsidRPr="00477819" w:rsidDel="000A4E55">
          <w:delText xml:space="preserve"> imaju relativno malu procesorsku moć</w:delText>
        </w:r>
        <w:r w:rsidDel="000A4E55">
          <w:delText>, ograničeno napajanje</w:delText>
        </w:r>
        <w:r w:rsidRPr="00477819" w:rsidDel="000A4E55">
          <w:delText xml:space="preserve"> i memorijski kapacitet. </w:delText>
        </w:r>
      </w:del>
    </w:p>
    <w:p w14:paraId="4A229A03" w14:textId="1051214D" w:rsidR="002D5C81" w:rsidDel="000A4E55" w:rsidRDefault="002D5C81">
      <w:pPr>
        <w:rPr>
          <w:del w:id="206" w:author="leksandar komazec" w:date="2022-08-30T16:01:00Z"/>
        </w:rPr>
        <w:pPrChange w:id="207" w:author="leksandar komazec" w:date="2022-08-30T16:01:00Z">
          <w:pPr>
            <w:spacing w:after="120" w:afterAutospacing="0"/>
            <w:ind w:firstLine="567"/>
          </w:pPr>
        </w:pPrChange>
      </w:pPr>
    </w:p>
    <w:p w14:paraId="2C7B3D35" w14:textId="6537B3F8" w:rsidR="00417E87" w:rsidDel="000A4E55" w:rsidRDefault="00477819">
      <w:pPr>
        <w:rPr>
          <w:del w:id="208" w:author="leksandar komazec" w:date="2022-08-30T16:01:00Z"/>
        </w:rPr>
        <w:pPrChange w:id="209" w:author="leksandar komazec" w:date="2022-08-30T16:01:00Z">
          <w:pPr>
            <w:jc w:val="center"/>
          </w:pPr>
        </w:pPrChange>
      </w:pPr>
      <w:del w:id="210" w:author="leksandar komazec" w:date="2022-08-30T16:01:00Z">
        <w:r w:rsidDel="000A4E55">
          <w:rPr>
            <w:noProof/>
            <w:sz w:val="28"/>
          </w:rPr>
          <w:drawing>
            <wp:inline distT="0" distB="0" distL="0" distR="0" wp14:anchorId="050549E9" wp14:editId="36F117F5">
              <wp:extent cx="4957392" cy="2857500"/>
              <wp:effectExtent l="19050" t="0" r="0" b="0"/>
              <wp:docPr id="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4957392" cy="2857500"/>
                      </a:xfrm>
                      <a:prstGeom prst="rect">
                        <a:avLst/>
                      </a:prstGeom>
                      <a:noFill/>
                      <a:ln w="9525">
                        <a:noFill/>
                        <a:miter lim="800000"/>
                        <a:headEnd/>
                        <a:tailEnd/>
                      </a:ln>
                    </pic:spPr>
                  </pic:pic>
                </a:graphicData>
              </a:graphic>
            </wp:inline>
          </w:drawing>
        </w:r>
      </w:del>
    </w:p>
    <w:p w14:paraId="0EE7E51C" w14:textId="4B068F47" w:rsidR="00477819" w:rsidRPr="00477819" w:rsidDel="000A4E55" w:rsidRDefault="00C04BDA">
      <w:pPr>
        <w:rPr>
          <w:del w:id="211" w:author="leksandar komazec" w:date="2022-08-30T16:01:00Z"/>
        </w:rPr>
        <w:pPrChange w:id="212" w:author="leksandar komazec" w:date="2022-08-30T16:01:00Z">
          <w:pPr>
            <w:pStyle w:val="Caption"/>
          </w:pPr>
        </w:pPrChange>
      </w:pPr>
      <w:bookmarkStart w:id="213" w:name="_Toc337907799"/>
      <w:del w:id="214" w:author="leksandar komazec" w:date="2022-08-30T16:01:00Z">
        <w:r w:rsidDel="000A4E55">
          <w:delText xml:space="preserve">Slika </w:delText>
        </w:r>
        <w:r w:rsidDel="000A4E55">
          <w:fldChar w:fldCharType="begin"/>
        </w:r>
        <w:r w:rsidDel="000A4E55">
          <w:delInstrText xml:space="preserve"> STYLEREF 2 \s </w:delInstrText>
        </w:r>
        <w:r w:rsidDel="000A4E55">
          <w:fldChar w:fldCharType="separate"/>
        </w:r>
        <w:r w:rsidR="006B68A7" w:rsidDel="000A4E55">
          <w:rPr>
            <w:noProof/>
          </w:rPr>
          <w:delText>1.1</w:delText>
        </w:r>
        <w:r w:rsidDel="000A4E55">
          <w:rPr>
            <w:noProof/>
          </w:rPr>
          <w:fldChar w:fldCharType="end"/>
        </w:r>
        <w:r w:rsidR="006969C3" w:rsidDel="000A4E55">
          <w:delText>.</w:delText>
        </w:r>
        <w:r w:rsidDel="000A4E55">
          <w:fldChar w:fldCharType="begin"/>
        </w:r>
        <w:r w:rsidDel="000A4E55">
          <w:delInstrText xml:space="preserve"> SEQ Slika \* ARABIC \s 2 </w:delInstrText>
        </w:r>
        <w:r w:rsidDel="000A4E55">
          <w:fldChar w:fldCharType="separate"/>
        </w:r>
        <w:r w:rsidR="006B68A7" w:rsidDel="000A4E55">
          <w:rPr>
            <w:noProof/>
          </w:rPr>
          <w:delText>2</w:delText>
        </w:r>
        <w:r w:rsidDel="000A4E55">
          <w:rPr>
            <w:noProof/>
          </w:rPr>
          <w:fldChar w:fldCharType="end"/>
        </w:r>
        <w:r w:rsidR="001C1029" w:rsidDel="000A4E55">
          <w:delText xml:space="preserve">. </w:delText>
        </w:r>
        <w:r w:rsidR="00AF5985" w:rsidDel="000A4E55">
          <w:delText>Tipična s</w:delText>
        </w:r>
        <w:r w:rsidR="00477819" w:rsidDel="000A4E55">
          <w:delText>t</w:delText>
        </w:r>
        <w:r w:rsidR="00C107CA" w:rsidDel="000A4E55">
          <w:delText>r</w:delText>
        </w:r>
        <w:r w:rsidR="00477819" w:rsidDel="000A4E55">
          <w:delText>uktura BSM</w:delText>
        </w:r>
        <w:bookmarkEnd w:id="213"/>
      </w:del>
    </w:p>
    <w:p w14:paraId="714D2841" w14:textId="73DBB12E" w:rsidR="008F120C" w:rsidRPr="00B16BD1" w:rsidDel="000A4E55" w:rsidRDefault="008F120C">
      <w:pPr>
        <w:rPr>
          <w:del w:id="215" w:author="leksandar komazec" w:date="2022-08-30T16:01:00Z"/>
          <w:sz w:val="22"/>
        </w:rPr>
        <w:pPrChange w:id="216" w:author="leksandar komazec" w:date="2022-08-30T16:01:00Z">
          <w:pPr>
            <w:spacing w:after="120" w:afterAutospacing="0"/>
            <w:ind w:firstLine="567"/>
          </w:pPr>
        </w:pPrChange>
      </w:pPr>
      <w:del w:id="217" w:author="leksandar komazec" w:date="2022-08-30T16:01:00Z">
        <w:r w:rsidRPr="00477819" w:rsidDel="000A4E55">
          <w:delText xml:space="preserve">Na slici </w:delText>
        </w:r>
        <w:r w:rsidDel="000A4E55">
          <w:delText>1.1.2.</w:delText>
        </w:r>
        <w:r w:rsidRPr="00477819" w:rsidDel="000A4E55">
          <w:delText xml:space="preserve"> prikazana je tipična struktura BSM u kojoj senzorski čvorovi prikupljaju podatke, prosleđuju se preko sinka ka internetu preko koga korisnik ima uvid u određene podatke od značaja.</w:delText>
        </w:r>
        <w:r w:rsidDel="000A4E55">
          <w:delText xml:space="preserve"> </w:delText>
        </w:r>
        <w:r w:rsidRPr="00477819" w:rsidDel="000A4E55">
          <w:delText xml:space="preserve">Sink </w:delText>
        </w:r>
        <w:r w:rsidDel="000A4E55">
          <w:delText xml:space="preserve">čvor </w:delText>
        </w:r>
        <w:r w:rsidRPr="00477819" w:rsidDel="000A4E55">
          <w:delText xml:space="preserve">je složeniji uređaj od senzorskog čvora, većih su dimenzija i imaju veće mogućnosti obrade podataka i komunikacije. </w:delText>
        </w:r>
        <w:r w:rsidRPr="00B16BD1" w:rsidDel="000A4E55">
          <w:delText xml:space="preserve">Svaki čvor mreže ima dvostruku funkciju, skuplja informacije o okolini i da rutira pakete koji potiču od ostalih čvorova ili sinka. </w:delText>
        </w:r>
      </w:del>
    </w:p>
    <w:p w14:paraId="380E3196" w14:textId="2508F37E" w:rsidR="008F120C" w:rsidDel="000A4E55" w:rsidRDefault="008F120C">
      <w:pPr>
        <w:rPr>
          <w:del w:id="218" w:author="leksandar komazec" w:date="2022-08-30T16:01:00Z"/>
        </w:rPr>
        <w:pPrChange w:id="219" w:author="leksandar komazec" w:date="2022-08-30T16:01:00Z">
          <w:pPr>
            <w:spacing w:after="120" w:afterAutospacing="0"/>
            <w:ind w:firstLine="567"/>
          </w:pPr>
        </w:pPrChange>
      </w:pPr>
      <w:del w:id="220" w:author="leksandar komazec" w:date="2022-08-30T16:01:00Z">
        <w:r w:rsidRPr="00B16BD1" w:rsidDel="000A4E55">
          <w:delText>Senzorski čvorovi mreže postavljaju se u prostoru</w:delText>
        </w:r>
        <w:r w:rsidDel="000A4E55">
          <w:delText xml:space="preserve"> </w:delText>
        </w:r>
        <w:r w:rsidRPr="00B16BD1" w:rsidDel="000A4E55">
          <w:delText>putem slučajnog ili planskog raspoređivanja. Primer slučajnog postavljanja mreže predstavlja rasipanje velikog broja senzorskih elemenata korišćenjem letelica ili vozila na teritorijama velike površine, a u cilju nadgledanja i osmatranja (pri</w:delText>
        </w:r>
        <w:r w:rsidDel="000A4E55">
          <w:delText xml:space="preserve">kupljanja podataka o vlažnosti, </w:delText>
        </w:r>
        <w:r w:rsidRPr="00B16BD1" w:rsidDel="000A4E55">
          <w:delText>temperaturi, pritisku,...), ili detekcije određenih pojava</w:delText>
        </w:r>
        <w:r w:rsidDel="000A4E55">
          <w:delText xml:space="preserve"> (npr. požara)</w:delText>
        </w:r>
        <w:r w:rsidRPr="00B16BD1" w:rsidDel="000A4E55">
          <w:delText>. U ovom slučaju, najčešće se pretpostavlja uniformna raspodela senzorskih čvorova u prostoru. Plans</w:delText>
        </w:r>
        <w:r w:rsidDel="000A4E55">
          <w:delText>ko postavljanje SČ</w:delText>
        </w:r>
        <w:r w:rsidRPr="00B16BD1" w:rsidDel="000A4E55">
          <w:delText xml:space="preserve"> obavlja se unapred s obzirom na planirane statične lokacije, čime se omogućava održavanje i praćenje rada </w:delText>
        </w:r>
        <w:r w:rsidDel="000A4E55">
          <w:delText>SČ</w:delText>
        </w:r>
        <w:r w:rsidRPr="00B16BD1" w:rsidDel="000A4E55">
          <w:delText xml:space="preserve">. Tipične primene sa planskim postavljanjem mreže su </w:delText>
        </w:r>
        <w:r w:rsidDel="000A4E55">
          <w:delText xml:space="preserve">praćenje saobraćaja u gradovima, monitoring nekog prirodnog staništa, </w:delText>
        </w:r>
        <w:r w:rsidRPr="00B16BD1" w:rsidDel="000A4E55">
          <w:delText xml:space="preserve">industrijske primene, sigurnosne primene i sl. </w:delText>
        </w:r>
      </w:del>
    </w:p>
    <w:p w14:paraId="559DDA37" w14:textId="77777777" w:rsidR="0015160E" w:rsidRDefault="008F120C" w:rsidP="0015160E">
      <w:pPr>
        <w:rPr>
          <w:ins w:id="221" w:author="leksandar komazec" w:date="2022-08-30T16:22:00Z"/>
        </w:rPr>
      </w:pPr>
      <w:del w:id="222" w:author="leksandar komazec" w:date="2022-08-30T16:01:00Z">
        <w:r w:rsidRPr="00667AE7" w:rsidDel="000A4E55">
          <w:delText>U Ad-Hoc BSM, čvorovi mreže uspostavljaju međusobne veze, organizuju topologiju mreže za potrebe rutiranja i uspostavljaju mehanizme za dodelu i kontrolu pristupa resursima mreže koriš</w:delText>
        </w:r>
        <w:r w:rsidDel="000A4E55">
          <w:delText xml:space="preserve">ćenjem odgovarajućih protokola. </w:delText>
        </w:r>
        <w:r w:rsidRPr="00667AE7" w:rsidDel="000A4E55">
          <w:delText>Ovaj</w:delText>
        </w:r>
        <w:r w:rsidDel="000A4E55">
          <w:delText xml:space="preserve"> </w:delText>
        </w:r>
        <w:r w:rsidRPr="00667AE7" w:rsidDel="000A4E55">
          <w:delText>postupak je potpuno samostalan, koristi proces međusobnog dogovaranja i na taj način se organizuju celokupna struktura i rad mreže.</w:delText>
        </w:r>
        <w:r w:rsidDel="000A4E55">
          <w:delText xml:space="preserve"> </w:delText>
        </w:r>
        <w:r w:rsidRPr="00667AE7" w:rsidDel="000A4E55">
          <w:delText>Senzorski čvorovi imaju ograničenu količinu energije, koja se troši tokom rada, pri čemu nakon nestanka energije, SČ prestaje sa radom. Kada veći broj SČ</w:delText>
        </w:r>
        <w:r w:rsidDel="000A4E55">
          <w:delText>-ova</w:delText>
        </w:r>
        <w:r w:rsidRPr="00667AE7" w:rsidDel="000A4E55">
          <w:delText xml:space="preserve"> jednog dela ili celokupnog senzorskog polja ostane bez energije, preostali elementi mreže ostaju bez mogućnosti komunikacije. U tom slučaju, deo ili cela mreža gube povezanost.</w:delText>
        </w:r>
        <w:r w:rsidDel="000A4E55">
          <w:delText xml:space="preserve"> Ovo može dovesti do potpunog prestanka rada BSM jer dolazi, na primer, do prekida mogućnosti rutiranja ka sink</w:delText>
        </w:r>
      </w:del>
    </w:p>
    <w:p w14:paraId="7F5DA9B6" w14:textId="77777777" w:rsidR="0015160E" w:rsidRDefault="0015160E">
      <w:pPr>
        <w:spacing w:after="0" w:afterAutospacing="0"/>
        <w:jc w:val="left"/>
        <w:rPr>
          <w:ins w:id="223" w:author="leksandar komazec" w:date="2022-08-30T16:22:00Z"/>
        </w:rPr>
      </w:pPr>
      <w:ins w:id="224" w:author="leksandar komazec" w:date="2022-08-30T16:22:00Z">
        <w:r>
          <w:br w:type="page"/>
        </w:r>
      </w:ins>
    </w:p>
    <w:p w14:paraId="13911798" w14:textId="23C95F67" w:rsidR="008F120C" w:rsidDel="0015160E" w:rsidRDefault="008F120C">
      <w:pPr>
        <w:rPr>
          <w:del w:id="225" w:author="leksandar komazec" w:date="2022-08-30T16:22:00Z"/>
        </w:rPr>
        <w:pPrChange w:id="226" w:author="leksandar komazec" w:date="2022-08-30T16:01:00Z">
          <w:pPr>
            <w:spacing w:after="120" w:afterAutospacing="0"/>
            <w:ind w:firstLine="567"/>
          </w:pPr>
        </w:pPrChange>
      </w:pPr>
      <w:del w:id="227" w:author="leksandar komazec" w:date="2022-08-30T16:01:00Z">
        <w:r w:rsidDel="000A4E55">
          <w:lastRenderedPageBreak/>
          <w:delText xml:space="preserve"> čvoru.</w:delText>
        </w:r>
      </w:del>
    </w:p>
    <w:p w14:paraId="4042DC5D" w14:textId="77777777" w:rsidR="002D5C81" w:rsidDel="0015160E" w:rsidRDefault="002D5C81" w:rsidP="002D5C81">
      <w:pPr>
        <w:spacing w:after="120" w:afterAutospacing="0"/>
        <w:ind w:firstLine="567"/>
        <w:rPr>
          <w:del w:id="228" w:author="leksandar komazec" w:date="2022-08-30T16:22:00Z"/>
        </w:rPr>
      </w:pPr>
    </w:p>
    <w:p w14:paraId="600CB3D3" w14:textId="77777777" w:rsidR="008F120C" w:rsidRPr="00667AE7" w:rsidRDefault="008F120C">
      <w:pPr>
        <w:pPrChange w:id="229" w:author="leksandar komazec" w:date="2022-08-30T16:22:00Z">
          <w:pPr>
            <w:spacing w:after="120" w:afterAutospacing="0"/>
            <w:ind w:firstLine="567"/>
          </w:pPr>
        </w:pPrChange>
      </w:pPr>
    </w:p>
    <w:p w14:paraId="625B8FE6" w14:textId="782A4CD9" w:rsidR="00417E87" w:rsidRPr="00B16BD1" w:rsidDel="0015160E" w:rsidRDefault="00281980" w:rsidP="00663BEA">
      <w:pPr>
        <w:pStyle w:val="Heading2"/>
        <w:rPr>
          <w:del w:id="230" w:author="leksandar komazec" w:date="2022-08-30T16:22:00Z"/>
        </w:rPr>
      </w:pPr>
      <w:del w:id="231" w:author="leksandar komazec" w:date="2022-08-30T16:22:00Z">
        <w:r w:rsidDel="0015160E">
          <w:delText xml:space="preserve"> </w:delText>
        </w:r>
        <w:bookmarkStart w:id="232" w:name="_Toc334831955"/>
        <w:bookmarkStart w:id="233" w:name="_Toc336455865"/>
        <w:r w:rsidR="00667AE7" w:rsidDel="0015160E">
          <w:delText>Lokalizacija</w:delText>
        </w:r>
        <w:bookmarkEnd w:id="232"/>
        <w:bookmarkEnd w:id="233"/>
      </w:del>
    </w:p>
    <w:p w14:paraId="6DAC5A1F" w14:textId="47408BCC" w:rsidR="008F120C" w:rsidDel="0015160E" w:rsidRDefault="008F120C" w:rsidP="008F120C">
      <w:pPr>
        <w:spacing w:after="120" w:afterAutospacing="0"/>
        <w:ind w:firstLine="567"/>
        <w:rPr>
          <w:del w:id="234" w:author="leksandar komazec" w:date="2022-08-30T16:22:00Z"/>
        </w:rPr>
      </w:pPr>
      <w:del w:id="235" w:author="leksandar komazec" w:date="2022-08-30T16:22:00Z">
        <w:r w:rsidDel="0015160E">
          <w:delText xml:space="preserve">Lokalizacija senzorskih čvorova u BSM je česta tema istraživanja. </w:delText>
        </w:r>
        <w:r w:rsidRPr="00E46876" w:rsidDel="0015160E">
          <w:delText>U mnogim primenama</w:delText>
        </w:r>
        <w:r w:rsidDel="0015160E">
          <w:delText xml:space="preserve"> bežičnih senzorskih mreža</w:delText>
        </w:r>
        <w:r w:rsidRPr="00E46876" w:rsidDel="0015160E">
          <w:delText>, poznavanje rel</w:delText>
        </w:r>
        <w:r w:rsidDel="0015160E">
          <w:delText>ativne lokacije senzorskog čvora</w:delText>
        </w:r>
        <w:r w:rsidRPr="00E46876" w:rsidDel="0015160E">
          <w:delText xml:space="preserve"> u okviru </w:delText>
        </w:r>
        <w:r w:rsidDel="0015160E">
          <w:delText>mreže</w:delText>
        </w:r>
        <w:r w:rsidRPr="00E46876" w:rsidDel="0015160E">
          <w:delText xml:space="preserve"> od presudnog je značaja za uspešan rad</w:delText>
        </w:r>
        <w:r w:rsidDel="0015160E">
          <w:delText xml:space="preserve"> i ostvarivanje funkcije mreže</w:delText>
        </w:r>
        <w:r w:rsidRPr="00E46876" w:rsidDel="0015160E">
          <w:delText xml:space="preserve">. </w:delText>
        </w:r>
        <w:r w:rsidDel="0015160E">
          <w:delText xml:space="preserve">U slučaju kada se </w:delText>
        </w:r>
        <w:r w:rsidRPr="00E46876" w:rsidDel="0015160E">
          <w:delText>postavljanje senzorskih čvorova</w:delText>
        </w:r>
        <w:r w:rsidDel="0015160E">
          <w:delText xml:space="preserve"> odvija slučajno, </w:delText>
        </w:r>
        <w:r w:rsidRPr="00E46876" w:rsidDel="0015160E">
          <w:delText>njihova pozicija nije poznata</w:delText>
        </w:r>
        <w:r w:rsidDel="0015160E">
          <w:delText xml:space="preserve"> unapred</w:delText>
        </w:r>
        <w:r w:rsidRPr="00E46876" w:rsidDel="0015160E">
          <w:delText>.</w:delText>
        </w:r>
        <w:r w:rsidDel="0015160E">
          <w:delText xml:space="preserve"> Jedan način dobijanja informacije o lokaciji je opremljanje senzorskih čvorova sa dodatnim hardverom za lokalizaciju - GPS-om. Međutim ovo nije jeftino s obzirom da broj SČ nije mali, i takođe dodatan hardver troši dodatnu energiju što smanjuje mogućnost neprestanog rada čvora bez dopune energije. Jedna mogućnost je da pojedine SČ opremimo GPS-om, tako da drugi mogu da se lociraju na osnovu nekih karakteristika mreže i pozicije ovih SČ. Čvorovi koji su svesni svoje lokacije se nazivaju sidra (eng. </w:delText>
        </w:r>
        <w:r w:rsidDel="0015160E">
          <w:rPr>
            <w:i/>
          </w:rPr>
          <w:delText>a</w:delText>
        </w:r>
        <w:r w:rsidRPr="009D0115" w:rsidDel="0015160E">
          <w:rPr>
            <w:i/>
          </w:rPr>
          <w:delText>nchor</w:delText>
        </w:r>
        <w:r w:rsidDel="0015160E">
          <w:delText xml:space="preserve">). Ukoliko imamo mali broj ovih SČ moguće je ručno upisati informaciju u memoriju, njihov položaj. Čvorove koji nemaju informaciju o svojoj lokaciji nadalje u tekstu zvaće se nepoznati čvorovi (eng. </w:delText>
        </w:r>
        <w:r w:rsidRPr="009D0115" w:rsidDel="0015160E">
          <w:rPr>
            <w:i/>
          </w:rPr>
          <w:delText xml:space="preserve">unknown </w:delText>
        </w:r>
        <w:r w:rsidDel="0015160E">
          <w:rPr>
            <w:i/>
          </w:rPr>
          <w:delText>nodes</w:delText>
        </w:r>
        <w:r w:rsidDel="0015160E">
          <w:delText>) i cilj lokalizacije je da ti čvorovi mogu da se samolociraju na neki način.</w:delText>
        </w:r>
      </w:del>
    </w:p>
    <w:p w14:paraId="080A42DD" w14:textId="3F828ACF" w:rsidR="008F120C" w:rsidRPr="00C107CA" w:rsidDel="0015160E" w:rsidRDefault="008F120C" w:rsidP="008F120C">
      <w:pPr>
        <w:spacing w:after="120" w:afterAutospacing="0"/>
        <w:ind w:firstLine="567"/>
        <w:rPr>
          <w:del w:id="236" w:author="leksandar komazec" w:date="2022-08-30T16:22:00Z"/>
        </w:rPr>
      </w:pPr>
      <w:del w:id="237" w:author="leksandar komazec" w:date="2022-08-30T16:22:00Z">
        <w:r w:rsidDel="0015160E">
          <w:delText>Prostorne prepreke i karakteristike terena mogu znatno da utiču na lokalizaciju. Postavljanje u unutrašnjost zgrade ili na otvorenom prostoru takođe. Mnogi algoritmi su osetljivi na gustinu mreže. Oni koji se zasnivaju na skokovima zahtevaju gustu mrežu, kako bi procenjeno rastojanje u skokovima odgovaralo što je više moguće pravom rastojanju. Još jedan problem s kojim se algoritmi suočavaju je lociranje čvorova na rubu senzorske mreže, mali broj informacija vezanih za rastojanje je dostupno. Čak i kada ih je moguće locirati greška je velika.</w:delText>
        </w:r>
      </w:del>
    </w:p>
    <w:p w14:paraId="0CB3C578" w14:textId="47959C94" w:rsidR="008F120C" w:rsidDel="0015160E" w:rsidRDefault="008F120C" w:rsidP="008F120C">
      <w:pPr>
        <w:spacing w:after="120" w:afterAutospacing="0"/>
        <w:ind w:firstLine="567"/>
        <w:rPr>
          <w:del w:id="238" w:author="leksandar komazec" w:date="2022-08-30T16:22:00Z"/>
        </w:rPr>
      </w:pPr>
      <w:del w:id="239" w:author="leksandar komazec" w:date="2022-08-30T16:22:00Z">
        <w:r w:rsidRPr="00E46876" w:rsidDel="0015160E">
          <w:delText>Lokalizacija senzorskih čvorova ima veliki značaj za procese identifikacije i korelacije prikupljenih podataka, adresiranja i rutiranja na osnovu lokacije, za postavljanje upita senzorskim čvorovima, proceni gustine rasporeda senzorskih čvorova</w:delText>
        </w:r>
        <w:r w:rsidDel="0015160E">
          <w:delText xml:space="preserve"> u mreži</w:delText>
        </w:r>
        <w:r w:rsidRPr="00E46876" w:rsidDel="0015160E">
          <w:delText xml:space="preserve"> itd.</w:delText>
        </w:r>
        <w:r w:rsidDel="0015160E">
          <w:delText xml:space="preserve"> Takođe treba uzeti u obzir cenu svakog čvora, koji hardver je potreban za lokalizaciju, da algoritam bude efikasan što se tiče vremena izvršavanja i treba misliti na potrošnju s obzirom da senzorski čvorovi obično imaju baterijsko napajanje.</w:delText>
        </w:r>
        <w:r w:rsidRPr="00E46876" w:rsidDel="0015160E">
          <w:delText xml:space="preserve"> </w:delText>
        </w:r>
      </w:del>
    </w:p>
    <w:p w14:paraId="67AB545F" w14:textId="51A4A4B1" w:rsidR="002D5C81" w:rsidDel="0015160E" w:rsidRDefault="002D5C81" w:rsidP="002D5C81">
      <w:pPr>
        <w:spacing w:after="120" w:afterAutospacing="0"/>
        <w:ind w:firstLine="567"/>
        <w:rPr>
          <w:del w:id="240" w:author="leksandar komazec" w:date="2022-08-30T16:22:00Z"/>
        </w:rPr>
      </w:pPr>
    </w:p>
    <w:p w14:paraId="32D0C12A" w14:textId="344F0CB8" w:rsidR="008F120C" w:rsidRPr="00E46876" w:rsidDel="0015160E" w:rsidRDefault="008F120C" w:rsidP="002D5C81">
      <w:pPr>
        <w:spacing w:after="120" w:afterAutospacing="0"/>
        <w:ind w:firstLine="567"/>
        <w:rPr>
          <w:del w:id="241" w:author="leksandar komazec" w:date="2022-08-30T16:22:00Z"/>
        </w:rPr>
      </w:pPr>
    </w:p>
    <w:p w14:paraId="0D8F3D61" w14:textId="03D6DF24" w:rsidR="001B54DD" w:rsidDel="0015160E" w:rsidRDefault="00DE47DB" w:rsidP="000A3A38">
      <w:pPr>
        <w:pStyle w:val="Heading2"/>
        <w:rPr>
          <w:del w:id="242" w:author="leksandar komazec" w:date="2022-08-30T16:22:00Z"/>
        </w:rPr>
      </w:pPr>
      <w:bookmarkStart w:id="243" w:name="_Toc334831956"/>
      <w:bookmarkStart w:id="244" w:name="_Toc336455866"/>
      <w:del w:id="245" w:author="leksandar komazec" w:date="2022-08-30T16:22:00Z">
        <w:r w:rsidRPr="000A3A38" w:rsidDel="0015160E">
          <w:delText>Klasifikacija algoritama za lokalizaciju</w:delText>
        </w:r>
        <w:bookmarkEnd w:id="243"/>
        <w:bookmarkEnd w:id="244"/>
        <w:r w:rsidR="003F3B9B" w:rsidDel="0015160E">
          <w:delText xml:space="preserve"> </w:delText>
        </w:r>
      </w:del>
    </w:p>
    <w:p w14:paraId="4B3272E7" w14:textId="3F0E1B96" w:rsidR="008F120C" w:rsidDel="0015160E" w:rsidRDefault="008F120C" w:rsidP="008F120C">
      <w:pPr>
        <w:spacing w:after="120" w:afterAutospacing="0"/>
        <w:ind w:firstLine="567"/>
        <w:rPr>
          <w:del w:id="246" w:author="leksandar komazec" w:date="2022-08-30T16:22:00Z"/>
        </w:rPr>
      </w:pPr>
      <w:del w:id="247" w:author="leksandar komazec" w:date="2022-08-30T16:22:00Z">
        <w:r w:rsidRPr="006606F6" w:rsidDel="0015160E">
          <w:delText>Algoritmi za lokalizaciju se mo</w:delText>
        </w:r>
        <w:r w:rsidDel="0015160E">
          <w:delText>gu klasifikovati prema nekoliko kriterijuma</w:delText>
        </w:r>
        <w:r w:rsidRPr="006606F6" w:rsidDel="0015160E">
          <w:delText>,</w:delText>
        </w:r>
        <w:r w:rsidDel="0015160E">
          <w:delText xml:space="preserve"> npr. prema tome da li su senzorski čvorovi statični ili pokretni, da li se senzorski čvorovi postavljaju na otvorenom prostoru ili zatvorenom, da li su postavljeni u dvodimenzionalnoj ili trodimenzijalnoj ravni, da li im je potreban dodatan hardver za određivanje lokacije itd. Jedno od važnih obeležja lokalizacije je merenje fizičkog rastojanja između čvorova. U tu svrhu koriste se različite tehnike poput propagacije radio, zvučnih i optičkih signala. Najčešće se meri jačina signala na prijemu, ugao primljenog signala i vreme prijema signala.</w:delText>
        </w:r>
      </w:del>
    </w:p>
    <w:p w14:paraId="696ED864" w14:textId="6589857D" w:rsidR="008F120C" w:rsidDel="0015160E" w:rsidRDefault="008F120C" w:rsidP="008F120C">
      <w:pPr>
        <w:spacing w:after="120" w:afterAutospacing="0"/>
        <w:ind w:firstLine="567"/>
        <w:rPr>
          <w:del w:id="248" w:author="leksandar komazec" w:date="2022-08-30T16:22:00Z"/>
        </w:rPr>
      </w:pPr>
      <w:del w:id="249" w:author="leksandar komazec" w:date="2022-08-30T16:22:00Z">
        <w:r w:rsidDel="0015160E">
          <w:delText xml:space="preserve">Metode lokalizacije možemo podeliti prema više kriterijumima npr. da li imamo čvorove čije su pozicije inicijalno poznate tzv. usidrene mreže (eng. </w:delText>
        </w:r>
        <w:r w:rsidRPr="00E02B69" w:rsidDel="0015160E">
          <w:rPr>
            <w:i/>
          </w:rPr>
          <w:delText>anchor based</w:delText>
        </w:r>
        <w:r w:rsidDel="0015160E">
          <w:delText>), zatim da li su svi čvorovi stacionarni ili imamo i neke pokretne, prema tome kako čvorovi određuju svoj položaj, relativno u odnosu na neki drugi ili apsolutne koordinate u nekom koordinatnom sistemu. Lokalizacija značajno zavisi od rasporeda usidrenih čvorova.</w:delText>
        </w:r>
      </w:del>
    </w:p>
    <w:p w14:paraId="5C705150" w14:textId="400844FC" w:rsidR="008F120C" w:rsidDel="0015160E" w:rsidRDefault="008F120C" w:rsidP="008F120C">
      <w:pPr>
        <w:spacing w:after="120" w:afterAutospacing="0"/>
        <w:ind w:firstLine="567"/>
        <w:rPr>
          <w:del w:id="250" w:author="leksandar komazec" w:date="2022-08-30T16:22:00Z"/>
        </w:rPr>
      </w:pPr>
      <w:del w:id="251" w:author="leksandar komazec" w:date="2022-08-30T16:22:00Z">
        <w:r w:rsidDel="0015160E">
          <w:delText>Prema tome da li se rastojanje izmedju čvorova meri ili ne</w:delText>
        </w:r>
        <w:r w:rsidR="00484BEB" w:rsidDel="0015160E">
          <w:delText>,</w:delText>
        </w:r>
        <w:r w:rsidDel="0015160E">
          <w:delText xml:space="preserve"> imamo podelu na Metode zasnovane na merenju dometa i na Metode koje nisu zasnovane na merenju dometa (eng. </w:delText>
        </w:r>
        <w:r w:rsidRPr="009D0115" w:rsidDel="0015160E">
          <w:rPr>
            <w:i/>
          </w:rPr>
          <w:delText>Range-Based</w:delText>
        </w:r>
        <w:r w:rsidDel="0015160E">
          <w:delText xml:space="preserve"> i eng. </w:delText>
        </w:r>
        <w:r w:rsidRPr="009D0115" w:rsidDel="0015160E">
          <w:rPr>
            <w:i/>
          </w:rPr>
          <w:delText>Range-Free</w:delText>
        </w:r>
        <w:r w:rsidDel="0015160E">
          <w:delText xml:space="preserve"> respektivno) [2], </w:delText>
        </w:r>
        <w:r w:rsidRPr="00E301F4" w:rsidDel="0015160E">
          <w:delText>[</w:delText>
        </w:r>
        <w:r w:rsidDel="0015160E">
          <w:delText>12</w:delText>
        </w:r>
        <w:r w:rsidRPr="00E301F4" w:rsidDel="0015160E">
          <w:delText>]</w:delText>
        </w:r>
        <w:r w:rsidDel="0015160E">
          <w:delText>,</w:delText>
        </w:r>
        <w:r w:rsidRPr="00E301F4" w:rsidDel="0015160E">
          <w:delText xml:space="preserve"> [</w:delText>
        </w:r>
        <w:r w:rsidDel="0015160E">
          <w:delText>13</w:delText>
        </w:r>
        <w:r w:rsidRPr="00E301F4" w:rsidDel="0015160E">
          <w:delText>]</w:delText>
        </w:r>
        <w:r w:rsidDel="0015160E">
          <w:delText xml:space="preserve"> i</w:delText>
        </w:r>
        <w:r w:rsidRPr="00E301F4" w:rsidDel="0015160E">
          <w:delText xml:space="preserve"> [</w:delText>
        </w:r>
        <w:r w:rsidDel="0015160E">
          <w:delText>14</w:delText>
        </w:r>
        <w:r w:rsidRPr="00E301F4" w:rsidDel="0015160E">
          <w:delText>]</w:delText>
        </w:r>
        <w:r w:rsidDel="0015160E">
          <w:delText>.</w:delText>
        </w:r>
      </w:del>
    </w:p>
    <w:p w14:paraId="5BEC53DC" w14:textId="612E6339" w:rsidR="008F120C" w:rsidDel="0015160E" w:rsidRDefault="008F120C" w:rsidP="008F120C">
      <w:pPr>
        <w:spacing w:after="120" w:afterAutospacing="0"/>
        <w:ind w:firstLine="567"/>
        <w:rPr>
          <w:del w:id="252" w:author="leksandar komazec" w:date="2022-08-30T16:22:00Z"/>
        </w:rPr>
      </w:pPr>
      <w:del w:id="253" w:author="leksandar komazec" w:date="2022-08-30T16:22:00Z">
        <w:r w:rsidDel="0015160E">
          <w:delText xml:space="preserve">U metode koje se zasnivaju na merenju dometa spadaju </w:delText>
        </w:r>
        <w:r w:rsidRPr="00E301F4" w:rsidDel="0015160E">
          <w:delText>ToA [1</w:delText>
        </w:r>
        <w:r w:rsidDel="0015160E">
          <w:delText>5</w:delText>
        </w:r>
        <w:r w:rsidRPr="00E301F4" w:rsidDel="0015160E">
          <w:delText>] (</w:delText>
        </w:r>
        <w:r w:rsidDel="0015160E">
          <w:delText xml:space="preserve">eng. </w:delText>
        </w:r>
        <w:r w:rsidRPr="009D0115" w:rsidDel="0015160E">
          <w:rPr>
            <w:i/>
          </w:rPr>
          <w:delText>Time of Arrival</w:delText>
        </w:r>
        <w:r w:rsidRPr="00E301F4" w:rsidDel="0015160E">
          <w:delText>), T</w:delText>
        </w:r>
        <w:r w:rsidDel="0015160E">
          <w:delText>D</w:delText>
        </w:r>
        <w:r w:rsidRPr="00E301F4" w:rsidDel="0015160E">
          <w:delText>oA [1</w:delText>
        </w:r>
        <w:r w:rsidDel="0015160E">
          <w:delText>6</w:delText>
        </w:r>
        <w:r w:rsidRPr="00E301F4" w:rsidDel="0015160E">
          <w:delText>] (</w:delText>
        </w:r>
        <w:r w:rsidDel="0015160E">
          <w:delText xml:space="preserve">eng. </w:delText>
        </w:r>
        <w:r w:rsidRPr="009D0115" w:rsidDel="0015160E">
          <w:rPr>
            <w:i/>
          </w:rPr>
          <w:delText>Time Difference on Arrival</w:delText>
        </w:r>
        <w:r w:rsidDel="0015160E">
          <w:delText xml:space="preserve">), AoA [17] (eng. </w:delText>
        </w:r>
        <w:r w:rsidRPr="009D0115" w:rsidDel="0015160E">
          <w:rPr>
            <w:i/>
          </w:rPr>
          <w:delText>Angle of Arrival</w:delText>
        </w:r>
        <w:r w:rsidDel="0015160E">
          <w:delText>) i</w:delText>
        </w:r>
        <w:r w:rsidRPr="00E301F4" w:rsidDel="0015160E">
          <w:delText xml:space="preserve"> RSSI (</w:delText>
        </w:r>
        <w:r w:rsidDel="0015160E">
          <w:delText xml:space="preserve">eng. </w:delText>
        </w:r>
        <w:r w:rsidRPr="009D0115" w:rsidDel="0015160E">
          <w:rPr>
            <w:i/>
          </w:rPr>
          <w:delText>Received Signal Strength Indicator</w:delText>
        </w:r>
        <w:r w:rsidRPr="00E301F4" w:rsidDel="0015160E">
          <w:delText>) [1</w:delText>
        </w:r>
        <w:r w:rsidDel="0015160E">
          <w:delText>8</w:delText>
        </w:r>
        <w:r w:rsidRPr="00E301F4" w:rsidDel="0015160E">
          <w:delText>].</w:delText>
        </w:r>
      </w:del>
    </w:p>
    <w:p w14:paraId="145A0B0C" w14:textId="7FE19F60" w:rsidR="008F120C" w:rsidDel="0015160E" w:rsidRDefault="008F120C" w:rsidP="008F120C">
      <w:pPr>
        <w:spacing w:after="120" w:afterAutospacing="0"/>
        <w:ind w:firstLine="567"/>
        <w:rPr>
          <w:del w:id="254" w:author="leksandar komazec" w:date="2022-08-30T16:22:00Z"/>
        </w:rPr>
      </w:pPr>
      <w:del w:id="255" w:author="leksandar komazec" w:date="2022-08-30T16:22:00Z">
        <w:r w:rsidDel="0015160E">
          <w:delText xml:space="preserve">Algoritme možemo podeliti prema tome kako će se vršiti obrada informacija koje su neophodne za lociranje senzorskog čvora, </w:delText>
        </w:r>
        <w:r w:rsidRPr="006606F6" w:rsidDel="0015160E">
          <w:delText>na central</w:delText>
        </w:r>
        <w:r w:rsidDel="0015160E">
          <w:delText>izovane [19]</w:delText>
        </w:r>
        <w:r w:rsidRPr="006606F6" w:rsidDel="0015160E">
          <w:delText xml:space="preserve"> i distribuirane algoritme</w:delText>
        </w:r>
        <w:r w:rsidDel="0015160E">
          <w:delText xml:space="preserve"> [12] i [20]</w:delText>
        </w:r>
        <w:r w:rsidRPr="006606F6" w:rsidDel="0015160E">
          <w:delText>.</w:delText>
        </w:r>
      </w:del>
    </w:p>
    <w:p w14:paraId="5D6682F4" w14:textId="29514647" w:rsidR="008F120C" w:rsidDel="0015160E" w:rsidRDefault="008F120C" w:rsidP="008F120C">
      <w:pPr>
        <w:spacing w:after="120" w:afterAutospacing="0"/>
        <w:ind w:firstLine="567"/>
        <w:rPr>
          <w:del w:id="256" w:author="leksandar komazec" w:date="2022-08-30T16:22:00Z"/>
        </w:rPr>
      </w:pPr>
      <w:del w:id="257" w:author="leksandar komazec" w:date="2022-08-30T16:22:00Z">
        <w:r w:rsidRPr="006606F6" w:rsidDel="0015160E">
          <w:delText>Central</w:delText>
        </w:r>
        <w:r w:rsidDel="0015160E">
          <w:delText>izovani</w:delText>
        </w:r>
        <w:r w:rsidRPr="006606F6" w:rsidDel="0015160E">
          <w:delText xml:space="preserve"> pristup podrazumeva prenos informacija u jedan cen</w:delText>
        </w:r>
        <w:r w:rsidDel="0015160E">
          <w:delText>tralni čvor koji poseduje informacije o pozicijama</w:delText>
        </w:r>
        <w:r w:rsidRPr="006606F6" w:rsidDel="0015160E">
          <w:delText xml:space="preserve"> drugih čvorova.</w:delText>
        </w:r>
        <w:r w:rsidDel="0015160E">
          <w:delText xml:space="preserve"> </w:delText>
        </w:r>
        <w:r w:rsidRPr="006606F6" w:rsidDel="0015160E">
          <w:delText xml:space="preserve">Ovaj pristup je jednostavan ali i osetljiv </w:delText>
        </w:r>
        <w:r w:rsidDel="0015160E">
          <w:delText>jer sve zavisi od jednog čvora.</w:delText>
        </w:r>
        <w:r w:rsidRPr="00246EFE" w:rsidDel="0015160E">
          <w:delText xml:space="preserve"> </w:delText>
        </w:r>
        <w:r w:rsidRPr="006606F6" w:rsidDel="0015160E">
          <w:delText xml:space="preserve">Kod centralizovanih algoritama najveći deo </w:delText>
        </w:r>
        <w:r w:rsidDel="0015160E">
          <w:delText>energije se troš</w:delText>
        </w:r>
        <w:r w:rsidRPr="006606F6" w:rsidDel="0015160E">
          <w:delText>i na slanje informacija centralnom čvoru, a i čvorovi koji su najbliži centralnom predstavljaju usko grlo sistema, trpe najveće komunikaciono i energetsko opterećenje</w:delText>
        </w:r>
        <w:r w:rsidDel="0015160E">
          <w:delText xml:space="preserve">. </w:delText>
        </w:r>
      </w:del>
    </w:p>
    <w:p w14:paraId="40BAC24D" w14:textId="219A7EA2" w:rsidR="008F120C" w:rsidDel="0015160E" w:rsidRDefault="008F120C" w:rsidP="008F120C">
      <w:pPr>
        <w:spacing w:after="120" w:afterAutospacing="0"/>
        <w:ind w:firstLine="567"/>
        <w:rPr>
          <w:del w:id="258" w:author="leksandar komazec" w:date="2022-08-30T16:22:00Z"/>
        </w:rPr>
      </w:pPr>
      <w:del w:id="259" w:author="leksandar komazec" w:date="2022-08-30T16:22:00Z">
        <w:r w:rsidRPr="006606F6" w:rsidDel="0015160E">
          <w:delText xml:space="preserve">Distribuirani pristup podrazumeva da </w:delText>
        </w:r>
        <w:r w:rsidDel="0015160E">
          <w:delText>čvorovi</w:delText>
        </w:r>
        <w:r w:rsidRPr="006606F6" w:rsidDel="0015160E">
          <w:delText xml:space="preserve"> između sebe razmenjuju informacije i vrše samolokaliz</w:delText>
        </w:r>
        <w:r w:rsidDel="0015160E">
          <w:delText>a</w:delText>
        </w:r>
        <w:r w:rsidRPr="006606F6" w:rsidDel="0015160E">
          <w:delText>ciju.</w:delText>
        </w:r>
        <w:r w:rsidDel="0015160E">
          <w:delText xml:space="preserve"> Ovako je smanjeno komunikaciono </w:delText>
        </w:r>
        <w:r w:rsidRPr="009D0115" w:rsidDel="0015160E">
          <w:delText>opterećenje.</w:delText>
        </w:r>
        <w:r w:rsidRPr="006606F6" w:rsidDel="0015160E">
          <w:delText xml:space="preserve"> </w:delText>
        </w:r>
        <w:r w:rsidDel="0015160E">
          <w:delText xml:space="preserve">Obično imamo nekoliko senzorskih čvorova sa poznatom lokacijom koji su referentni, poznatiji kao sidra (eng. </w:delText>
        </w:r>
        <w:r w:rsidRPr="009D0115" w:rsidDel="0015160E">
          <w:rPr>
            <w:i/>
          </w:rPr>
          <w:delText>anchors</w:delText>
        </w:r>
        <w:r w:rsidDel="0015160E">
          <w:delText>). Ovi čvorovi su obično opremljeni GPS-om i drugi čvorovi se lociraju koristeći neki od algorama za lokalizaciju o kojima će biti više reči u narednim poglavljima. Broj sidara i njihov raspored utiču na tačnost određivanja položaja senzorskog čvora, a postoji mogućnost da zbog lošeg rasporeda neki čvorovi ni ne mogu da se lociraju.</w:delText>
        </w:r>
      </w:del>
    </w:p>
    <w:p w14:paraId="57BCE0E2" w14:textId="3EF8E26C" w:rsidR="00D2073D" w:rsidDel="0015160E" w:rsidRDefault="00D2073D" w:rsidP="00D2073D">
      <w:pPr>
        <w:spacing w:after="120" w:afterAutospacing="0"/>
        <w:ind w:firstLine="567"/>
        <w:rPr>
          <w:del w:id="260" w:author="leksandar komazec" w:date="2022-08-30T16:22:00Z"/>
        </w:rPr>
      </w:pPr>
    </w:p>
    <w:p w14:paraId="040C20F0" w14:textId="6D130D57" w:rsidR="008F120C" w:rsidDel="0015160E" w:rsidRDefault="008F120C" w:rsidP="00D2073D">
      <w:pPr>
        <w:spacing w:after="120" w:afterAutospacing="0"/>
        <w:ind w:firstLine="567"/>
        <w:rPr>
          <w:del w:id="261" w:author="leksandar komazec" w:date="2022-08-30T16:22:00Z"/>
        </w:rPr>
      </w:pPr>
    </w:p>
    <w:p w14:paraId="60583AB4" w14:textId="3FFDF274" w:rsidR="00BE624B" w:rsidRPr="002F0000" w:rsidDel="0015160E" w:rsidRDefault="009D0115" w:rsidP="00663BEA">
      <w:pPr>
        <w:pStyle w:val="Heading2"/>
        <w:rPr>
          <w:del w:id="262" w:author="leksandar komazec" w:date="2022-08-30T16:22:00Z"/>
        </w:rPr>
      </w:pPr>
      <w:bookmarkStart w:id="263" w:name="_Toc334831957"/>
      <w:bookmarkStart w:id="264" w:name="_Toc336455867"/>
      <w:del w:id="265" w:author="leksandar komazec" w:date="2022-08-30T16:22:00Z">
        <w:r w:rsidRPr="009D0115" w:rsidDel="0015160E">
          <w:rPr>
            <w:i/>
          </w:rPr>
          <w:delText>Range-based</w:delText>
        </w:r>
        <w:r w:rsidR="00BE624B" w:rsidRPr="002F0000" w:rsidDel="0015160E">
          <w:delText xml:space="preserve"> </w:delText>
        </w:r>
        <w:r w:rsidR="00BE624B" w:rsidDel="0015160E">
          <w:delText>metode</w:delText>
        </w:r>
        <w:bookmarkEnd w:id="263"/>
        <w:bookmarkEnd w:id="264"/>
      </w:del>
    </w:p>
    <w:p w14:paraId="33D0E8FA" w14:textId="20407F7A" w:rsidR="008F120C" w:rsidDel="0015160E" w:rsidRDefault="008F120C" w:rsidP="008F120C">
      <w:pPr>
        <w:spacing w:after="120" w:afterAutospacing="0"/>
        <w:ind w:firstLine="567"/>
        <w:rPr>
          <w:del w:id="266" w:author="leksandar komazec" w:date="2022-08-30T16:22:00Z"/>
        </w:rPr>
      </w:pPr>
      <w:del w:id="267" w:author="leksandar komazec" w:date="2022-08-30T16:22:00Z">
        <w:r w:rsidDel="0015160E">
          <w:delText>Range-</w:delText>
        </w:r>
        <w:r w:rsidRPr="00A43D9B" w:rsidDel="0015160E">
          <w:delText>b</w:delText>
        </w:r>
        <w:r w:rsidDel="0015160E">
          <w:delText>ased pristup je indirektan jer čvorovi određ</w:delText>
        </w:r>
        <w:r w:rsidRPr="00A43D9B" w:rsidDel="0015160E">
          <w:delText>u</w:delText>
        </w:r>
        <w:r w:rsidDel="0015160E">
          <w:delText>ju</w:delText>
        </w:r>
        <w:r w:rsidRPr="00A43D9B" w:rsidDel="0015160E">
          <w:delText xml:space="preserve"> svoj pol</w:delText>
        </w:r>
        <w:r w:rsidDel="0015160E">
          <w:delText>ož</w:delText>
        </w:r>
        <w:r w:rsidRPr="00A43D9B" w:rsidDel="0015160E">
          <w:delText>aj u odnosu na svoje susede</w:delText>
        </w:r>
        <w:r w:rsidDel="0015160E">
          <w:delText>, na osnovu rastojanja ili ugla između direktno povezanih čvorova u mreži</w:delText>
        </w:r>
        <w:r w:rsidRPr="00A43D9B" w:rsidDel="0015160E">
          <w:delText xml:space="preserve">. </w:delText>
        </w:r>
        <w:r w:rsidDel="0015160E">
          <w:delText xml:space="preserve">Ove mreže su obično statične i poseduju nekoliko čvorova koji  inicijalno poseduju informaciju o svojoj lokaciji, takozvana sidra. </w:delText>
        </w:r>
        <w:r w:rsidRPr="00A43D9B" w:rsidDel="0015160E">
          <w:delText xml:space="preserve">Zasniva se na pretpostavci da </w:delText>
        </w:r>
        <w:r w:rsidDel="0015160E">
          <w:delText>apsolutno rastojanje između poš</w:delText>
        </w:r>
        <w:r w:rsidRPr="00A43D9B" w:rsidDel="0015160E">
          <w:delText>iljaoca i primaoca mo</w:delText>
        </w:r>
        <w:r w:rsidDel="0015160E">
          <w:delText>ž</w:delText>
        </w:r>
        <w:r w:rsidRPr="00A43D9B" w:rsidDel="0015160E">
          <w:delText>e biti procenjeno na osnovu nekih ka</w:delText>
        </w:r>
        <w:r w:rsidDel="0015160E">
          <w:delText xml:space="preserve">rakteristika </w:delText>
        </w:r>
        <w:r w:rsidR="00484BEB" w:rsidDel="0015160E">
          <w:delText>radio signala</w:delText>
        </w:r>
        <w:r w:rsidDel="0015160E">
          <w:delText xml:space="preserve"> [</w:delText>
        </w:r>
        <w:r w:rsidRPr="004F4C08" w:rsidDel="0015160E">
          <w:delText>3</w:delText>
        </w:r>
        <w:r w:rsidDel="0015160E">
          <w:delText>]</w:delText>
        </w:r>
        <w:r w:rsidRPr="00A43D9B" w:rsidDel="0015160E">
          <w:delText>.</w:delText>
        </w:r>
        <w:r w:rsidDel="0015160E">
          <w:delText xml:space="preserve"> </w:delText>
        </w:r>
      </w:del>
    </w:p>
    <w:p w14:paraId="708693A3" w14:textId="073B6B39" w:rsidR="008F120C" w:rsidDel="0015160E" w:rsidRDefault="008F120C" w:rsidP="008F120C">
      <w:pPr>
        <w:spacing w:after="120" w:afterAutospacing="0"/>
        <w:ind w:firstLine="567"/>
        <w:rPr>
          <w:del w:id="268" w:author="leksandar komazec" w:date="2022-08-30T16:22:00Z"/>
        </w:rPr>
      </w:pPr>
      <w:del w:id="269" w:author="leksandar komazec" w:date="2022-08-30T16:22:00Z">
        <w:r w:rsidDel="0015160E">
          <w:delText>Tačnost ovak</w:delText>
        </w:r>
        <w:r w:rsidR="00484BEB" w:rsidDel="0015160E">
          <w:delText>v</w:delText>
        </w:r>
        <w:r w:rsidDel="0015160E">
          <w:delText>og nač</w:delText>
        </w:r>
        <w:r w:rsidRPr="00A43D9B" w:rsidDel="0015160E">
          <w:delText>ina lociranja zavisi od medijuma za prenos informacija i okoline</w:delText>
        </w:r>
        <w:r w:rsidDel="0015160E">
          <w:delText xml:space="preserve"> u kojoj se čvorovi nalaze</w:delText>
        </w:r>
        <w:r w:rsidRPr="00A43D9B" w:rsidDel="0015160E">
          <w:delText xml:space="preserve">. Ove </w:delText>
        </w:r>
        <w:r w:rsidDel="0015160E">
          <w:delText>tehnike se oslanjaju na slož</w:delText>
        </w:r>
        <w:r w:rsidRPr="00A43D9B" w:rsidDel="0015160E">
          <w:delText>en hardver ko</w:delText>
        </w:r>
        <w:r w:rsidDel="0015160E">
          <w:delText>ji nije poželjan u bezičnim senz</w:delText>
        </w:r>
        <w:r w:rsidRPr="00A43D9B" w:rsidDel="0015160E">
          <w:delText xml:space="preserve">orskim </w:delText>
        </w:r>
        <w:r w:rsidDel="0015160E">
          <w:delText>mreža</w:delText>
        </w:r>
        <w:r w:rsidRPr="00A43D9B" w:rsidDel="0015160E">
          <w:delText xml:space="preserve">ma s obzirom na </w:delText>
        </w:r>
        <w:r w:rsidR="00A2125D" w:rsidRPr="00A43D9B" w:rsidDel="0015160E">
          <w:delText>ograni</w:delText>
        </w:r>
        <w:r w:rsidR="00A2125D" w:rsidDel="0015160E">
          <w:delText>č</w:delText>
        </w:r>
        <w:r w:rsidR="00A2125D" w:rsidRPr="00A43D9B" w:rsidDel="0015160E">
          <w:delText xml:space="preserve">enja </w:delText>
        </w:r>
        <w:r w:rsidRPr="00A43D9B" w:rsidDel="0015160E">
          <w:delText>u energiji i ceni</w:delText>
        </w:r>
        <w:r w:rsidDel="0015160E">
          <w:delText xml:space="preserve"> kada se uzme u obzir da imamo veliki broj čvorova [</w:delText>
        </w:r>
        <w:r w:rsidRPr="004F4C08" w:rsidDel="0015160E">
          <w:delText>3</w:delText>
        </w:r>
        <w:r w:rsidDel="0015160E">
          <w:delText>]</w:delText>
        </w:r>
        <w:r w:rsidRPr="009E2137" w:rsidDel="0015160E">
          <w:delText xml:space="preserve"> </w:delText>
        </w:r>
        <w:r w:rsidDel="0015160E">
          <w:delText>i [8]</w:delText>
        </w:r>
        <w:r w:rsidRPr="00A43D9B" w:rsidDel="0015160E">
          <w:delText>.</w:delText>
        </w:r>
      </w:del>
    </w:p>
    <w:p w14:paraId="75DAC5BA" w14:textId="3791C484" w:rsidR="008F120C" w:rsidDel="0015160E" w:rsidRDefault="008F120C" w:rsidP="008F120C">
      <w:pPr>
        <w:spacing w:after="120" w:afterAutospacing="0"/>
        <w:ind w:firstLine="567"/>
        <w:rPr>
          <w:del w:id="270" w:author="leksandar komazec" w:date="2022-08-30T16:22:00Z"/>
        </w:rPr>
      </w:pPr>
      <w:del w:id="271" w:author="leksandar komazec" w:date="2022-08-30T16:22:00Z">
        <w:r w:rsidDel="0015160E">
          <w:delText>Postoje i drugi načini određivanja pozicije senzorskog čvora. “Location fingerprinting” je jedna od njih. Kod ove metode karakteristike signala dobijene od skupa referentnih čvorova se čuvaju u memoriji, a određivanje lokacije se svodi na upoređivanje trenutnih karakteristika signala sa prethodnim sačuvanim  u memoriji. Ovu tehniku je predložio Bahl et al. [18], ali ima manu jer se zauzima dosta memorije za čuvanje ovih informacija, tako da je za većinu aplikacija u BSM neprihvatljiva.</w:delText>
        </w:r>
      </w:del>
    </w:p>
    <w:p w14:paraId="64E077F7" w14:textId="6E2CCA67" w:rsidR="0058342A" w:rsidDel="0015160E" w:rsidRDefault="0058342A" w:rsidP="00D2073D">
      <w:pPr>
        <w:spacing w:after="120" w:afterAutospacing="0"/>
        <w:ind w:firstLine="567"/>
        <w:rPr>
          <w:del w:id="272" w:author="leksandar komazec" w:date="2022-08-30T16:22:00Z"/>
        </w:rPr>
      </w:pPr>
    </w:p>
    <w:p w14:paraId="12672144" w14:textId="475DB213" w:rsidR="00C050F8" w:rsidDel="0015160E" w:rsidRDefault="00C050F8" w:rsidP="00D2073D">
      <w:pPr>
        <w:spacing w:after="120" w:afterAutospacing="0"/>
        <w:ind w:firstLine="567"/>
        <w:rPr>
          <w:del w:id="273" w:author="leksandar komazec" w:date="2022-08-30T16:22:00Z"/>
        </w:rPr>
      </w:pPr>
    </w:p>
    <w:p w14:paraId="1973DBB6" w14:textId="01763EE0" w:rsidR="00BE624B" w:rsidDel="0015160E" w:rsidRDefault="00BE624B" w:rsidP="00663BEA">
      <w:pPr>
        <w:pStyle w:val="Heading2"/>
        <w:rPr>
          <w:del w:id="274" w:author="leksandar komazec" w:date="2022-08-30T16:22:00Z"/>
        </w:rPr>
      </w:pPr>
      <w:bookmarkStart w:id="275" w:name="_Toc334831958"/>
      <w:bookmarkStart w:id="276" w:name="_Toc336455868"/>
      <w:del w:id="277" w:author="leksandar komazec" w:date="2022-08-30T16:22:00Z">
        <w:r w:rsidRPr="009E3784" w:rsidDel="0015160E">
          <w:rPr>
            <w:i/>
          </w:rPr>
          <w:delText>Range-free</w:delText>
        </w:r>
        <w:r w:rsidDel="0015160E">
          <w:delText xml:space="preserve"> metode</w:delText>
        </w:r>
        <w:bookmarkEnd w:id="275"/>
        <w:bookmarkEnd w:id="276"/>
      </w:del>
    </w:p>
    <w:p w14:paraId="0CC09CD4" w14:textId="2C909759" w:rsidR="008F120C" w:rsidDel="0015160E" w:rsidRDefault="00BE624B" w:rsidP="008F120C">
      <w:pPr>
        <w:contextualSpacing/>
        <w:rPr>
          <w:del w:id="278" w:author="leksandar komazec" w:date="2022-08-30T16:22:00Z"/>
        </w:rPr>
      </w:pPr>
      <w:del w:id="279" w:author="leksandar komazec" w:date="2022-08-30T16:22:00Z">
        <w:r w:rsidDel="0015160E">
          <w:tab/>
        </w:r>
        <w:r w:rsidR="008F120C" w:rsidRPr="008D1D31" w:rsidDel="0015160E">
          <w:delText>Range-free lokalizacija ne po</w:delText>
        </w:r>
        <w:r w:rsidR="008F120C" w:rsidDel="0015160E">
          <w:delText>kuš</w:delText>
        </w:r>
        <w:r w:rsidR="008F120C" w:rsidRPr="008D1D31" w:rsidDel="0015160E">
          <w:delText>ava da proceni apso</w:delText>
        </w:r>
        <w:r w:rsidR="008F120C" w:rsidDel="0015160E">
          <w:delText xml:space="preserve">lutno rastojanje bazirano na jačini primljenog signala </w:delText>
        </w:r>
        <w:r w:rsidR="008F120C" w:rsidRPr="008D1D31" w:rsidDel="0015160E">
          <w:delText>ili drugim karakteristikama signala</w:delText>
        </w:r>
        <w:r w:rsidR="008F120C" w:rsidDel="0015160E">
          <w:delText xml:space="preserve"> već se oslanja na informacije o povezanosti mreže</w:delText>
        </w:r>
        <w:r w:rsidR="008F120C" w:rsidRPr="008D1D31" w:rsidDel="0015160E">
          <w:delText>.</w:delText>
        </w:r>
        <w:r w:rsidR="008F120C" w:rsidDel="0015160E">
          <w:delText xml:space="preserve"> Ovi algoritmi mogu biti implementirani centralizovano ili distribuirano. </w:delText>
        </w:r>
        <w:r w:rsidR="008F120C" w:rsidRPr="008D1D31" w:rsidDel="0015160E">
          <w:delText>Ovo znatno</w:delText>
        </w:r>
        <w:r w:rsidR="008F120C" w:rsidDel="0015160E">
          <w:delText xml:space="preserve"> pojednostavljuje hardver, što čini ove metode veoma privlačnim sa stanoviš</w:delText>
        </w:r>
        <w:r w:rsidR="008F120C" w:rsidRPr="008D1D31" w:rsidDel="0015160E">
          <w:delText>ta energetske efikas</w:delText>
        </w:r>
        <w:r w:rsidR="008F120C" w:rsidDel="0015160E">
          <w:delText>nosti</w:delText>
        </w:r>
        <w:r w:rsidR="008F120C" w:rsidRPr="008D1D31" w:rsidDel="0015160E">
          <w:delText xml:space="preserve"> i cene.</w:delText>
        </w:r>
        <w:r w:rsidR="008F120C" w:rsidDel="0015160E">
          <w:delText xml:space="preserve"> Mana je velika greška u proceni pozicije kad su u pitanju mreže neregularnog oblika, tada su velike varijacije između procenjenih skokova i stvarnih [3] i [8]. DV-Hop algoritam koji je tema ovog rada, spada među ove metode, ne koristi nika</w:delText>
        </w:r>
        <w:r w:rsidR="00682D28" w:rsidDel="0015160E">
          <w:delText>k</w:delText>
        </w:r>
        <w:r w:rsidR="008F120C" w:rsidDel="0015160E">
          <w:delText xml:space="preserve">vo merenje jačine signala ili ugla već se zasniva na principu skokova i povezanosti mreže. </w:delText>
        </w:r>
      </w:del>
    </w:p>
    <w:p w14:paraId="544D1DF9" w14:textId="420B0494" w:rsidR="00BE624B" w:rsidDel="0015160E" w:rsidRDefault="00BE624B" w:rsidP="00BE624B">
      <w:pPr>
        <w:contextualSpacing/>
        <w:rPr>
          <w:del w:id="280" w:author="leksandar komazec" w:date="2022-08-30T16:22:00Z"/>
        </w:rPr>
      </w:pPr>
    </w:p>
    <w:p w14:paraId="2D83B2B3" w14:textId="3BBB740A" w:rsidR="00BE624B" w:rsidDel="0015160E" w:rsidRDefault="00BE624B" w:rsidP="003D1748">
      <w:pPr>
        <w:rPr>
          <w:del w:id="281" w:author="leksandar komazec" w:date="2022-08-30T16:22:00Z"/>
        </w:rPr>
      </w:pPr>
    </w:p>
    <w:p w14:paraId="306B3D51" w14:textId="3EC10938" w:rsidR="00B85A9B" w:rsidDel="0015160E" w:rsidRDefault="00C057FF" w:rsidP="00C057FF">
      <w:pPr>
        <w:pStyle w:val="Heading2"/>
        <w:rPr>
          <w:del w:id="282" w:author="leksandar komazec" w:date="2022-08-30T16:22:00Z"/>
        </w:rPr>
      </w:pPr>
      <w:del w:id="283" w:author="leksandar komazec" w:date="2022-08-30T16:22:00Z">
        <w:r w:rsidDel="0015160E">
          <w:tab/>
        </w:r>
        <w:bookmarkStart w:id="284" w:name="_Toc336455869"/>
        <w:r w:rsidR="00B85A9B" w:rsidDel="0015160E">
          <w:delText xml:space="preserve">Pregled </w:delText>
        </w:r>
        <w:r w:rsidDel="0015160E">
          <w:delText>rada</w:delText>
        </w:r>
        <w:bookmarkEnd w:id="284"/>
      </w:del>
    </w:p>
    <w:p w14:paraId="1D1C206C" w14:textId="47E78D4D" w:rsidR="008F120C" w:rsidDel="0015160E" w:rsidRDefault="00BE6DE6" w:rsidP="008F120C">
      <w:pPr>
        <w:rPr>
          <w:del w:id="285" w:author="leksandar komazec" w:date="2022-08-30T16:22:00Z"/>
        </w:rPr>
      </w:pPr>
      <w:del w:id="286" w:author="leksandar komazec" w:date="2022-08-30T16:22:00Z">
        <w:r w:rsidDel="0015160E">
          <w:tab/>
        </w:r>
        <w:r w:rsidR="008F120C" w:rsidDel="0015160E">
          <w:delText>Rad je organizovan na sledeći način. U 2. poglavlju je dat pregled literature koji se sastoji iz tri celine koje predstavljaju delove sistema za lokalizaciju. To su određivanje rastojanja/ugla između čvorova, načini za pozicioniranje i algoritmi za lokalizaciju. Ovaj rad se bavi DV-Hop algoritmom [17] čiji je detaljan opis rada dat u ovom poglavlju.</w:delText>
        </w:r>
      </w:del>
    </w:p>
    <w:p w14:paraId="5B149A76" w14:textId="3AD7AB8F" w:rsidR="008F120C" w:rsidDel="0015160E" w:rsidRDefault="008F120C" w:rsidP="008F120C">
      <w:pPr>
        <w:rPr>
          <w:del w:id="287" w:author="leksandar komazec" w:date="2022-08-30T16:22:00Z"/>
        </w:rPr>
      </w:pPr>
      <w:del w:id="288" w:author="leksandar komazec" w:date="2022-08-30T16:22:00Z">
        <w:r w:rsidDel="0015160E">
          <w:tab/>
          <w:delText>U 3. poglavlju prikazan je drugačiji pristup određivanja lokalicije čvora korišćenjem konveksnog programiranja. Ovde je dat opis primene SDP programiranja u bežičnim s</w:delText>
        </w:r>
        <w:r w:rsidR="00C050F8" w:rsidDel="0015160E">
          <w:delText>en</w:delText>
        </w:r>
        <w:r w:rsidDel="0015160E">
          <w:delText>z</w:delText>
        </w:r>
        <w:r w:rsidR="00C050F8" w:rsidDel="0015160E">
          <w:delText>or</w:delText>
        </w:r>
        <w:r w:rsidDel="0015160E">
          <w:delText>skim mrežama.</w:delText>
        </w:r>
      </w:del>
    </w:p>
    <w:p w14:paraId="407688CB" w14:textId="733D9337" w:rsidR="008F120C" w:rsidDel="0015160E" w:rsidRDefault="008F120C" w:rsidP="008F120C">
      <w:pPr>
        <w:rPr>
          <w:del w:id="289" w:author="leksandar komazec" w:date="2022-08-30T16:22:00Z"/>
        </w:rPr>
      </w:pPr>
      <w:del w:id="290" w:author="leksandar komazec" w:date="2022-08-30T16:22:00Z">
        <w:r w:rsidDel="0015160E">
          <w:tab/>
          <w:delText>U 4. poglavlju predstavljena su dva pobošljanja DV-Hop algoritma, nazvana iDV-HOP i Quad DV-HOP. iDV-</w:delText>
        </w:r>
        <w:r w:rsidR="00A45F95" w:rsidDel="0015160E">
          <w:delText xml:space="preserve">HOP </w:delText>
        </w:r>
        <w:r w:rsidDel="0015160E">
          <w:delText>predstavlja nadogradnju DV-Hop-a u cilju smanjenja greške u lokalizaciji. Quad DV-HOP koristi drugačiji pristup. Korišćenjem kvadratnog programiranja i zadavanjem određenog seta ograničenja rešava se problem određivanja moguće lokacije čvora.</w:delText>
        </w:r>
      </w:del>
    </w:p>
    <w:p w14:paraId="1E6AAB1D" w14:textId="42011F2A" w:rsidR="008F120C" w:rsidDel="0015160E" w:rsidRDefault="008F120C" w:rsidP="008F120C">
      <w:pPr>
        <w:rPr>
          <w:del w:id="291" w:author="leksandar komazec" w:date="2022-08-30T16:22:00Z"/>
        </w:rPr>
      </w:pPr>
      <w:del w:id="292" w:author="leksandar komazec" w:date="2022-08-30T16:22:00Z">
        <w:r w:rsidDel="0015160E">
          <w:tab/>
          <w:delText>U 5. poglavlju prikazani su rezultati simulacija na različitim topologijama mreže. Predložena pobošljanja su upoređenja sa originalnim algoritmom i sa jednim od već postojećih pobošljanja [25].</w:delText>
        </w:r>
      </w:del>
    </w:p>
    <w:p w14:paraId="7D33496E" w14:textId="128BFEA2" w:rsidR="008F120C" w:rsidDel="0015160E" w:rsidRDefault="008F120C" w:rsidP="008F120C">
      <w:pPr>
        <w:rPr>
          <w:del w:id="293" w:author="leksandar komazec" w:date="2022-08-30T16:22:00Z"/>
        </w:rPr>
      </w:pPr>
      <w:del w:id="294" w:author="leksandar komazec" w:date="2022-08-30T16:22:00Z">
        <w:r w:rsidDel="0015160E">
          <w:tab/>
          <w:delText xml:space="preserve">Na kraju je dat zaključak, mogućnosti za budući rad i spisak literature. </w:delText>
        </w:r>
      </w:del>
    </w:p>
    <w:p w14:paraId="3394EF42" w14:textId="145D2DFE" w:rsidR="00BE624B" w:rsidRDefault="00BE624B" w:rsidP="00F94814">
      <w:pPr>
        <w:pStyle w:val="Heading1"/>
      </w:pPr>
      <w:bookmarkStart w:id="295" w:name="_Toc334831959"/>
      <w:bookmarkStart w:id="296" w:name="_Toc336455870"/>
      <w:del w:id="297" w:author="leksandar komazec" w:date="2022-08-30T16:22:00Z">
        <w:r w:rsidDel="0015160E">
          <w:delText>Pregled literature</w:delText>
        </w:r>
      </w:del>
      <w:bookmarkEnd w:id="295"/>
      <w:bookmarkEnd w:id="296"/>
      <w:proofErr w:type="spellStart"/>
      <w:ins w:id="298" w:author="leksandar komazec" w:date="2022-08-30T16:23:00Z">
        <w:r w:rsidR="00416D4D">
          <w:t>Teorijski</w:t>
        </w:r>
        <w:proofErr w:type="spellEnd"/>
        <w:r w:rsidR="00416D4D">
          <w:t xml:space="preserve"> </w:t>
        </w:r>
        <w:proofErr w:type="spellStart"/>
        <w:r w:rsidR="00416D4D">
          <w:t>koncepti</w:t>
        </w:r>
      </w:ins>
      <w:proofErr w:type="spellEnd"/>
    </w:p>
    <w:p w14:paraId="73AB78D6" w14:textId="77777777" w:rsidR="00315596" w:rsidRDefault="00315596" w:rsidP="00C050F8">
      <w:pPr>
        <w:spacing w:after="120" w:afterAutospacing="0"/>
        <w:ind w:firstLine="204"/>
      </w:pPr>
    </w:p>
    <w:p w14:paraId="14479CFC" w14:textId="4BD45E06" w:rsidR="008F120C" w:rsidDel="0015160E" w:rsidRDefault="0015160E" w:rsidP="008F120C">
      <w:pPr>
        <w:spacing w:after="120" w:afterAutospacing="0"/>
        <w:ind w:firstLine="567"/>
        <w:rPr>
          <w:del w:id="299" w:author="leksandar komazec" w:date="2022-08-30T16:22:00Z"/>
        </w:rPr>
      </w:pPr>
      <w:ins w:id="300" w:author="leksandar komazec" w:date="2022-08-30T16:22:00Z">
        <w:r>
          <w:t xml:space="preserve">U </w:t>
        </w:r>
        <w:proofErr w:type="spellStart"/>
        <w:r>
          <w:t>ovom</w:t>
        </w:r>
        <w:proofErr w:type="spellEnd"/>
        <w:r>
          <w:t xml:space="preserve"> </w:t>
        </w:r>
        <w:proofErr w:type="spellStart"/>
        <w:r>
          <w:t>poglavlju</w:t>
        </w:r>
        <w:proofErr w:type="spellEnd"/>
        <w:r>
          <w:t xml:space="preserve"> je </w:t>
        </w:r>
        <w:proofErr w:type="spellStart"/>
        <w:r>
          <w:t>dat</w:t>
        </w:r>
        <w:proofErr w:type="spellEnd"/>
        <w:r>
          <w:t xml:space="preserve"> </w:t>
        </w:r>
        <w:proofErr w:type="spellStart"/>
        <w:r>
          <w:t>kratak</w:t>
        </w:r>
        <w:proofErr w:type="spellEnd"/>
        <w:r>
          <w:t xml:space="preserve"> </w:t>
        </w:r>
        <w:proofErr w:type="spellStart"/>
        <w:r>
          <w:t>pregled</w:t>
        </w:r>
        <w:proofErr w:type="spellEnd"/>
        <w:r>
          <w:t xml:space="preserve"> o </w:t>
        </w:r>
        <w:proofErr w:type="spellStart"/>
        <w:r>
          <w:t>istoriji</w:t>
        </w:r>
        <w:proofErr w:type="spellEnd"/>
        <w:r>
          <w:t xml:space="preserve"> video </w:t>
        </w:r>
        <w:proofErr w:type="spellStart"/>
        <w:r>
          <w:t>igara</w:t>
        </w:r>
        <w:proofErr w:type="spellEnd"/>
        <w:r>
          <w:t xml:space="preserve">, video </w:t>
        </w:r>
        <w:proofErr w:type="spellStart"/>
        <w:r>
          <w:t>igrama</w:t>
        </w:r>
        <w:proofErr w:type="spellEnd"/>
        <w:r>
          <w:t xml:space="preserve"> </w:t>
        </w:r>
        <w:proofErr w:type="spellStart"/>
        <w:r>
          <w:t>uopšteno</w:t>
        </w:r>
        <w:proofErr w:type="spellEnd"/>
        <w:r>
          <w:t xml:space="preserve">, o </w:t>
        </w:r>
        <w:proofErr w:type="spellStart"/>
        <w:r>
          <w:t>industriji</w:t>
        </w:r>
        <w:proofErr w:type="spellEnd"/>
        <w:r>
          <w:t xml:space="preserve"> video </w:t>
        </w:r>
        <w:proofErr w:type="spellStart"/>
        <w:r>
          <w:t>igara</w:t>
        </w:r>
        <w:proofErr w:type="spellEnd"/>
        <w:r>
          <w:t xml:space="preserve">, </w:t>
        </w:r>
      </w:ins>
      <w:proofErr w:type="spellStart"/>
      <w:ins w:id="301" w:author="leksandar komazec" w:date="2022-08-30T16:23:00Z">
        <w:r w:rsidR="00416D4D">
          <w:t>kao</w:t>
        </w:r>
        <w:proofErr w:type="spellEnd"/>
        <w:r w:rsidR="00416D4D">
          <w:t xml:space="preserve"> </w:t>
        </w:r>
        <w:proofErr w:type="spellStart"/>
        <w:r w:rsidR="00416D4D">
          <w:t>i</w:t>
        </w:r>
        <w:proofErr w:type="spellEnd"/>
        <w:r w:rsidR="00416D4D">
          <w:t xml:space="preserve"> </w:t>
        </w:r>
        <w:proofErr w:type="spellStart"/>
        <w:r w:rsidR="00416D4D">
          <w:t>teorijskim</w:t>
        </w:r>
        <w:proofErr w:type="spellEnd"/>
        <w:r w:rsidR="00416D4D">
          <w:t xml:space="preserve"> </w:t>
        </w:r>
        <w:proofErr w:type="spellStart"/>
        <w:r w:rsidR="00416D4D">
          <w:t>konceptima</w:t>
        </w:r>
        <w:proofErr w:type="spellEnd"/>
        <w:r w:rsidR="00416D4D">
          <w:t xml:space="preserve">  </w:t>
        </w:r>
      </w:ins>
      <w:del w:id="302" w:author="leksandar komazec" w:date="2022-08-30T16:22:00Z">
        <w:r w:rsidR="008F120C" w:rsidDel="0015160E">
          <w:delText xml:space="preserve">U ovom poglavlju je dat pregled delova sistema za lokalizaciju kao i postojećih algoritama. Pre svega, pregled je baziran na metodama koje nisu zasnovane na merenju dometa. Algoritmi  koji spadaju u ovu klasu ne zahtevaju dodatan hardver i distribuirani su. U prvom delu dat je opis komponenti sistema za lokalizaciju koji se sastoji iz tri dela. To su procena rastojanja/ugla, određivanje pozicije i algoritmi. U delu vezanom za procenu rastojanja/ugla se date osnovne tehnike koje se koriste u oblasti bežičnih sensorskih mreža a i telekomunikacija uopšte. Zatim sledi deo koji opisuje par najčešćih metoda koje se koristi da se odredi pozicija čvora na osnovu izmerenih rastojanja ili ugla. Sve ove informacije koristi algoritam za lokalizaciju kako bi utvrdio poziciju čvora. Dat je opis načina rada GPS-a, kao i pregled nekoliko algoritama koji spadaju u </w:delText>
        </w:r>
        <w:r w:rsidR="008F120C" w:rsidRPr="007434FD" w:rsidDel="0015160E">
          <w:rPr>
            <w:i/>
          </w:rPr>
          <w:delText>range-free</w:delText>
        </w:r>
        <w:r w:rsidR="008F120C" w:rsidDel="0015160E">
          <w:delText xml:space="preserve"> klasu. </w:delText>
        </w:r>
      </w:del>
    </w:p>
    <w:p w14:paraId="1A5E311D" w14:textId="77777777" w:rsidR="00C050F8" w:rsidRDefault="00C050F8" w:rsidP="008F120C">
      <w:pPr>
        <w:spacing w:after="120" w:afterAutospacing="0"/>
        <w:ind w:firstLine="567"/>
      </w:pPr>
    </w:p>
    <w:p w14:paraId="2A8ED68A" w14:textId="77777777" w:rsidR="00C050F8" w:rsidRDefault="00C050F8" w:rsidP="008F120C">
      <w:pPr>
        <w:spacing w:after="120" w:afterAutospacing="0"/>
        <w:ind w:firstLine="567"/>
      </w:pPr>
    </w:p>
    <w:p w14:paraId="44C93E08" w14:textId="3AD14EBF" w:rsidR="00BA77D6" w:rsidRPr="00416D4D" w:rsidRDefault="00406533" w:rsidP="00E63455">
      <w:pPr>
        <w:pStyle w:val="Heading2"/>
        <w:spacing w:after="100"/>
      </w:pPr>
      <w:r>
        <w:tab/>
      </w:r>
      <w:bookmarkStart w:id="303" w:name="_Toc334831960"/>
      <w:bookmarkStart w:id="304" w:name="_Toc336455871"/>
      <w:del w:id="305" w:author="leksandar komazec" w:date="2022-08-30T16:24:00Z">
        <w:r w:rsidR="0039173D" w:rsidRPr="00416D4D" w:rsidDel="00416D4D">
          <w:delText>Komponente sistema za lokalizaciju</w:delText>
        </w:r>
      </w:del>
      <w:bookmarkEnd w:id="303"/>
      <w:bookmarkEnd w:id="304"/>
      <w:ins w:id="306" w:author="leksandar komazec" w:date="2022-08-30T16:25:00Z">
        <w:r w:rsidR="00416D4D">
          <w:t xml:space="preserve">Video </w:t>
        </w:r>
        <w:proofErr w:type="spellStart"/>
        <w:r w:rsidR="00416D4D">
          <w:t>igre</w:t>
        </w:r>
        <w:proofErr w:type="spellEnd"/>
        <w:r w:rsidR="00416D4D">
          <w:t xml:space="preserve">, </w:t>
        </w:r>
        <w:proofErr w:type="spellStart"/>
        <w:r w:rsidR="00416D4D">
          <w:t>istorijat</w:t>
        </w:r>
        <w:proofErr w:type="spellEnd"/>
        <w:r w:rsidR="00416D4D">
          <w:t xml:space="preserve"> </w:t>
        </w:r>
      </w:ins>
      <w:proofErr w:type="spellStart"/>
      <w:ins w:id="307" w:author="leksandar komazec" w:date="2022-08-30T17:26:00Z">
        <w:r w:rsidR="006733BE">
          <w:t>i</w:t>
        </w:r>
        <w:proofErr w:type="spellEnd"/>
        <w:r w:rsidR="006733BE">
          <w:t xml:space="preserve"> </w:t>
        </w:r>
        <w:proofErr w:type="spellStart"/>
        <w:r w:rsidR="006733BE">
          <w:t>žanrovi</w:t>
        </w:r>
      </w:ins>
      <w:proofErr w:type="spellEnd"/>
    </w:p>
    <w:p w14:paraId="5CDDFFD8" w14:textId="77777777" w:rsidR="00EE0C90" w:rsidRDefault="00416D4D" w:rsidP="00416D4D">
      <w:pPr>
        <w:spacing w:after="120" w:afterAutospacing="0"/>
        <w:ind w:firstLine="567"/>
        <w:rPr>
          <w:ins w:id="308" w:author="leksandar komazec" w:date="2022-08-30T17:03:00Z"/>
        </w:rPr>
      </w:pPr>
      <w:proofErr w:type="spellStart"/>
      <w:ins w:id="309" w:author="leksandar komazec" w:date="2022-08-30T16:24:00Z">
        <w:r>
          <w:t>Istorija</w:t>
        </w:r>
        <w:proofErr w:type="spellEnd"/>
        <w:r>
          <w:t xml:space="preserve"> video </w:t>
        </w:r>
        <w:proofErr w:type="spellStart"/>
        <w:r>
          <w:t>igara</w:t>
        </w:r>
        <w:proofErr w:type="spellEnd"/>
        <w:r>
          <w:t xml:space="preserve"> po</w:t>
        </w:r>
        <w:r>
          <w:rPr>
            <w:lang w:val="sr-Latn-RS"/>
          </w:rPr>
          <w:t xml:space="preserve">činje početkom pedesetih godina prošlog vega kada su naučnici dizajnirali prve jednostavne video igre kao i simulacije. </w:t>
        </w:r>
        <w:r>
          <w:t>“</w:t>
        </w:r>
        <w:proofErr w:type="spellStart"/>
        <w:r>
          <w:t>Spacewar</w:t>
        </w:r>
        <w:proofErr w:type="spellEnd"/>
        <w:r>
          <w:t xml:space="preserve">” je </w:t>
        </w:r>
        <w:proofErr w:type="spellStart"/>
        <w:r>
          <w:t>jedna</w:t>
        </w:r>
        <w:proofErr w:type="spellEnd"/>
        <w:r>
          <w:t xml:space="preserve"> me</w:t>
        </w:r>
        <w:r>
          <w:rPr>
            <w:lang w:val="sr-Latn-RS"/>
          </w:rPr>
          <w:t>đu prvim video igrama koju su napravili studenti na MIT</w:t>
        </w:r>
        <w:r>
          <w:t>-u</w:t>
        </w:r>
        <w:r>
          <w:rPr>
            <w:lang w:val="sr-Latn-RS"/>
          </w:rPr>
          <w:t xml:space="preserve"> 1962. godine.</w:t>
        </w:r>
        <w:r>
          <w:t xml:space="preserve"> </w:t>
        </w:r>
        <w:proofErr w:type="spellStart"/>
        <w:r>
          <w:t>Tema</w:t>
        </w:r>
        <w:proofErr w:type="spellEnd"/>
        <w:r>
          <w:t xml:space="preserve"> same </w:t>
        </w:r>
        <w:proofErr w:type="spellStart"/>
        <w:r>
          <w:t>igre</w:t>
        </w:r>
        <w:proofErr w:type="spellEnd"/>
        <w:r>
          <w:t xml:space="preserve"> je </w:t>
        </w:r>
        <w:proofErr w:type="spellStart"/>
        <w:r>
          <w:t>bila</w:t>
        </w:r>
        <w:proofErr w:type="spellEnd"/>
        <w:r>
          <w:t xml:space="preserve"> </w:t>
        </w:r>
        <w:proofErr w:type="spellStart"/>
        <w:r>
          <w:t>galaksija</w:t>
        </w:r>
        <w:proofErr w:type="spellEnd"/>
        <w:r>
          <w:t xml:space="preserve"> </w:t>
        </w:r>
        <w:proofErr w:type="spellStart"/>
        <w:r>
          <w:t>kao</w:t>
        </w:r>
        <w:proofErr w:type="spellEnd"/>
        <w:r>
          <w:t xml:space="preserve"> I </w:t>
        </w:r>
        <w:proofErr w:type="spellStart"/>
        <w:r>
          <w:t>svemirski</w:t>
        </w:r>
        <w:proofErr w:type="spellEnd"/>
        <w:r>
          <w:t xml:space="preserve"> </w:t>
        </w:r>
        <w:proofErr w:type="spellStart"/>
        <w:r>
          <w:t>brodovi</w:t>
        </w:r>
        <w:proofErr w:type="spellEnd"/>
        <w:r>
          <w:t>.</w:t>
        </w:r>
      </w:ins>
    </w:p>
    <w:p w14:paraId="25568156" w14:textId="71842089" w:rsidR="00416D4D" w:rsidRDefault="00EE0C90" w:rsidP="00212C91">
      <w:pPr>
        <w:spacing w:after="120" w:afterAutospacing="0"/>
        <w:ind w:firstLine="567"/>
        <w:jc w:val="center"/>
        <w:rPr>
          <w:ins w:id="310" w:author="leksandar komazec" w:date="2022-08-30T17:04:00Z"/>
        </w:rPr>
      </w:pPr>
      <w:ins w:id="311" w:author="leksandar komazec" w:date="2022-08-30T17:03:00Z">
        <w:r>
          <w:rPr>
            <w:noProof/>
          </w:rPr>
          <w:drawing>
            <wp:inline distT="0" distB="0" distL="0" distR="0" wp14:anchorId="170CFC6E" wp14:editId="7756B740">
              <wp:extent cx="2297927" cy="15309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1530" cy="1539993"/>
                      </a:xfrm>
                      <a:prstGeom prst="rect">
                        <a:avLst/>
                      </a:prstGeom>
                      <a:noFill/>
                      <a:ln>
                        <a:noFill/>
                      </a:ln>
                    </pic:spPr>
                  </pic:pic>
                </a:graphicData>
              </a:graphic>
            </wp:inline>
          </w:drawing>
        </w:r>
      </w:ins>
    </w:p>
    <w:p w14:paraId="74E11649" w14:textId="007E6D63" w:rsidR="00212C91" w:rsidRPr="00212C91" w:rsidRDefault="00212C91">
      <w:pPr>
        <w:spacing w:after="120" w:afterAutospacing="0"/>
        <w:ind w:firstLine="567"/>
        <w:jc w:val="center"/>
        <w:rPr>
          <w:ins w:id="312" w:author="leksandar komazec" w:date="2022-08-30T16:24:00Z"/>
        </w:rPr>
        <w:pPrChange w:id="313" w:author="leksandar komazec" w:date="2022-08-30T17:03:00Z">
          <w:pPr>
            <w:spacing w:after="120" w:afterAutospacing="0"/>
            <w:ind w:firstLine="567"/>
          </w:pPr>
        </w:pPrChange>
      </w:pPr>
      <w:proofErr w:type="spellStart"/>
      <w:ins w:id="314" w:author="leksandar komazec" w:date="2022-08-30T17:04:00Z">
        <w:r>
          <w:t>Slika</w:t>
        </w:r>
        <w:proofErr w:type="spellEnd"/>
        <w:r>
          <w:t xml:space="preserve"> 1. </w:t>
        </w:r>
      </w:ins>
      <w:ins w:id="315" w:author="leksandar komazec" w:date="2022-08-30T17:05:00Z">
        <w:r>
          <w:t>“</w:t>
        </w:r>
        <w:proofErr w:type="spellStart"/>
        <w:r>
          <w:t>Spacewar</w:t>
        </w:r>
        <w:proofErr w:type="spellEnd"/>
        <w:r>
          <w:t xml:space="preserve">” </w:t>
        </w:r>
        <w:proofErr w:type="spellStart"/>
        <w:r>
          <w:t>na</w:t>
        </w:r>
        <w:proofErr w:type="spellEnd"/>
        <w:r>
          <w:t xml:space="preserve"> </w:t>
        </w:r>
        <w:proofErr w:type="spellStart"/>
        <w:r>
          <w:t>jednom</w:t>
        </w:r>
        <w:proofErr w:type="spellEnd"/>
        <w:r>
          <w:t xml:space="preserve"> </w:t>
        </w:r>
        <w:proofErr w:type="spellStart"/>
        <w:r>
          <w:t>od</w:t>
        </w:r>
        <w:proofErr w:type="spellEnd"/>
        <w:r>
          <w:t xml:space="preserve"> </w:t>
        </w:r>
        <w:proofErr w:type="spellStart"/>
        <w:r>
          <w:t>prvih</w:t>
        </w:r>
        <w:proofErr w:type="spellEnd"/>
        <w:r>
          <w:t xml:space="preserve"> </w:t>
        </w:r>
        <w:proofErr w:type="spellStart"/>
        <w:r>
          <w:t>ra</w:t>
        </w:r>
        <w:proofErr w:type="spellEnd"/>
        <w:r>
          <w:rPr>
            <w:lang w:val="sr-Latn-RS"/>
          </w:rPr>
          <w:t xml:space="preserve">čunara </w:t>
        </w:r>
        <w:r>
          <w:t>[1]</w:t>
        </w:r>
      </w:ins>
    </w:p>
    <w:p w14:paraId="735A6EA1" w14:textId="29554278" w:rsidR="00416D4D" w:rsidRDefault="00416D4D" w:rsidP="00416D4D">
      <w:pPr>
        <w:spacing w:after="120" w:afterAutospacing="0"/>
        <w:ind w:firstLine="567"/>
        <w:rPr>
          <w:ins w:id="316" w:author="leksandar komazec" w:date="2022-08-30T16:26:00Z"/>
          <w:lang w:val="sr-Latn-RS"/>
        </w:rPr>
      </w:pPr>
      <w:ins w:id="317" w:author="leksandar komazec" w:date="2022-08-30T16:24:00Z">
        <w:r>
          <w:t xml:space="preserve">S </w:t>
        </w:r>
        <w:proofErr w:type="spellStart"/>
        <w:r>
          <w:t>obzirom</w:t>
        </w:r>
        <w:proofErr w:type="spellEnd"/>
        <w:r>
          <w:t xml:space="preserve"> da se </w:t>
        </w:r>
        <w:proofErr w:type="spellStart"/>
        <w:r>
          <w:t>ljudska</w:t>
        </w:r>
        <w:proofErr w:type="spellEnd"/>
        <w:r>
          <w:t xml:space="preserve"> </w:t>
        </w:r>
        <w:proofErr w:type="spellStart"/>
        <w:r>
          <w:t>potreba</w:t>
        </w:r>
        <w:proofErr w:type="spellEnd"/>
        <w:r>
          <w:t xml:space="preserve"> za </w:t>
        </w:r>
        <w:proofErr w:type="spellStart"/>
        <w:r>
          <w:t>zabavom</w:t>
        </w:r>
        <w:proofErr w:type="spellEnd"/>
        <w:r>
          <w:t xml:space="preserve"> </w:t>
        </w:r>
        <w:proofErr w:type="spellStart"/>
        <w:r>
          <w:t>nikada</w:t>
        </w:r>
        <w:proofErr w:type="spellEnd"/>
        <w:r>
          <w:t xml:space="preserve"> </w:t>
        </w:r>
        <w:proofErr w:type="spellStart"/>
        <w:r>
          <w:t>nije</w:t>
        </w:r>
        <w:proofErr w:type="spellEnd"/>
        <w:r>
          <w:t xml:space="preserve"> </w:t>
        </w:r>
        <w:proofErr w:type="spellStart"/>
        <w:r>
          <w:t>smanjila</w:t>
        </w:r>
        <w:proofErr w:type="spellEnd"/>
        <w:r>
          <w:t xml:space="preserve">, </w:t>
        </w:r>
        <w:proofErr w:type="spellStart"/>
        <w:r>
          <w:t>tako</w:t>
        </w:r>
        <w:proofErr w:type="spellEnd"/>
        <w:r>
          <w:t xml:space="preserve"> je </w:t>
        </w:r>
        <w:proofErr w:type="spellStart"/>
        <w:r>
          <w:t>i</w:t>
        </w:r>
        <w:proofErr w:type="spellEnd"/>
        <w:r>
          <w:t xml:space="preserve"> </w:t>
        </w:r>
        <w:proofErr w:type="spellStart"/>
        <w:r>
          <w:t>broj</w:t>
        </w:r>
        <w:proofErr w:type="spellEnd"/>
        <w:r>
          <w:t xml:space="preserve"> video </w:t>
        </w:r>
        <w:proofErr w:type="spellStart"/>
        <w:r>
          <w:t>igara</w:t>
        </w:r>
        <w:proofErr w:type="spellEnd"/>
        <w:r>
          <w:t xml:space="preserve"> </w:t>
        </w:r>
        <w:proofErr w:type="spellStart"/>
        <w:r>
          <w:t>drasti</w:t>
        </w:r>
        <w:proofErr w:type="spellEnd"/>
        <w:r>
          <w:rPr>
            <w:lang w:val="sr-Latn-RS"/>
          </w:rPr>
          <w:t>čno rastao godinama, a sa porastom broja video igara, nastao je i veliki broj žanrova kojima su igre pripadale spram cilja igre. Neki od najpopularnih žanrova</w:t>
        </w:r>
      </w:ins>
      <w:ins w:id="318" w:author="leksandar komazec" w:date="2022-08-30T16:26:00Z">
        <w:r>
          <w:rPr>
            <w:lang w:val="sr-Latn-RS"/>
          </w:rPr>
          <w:t xml:space="preserve"> su:</w:t>
        </w:r>
      </w:ins>
    </w:p>
    <w:p w14:paraId="7EC3B793" w14:textId="5E27C96B" w:rsidR="00761292" w:rsidRPr="00EE0C90" w:rsidRDefault="00416D4D">
      <w:pPr>
        <w:pStyle w:val="ListParagraph"/>
        <w:numPr>
          <w:ilvl w:val="0"/>
          <w:numId w:val="28"/>
        </w:numPr>
        <w:spacing w:after="120"/>
        <w:jc w:val="both"/>
        <w:rPr>
          <w:ins w:id="319" w:author="leksandar komazec" w:date="2022-08-30T16:41:00Z"/>
          <w:sz w:val="24"/>
          <w:szCs w:val="24"/>
          <w:rPrChange w:id="320" w:author="leksandar komazec" w:date="2022-08-30T17:01:00Z">
            <w:rPr>
              <w:ins w:id="321" w:author="leksandar komazec" w:date="2022-08-30T16:41:00Z"/>
              <w:lang w:val="en-US"/>
            </w:rPr>
          </w:rPrChange>
        </w:rPr>
        <w:pPrChange w:id="322" w:author="leksandar komazec" w:date="2022-08-30T17:34:00Z">
          <w:pPr>
            <w:pStyle w:val="ListParagraph"/>
            <w:numPr>
              <w:numId w:val="28"/>
            </w:numPr>
            <w:tabs>
              <w:tab w:val="num" w:pos="720"/>
            </w:tabs>
            <w:spacing w:after="120"/>
            <w:ind w:hanging="360"/>
          </w:pPr>
        </w:pPrChange>
      </w:pPr>
      <w:ins w:id="323" w:author="leksandar komazec" w:date="2022-08-30T16:27:00Z">
        <w:r w:rsidRPr="00EE0C90">
          <w:rPr>
            <w:sz w:val="24"/>
            <w:szCs w:val="24"/>
            <w:rPrChange w:id="324" w:author="leksandar komazec" w:date="2022-08-30T17:01:00Z">
              <w:rPr/>
            </w:rPrChange>
          </w:rPr>
          <w:t xml:space="preserve">RPG  žanr se zasniva na tome da igrač preuzima ulogu fiktivnog </w:t>
        </w:r>
      </w:ins>
      <w:ins w:id="325" w:author="leksandar komazec" w:date="2022-08-30T16:29:00Z">
        <w:r w:rsidR="007D11B2" w:rsidRPr="00EE0C90">
          <w:rPr>
            <w:sz w:val="24"/>
            <w:szCs w:val="24"/>
            <w:rPrChange w:id="326" w:author="leksandar komazec" w:date="2022-08-30T17:01:00Z">
              <w:rPr/>
            </w:rPrChange>
          </w:rPr>
          <w:t>junaka</w:t>
        </w:r>
      </w:ins>
      <w:ins w:id="327" w:author="leksandar komazec" w:date="2022-08-30T16:27:00Z">
        <w:r w:rsidRPr="00EE0C90">
          <w:rPr>
            <w:sz w:val="24"/>
            <w:szCs w:val="24"/>
            <w:rPrChange w:id="328" w:author="leksandar komazec" w:date="2022-08-30T17:01:00Z">
              <w:rPr/>
            </w:rPrChange>
          </w:rPr>
          <w:t xml:space="preserve"> </w:t>
        </w:r>
        <w:r w:rsidR="007D11B2" w:rsidRPr="00EE0C90">
          <w:rPr>
            <w:sz w:val="24"/>
            <w:szCs w:val="24"/>
            <w:rPrChange w:id="329" w:author="leksandar komazec" w:date="2022-08-30T17:01:00Z">
              <w:rPr/>
            </w:rPrChange>
          </w:rPr>
          <w:t xml:space="preserve">koji </w:t>
        </w:r>
      </w:ins>
      <w:ins w:id="330" w:author="leksandar komazec" w:date="2022-08-30T16:28:00Z">
        <w:r w:rsidR="007D11B2" w:rsidRPr="00EE0C90">
          <w:rPr>
            <w:sz w:val="24"/>
            <w:szCs w:val="24"/>
            <w:rPrChange w:id="331" w:author="leksandar komazec" w:date="2022-08-30T17:01:00Z">
              <w:rPr/>
            </w:rPrChange>
          </w:rPr>
          <w:t xml:space="preserve">se nalazi u izmišljenom svetu sa tačno određenim pravilima. Glavne odlike RPG žanra su postojanje </w:t>
        </w:r>
      </w:ins>
      <w:ins w:id="332" w:author="leksandar komazec" w:date="2022-08-30T16:29:00Z">
        <w:r w:rsidR="007D11B2" w:rsidRPr="00EE0C90">
          <w:rPr>
            <w:sz w:val="24"/>
            <w:szCs w:val="24"/>
            <w:rPrChange w:id="333" w:author="leksandar komazec" w:date="2022-08-30T17:01:00Z">
              <w:rPr/>
            </w:rPrChange>
          </w:rPr>
          <w:t xml:space="preserve">nivoa razvijenosti glavnog junaka, zadaci koje glavni junak treba da uradi (Vrlo često </w:t>
        </w:r>
      </w:ins>
      <w:ins w:id="334" w:author="leksandar komazec" w:date="2022-08-30T16:30:00Z">
        <w:r w:rsidR="007D11B2" w:rsidRPr="00EE0C90">
          <w:rPr>
            <w:sz w:val="24"/>
            <w:szCs w:val="24"/>
            <w:rPrChange w:id="335" w:author="leksandar komazec" w:date="2022-08-30T17:01:00Z">
              <w:rPr/>
            </w:rPrChange>
          </w:rPr>
          <w:t>se zadaci zasnivaju na tome da glavni junak treba da ubije određeni broj zlih kreatura, da pronađe izgubljeni predmet od velike vrednost i tako dalje</w:t>
        </w:r>
      </w:ins>
      <w:ins w:id="336" w:author="leksandar komazec" w:date="2022-08-30T16:29:00Z">
        <w:r w:rsidR="007D11B2" w:rsidRPr="00EE0C90">
          <w:rPr>
            <w:sz w:val="24"/>
            <w:szCs w:val="24"/>
            <w:rPrChange w:id="337" w:author="leksandar komazec" w:date="2022-08-30T17:01:00Z">
              <w:rPr/>
            </w:rPrChange>
          </w:rPr>
          <w:t>)</w:t>
        </w:r>
      </w:ins>
      <w:ins w:id="338" w:author="leksandar komazec" w:date="2022-08-30T16:30:00Z">
        <w:r w:rsidR="007D11B2" w:rsidRPr="00EE0C90">
          <w:rPr>
            <w:sz w:val="24"/>
            <w:szCs w:val="24"/>
            <w:rPrChange w:id="339" w:author="leksandar komazec" w:date="2022-08-30T17:01:00Z">
              <w:rPr/>
            </w:rPrChange>
          </w:rPr>
          <w:t xml:space="preserve">. </w:t>
        </w:r>
      </w:ins>
      <w:ins w:id="340" w:author="leksandar komazec" w:date="2022-08-30T16:31:00Z">
        <w:r w:rsidR="007D11B2" w:rsidRPr="00EE0C90">
          <w:rPr>
            <w:sz w:val="24"/>
            <w:szCs w:val="24"/>
            <w:rPrChange w:id="341" w:author="leksandar komazec" w:date="2022-08-30T17:01:00Z">
              <w:rPr/>
            </w:rPrChange>
          </w:rPr>
          <w:t xml:space="preserve">Junak obično ima moći koje koristi kako bi pobedio protivnike. Takođe uglavnom postoji mogućnost jačanja tih </w:t>
        </w:r>
      </w:ins>
      <w:ins w:id="342" w:author="leksandar komazec" w:date="2022-08-30T16:32:00Z">
        <w:r w:rsidR="007D11B2" w:rsidRPr="00EE0C90">
          <w:rPr>
            <w:sz w:val="24"/>
            <w:szCs w:val="24"/>
            <w:rPrChange w:id="343" w:author="leksandar komazec" w:date="2022-08-30T17:01:00Z">
              <w:rPr/>
            </w:rPrChange>
          </w:rPr>
          <w:t xml:space="preserve">moći. U najkompleksnijim igrama postoji filmski scenario po kome se sve dešava što bi trebalo </w:t>
        </w:r>
      </w:ins>
      <w:ins w:id="344" w:author="leksandar komazec" w:date="2022-08-30T16:33:00Z">
        <w:r w:rsidR="00761292" w:rsidRPr="00EE0C90">
          <w:rPr>
            <w:sz w:val="24"/>
            <w:szCs w:val="24"/>
            <w:rPrChange w:id="345" w:author="leksandar komazec" w:date="2022-08-30T17:01:00Z">
              <w:rPr/>
            </w:rPrChange>
          </w:rPr>
          <w:t>da dopuni užitak</w:t>
        </w:r>
      </w:ins>
      <w:ins w:id="346" w:author="leksandar komazec" w:date="2022-08-30T16:34:00Z">
        <w:r w:rsidR="00761292" w:rsidRPr="00EE0C90">
          <w:rPr>
            <w:sz w:val="24"/>
            <w:szCs w:val="24"/>
            <w:rPrChange w:id="347" w:author="leksandar komazec" w:date="2022-08-30T17:01:00Z">
              <w:rPr/>
            </w:rPrChange>
          </w:rPr>
          <w:t xml:space="preserve"> igraču tokom igranja. </w:t>
        </w:r>
      </w:ins>
      <w:ins w:id="348" w:author="leksandar komazec" w:date="2022-08-30T16:35:00Z">
        <w:r w:rsidR="00761292" w:rsidRPr="00EE0C90">
          <w:rPr>
            <w:sz w:val="24"/>
            <w:szCs w:val="24"/>
            <w:rPrChange w:id="349" w:author="leksandar komazec" w:date="2022-08-30T17:01:00Z">
              <w:rPr/>
            </w:rPrChange>
          </w:rPr>
          <w:t>Glavni predstavnici ovog ž</w:t>
        </w:r>
      </w:ins>
      <w:ins w:id="350" w:author="leksandar komazec" w:date="2022-08-30T16:36:00Z">
        <w:r w:rsidR="00761292" w:rsidRPr="00EE0C90">
          <w:rPr>
            <w:sz w:val="24"/>
            <w:szCs w:val="24"/>
            <w:rPrChange w:id="351" w:author="leksandar komazec" w:date="2022-08-30T17:01:00Z">
              <w:rPr/>
            </w:rPrChange>
          </w:rPr>
          <w:t xml:space="preserve">anra su </w:t>
        </w:r>
        <w:r w:rsidR="00761292" w:rsidRPr="00EE0C90">
          <w:rPr>
            <w:sz w:val="24"/>
            <w:szCs w:val="24"/>
            <w:lang w:val="en-US"/>
            <w:rPrChange w:id="352" w:author="leksandar komazec" w:date="2022-08-30T17:01:00Z">
              <w:rPr>
                <w:lang w:val="en-US"/>
              </w:rPr>
            </w:rPrChange>
          </w:rPr>
          <w:t xml:space="preserve">“The Witcher 3: Wild Hunt”, </w:t>
        </w:r>
        <w:r w:rsidR="001A5019" w:rsidRPr="00EE0C90">
          <w:rPr>
            <w:sz w:val="24"/>
            <w:szCs w:val="24"/>
            <w:lang w:val="en-US"/>
            <w:rPrChange w:id="353" w:author="leksandar komazec" w:date="2022-08-30T17:01:00Z">
              <w:rPr>
                <w:lang w:val="en-US"/>
              </w:rPr>
            </w:rPrChange>
          </w:rPr>
          <w:t>“Elden Ring”</w:t>
        </w:r>
      </w:ins>
      <w:ins w:id="354" w:author="leksandar komazec" w:date="2022-08-30T16:37:00Z">
        <w:r w:rsidR="001A5019" w:rsidRPr="00EE0C90">
          <w:rPr>
            <w:sz w:val="24"/>
            <w:szCs w:val="24"/>
            <w:lang w:val="en-US"/>
            <w:rPrChange w:id="355" w:author="leksandar komazec" w:date="2022-08-30T17:01:00Z">
              <w:rPr>
                <w:lang w:val="en-US"/>
              </w:rPr>
            </w:rPrChange>
          </w:rPr>
          <w:t>, “Horizon Forbidden West”, “Monster Hunter: World</w:t>
        </w:r>
      </w:ins>
      <w:ins w:id="356" w:author="leksandar komazec" w:date="2022-08-30T16:41:00Z">
        <w:r w:rsidR="009D5090" w:rsidRPr="00EE0C90">
          <w:rPr>
            <w:sz w:val="24"/>
            <w:szCs w:val="24"/>
            <w:lang w:val="en-US"/>
            <w:rPrChange w:id="357" w:author="leksandar komazec" w:date="2022-08-30T17:01:00Z">
              <w:rPr>
                <w:lang w:val="en-US"/>
              </w:rPr>
            </w:rPrChange>
          </w:rPr>
          <w:t xml:space="preserve">” </w:t>
        </w:r>
        <w:proofErr w:type="spellStart"/>
        <w:r w:rsidR="009D5090" w:rsidRPr="00EE0C90">
          <w:rPr>
            <w:sz w:val="24"/>
            <w:szCs w:val="24"/>
            <w:lang w:val="en-US"/>
            <w:rPrChange w:id="358" w:author="leksandar komazec" w:date="2022-08-30T17:01:00Z">
              <w:rPr>
                <w:lang w:val="en-US"/>
              </w:rPr>
            </w:rPrChange>
          </w:rPr>
          <w:t>i</w:t>
        </w:r>
        <w:proofErr w:type="spellEnd"/>
        <w:r w:rsidR="009D5090" w:rsidRPr="00EE0C90">
          <w:rPr>
            <w:sz w:val="24"/>
            <w:szCs w:val="24"/>
            <w:lang w:val="en-US"/>
            <w:rPrChange w:id="359" w:author="leksandar komazec" w:date="2022-08-30T17:01:00Z">
              <w:rPr>
                <w:lang w:val="en-US"/>
              </w:rPr>
            </w:rPrChange>
          </w:rPr>
          <w:t xml:space="preserve"> </w:t>
        </w:r>
        <w:proofErr w:type="spellStart"/>
        <w:r w:rsidR="009D5090" w:rsidRPr="00EE0C90">
          <w:rPr>
            <w:sz w:val="24"/>
            <w:szCs w:val="24"/>
            <w:lang w:val="en-US"/>
            <w:rPrChange w:id="360" w:author="leksandar komazec" w:date="2022-08-30T17:01:00Z">
              <w:rPr>
                <w:lang w:val="en-US"/>
              </w:rPr>
            </w:rPrChange>
          </w:rPr>
          <w:t>tako</w:t>
        </w:r>
        <w:proofErr w:type="spellEnd"/>
        <w:r w:rsidR="009D5090" w:rsidRPr="00EE0C90">
          <w:rPr>
            <w:sz w:val="24"/>
            <w:szCs w:val="24"/>
            <w:lang w:val="en-US"/>
            <w:rPrChange w:id="361" w:author="leksandar komazec" w:date="2022-08-30T17:01:00Z">
              <w:rPr>
                <w:lang w:val="en-US"/>
              </w:rPr>
            </w:rPrChange>
          </w:rPr>
          <w:t xml:space="preserve"> </w:t>
        </w:r>
        <w:proofErr w:type="spellStart"/>
        <w:r w:rsidR="009D5090" w:rsidRPr="00EE0C90">
          <w:rPr>
            <w:sz w:val="24"/>
            <w:szCs w:val="24"/>
            <w:lang w:val="en-US"/>
            <w:rPrChange w:id="362" w:author="leksandar komazec" w:date="2022-08-30T17:01:00Z">
              <w:rPr>
                <w:lang w:val="en-US"/>
              </w:rPr>
            </w:rPrChange>
          </w:rPr>
          <w:t>dalje</w:t>
        </w:r>
        <w:proofErr w:type="spellEnd"/>
        <w:r w:rsidR="009D5090" w:rsidRPr="00EE0C90">
          <w:rPr>
            <w:sz w:val="24"/>
            <w:szCs w:val="24"/>
            <w:lang w:val="en-US"/>
            <w:rPrChange w:id="363" w:author="leksandar komazec" w:date="2022-08-30T17:01:00Z">
              <w:rPr>
                <w:lang w:val="en-US"/>
              </w:rPr>
            </w:rPrChange>
          </w:rPr>
          <w:t>.</w:t>
        </w:r>
      </w:ins>
    </w:p>
    <w:p w14:paraId="3766F9D8" w14:textId="77777777" w:rsidR="009D5090" w:rsidRPr="00EE0C90" w:rsidRDefault="009D5090">
      <w:pPr>
        <w:pStyle w:val="ListParagraph"/>
        <w:spacing w:after="120"/>
        <w:jc w:val="both"/>
        <w:rPr>
          <w:ins w:id="364" w:author="leksandar komazec" w:date="2022-08-30T16:37:00Z"/>
          <w:sz w:val="24"/>
          <w:szCs w:val="24"/>
          <w:rPrChange w:id="365" w:author="leksandar komazec" w:date="2022-08-30T17:01:00Z">
            <w:rPr>
              <w:ins w:id="366" w:author="leksandar komazec" w:date="2022-08-30T16:37:00Z"/>
              <w:lang w:val="en-US"/>
            </w:rPr>
          </w:rPrChange>
        </w:rPr>
        <w:pPrChange w:id="367" w:author="leksandar komazec" w:date="2022-08-30T17:34:00Z">
          <w:pPr>
            <w:pStyle w:val="ListParagraph"/>
            <w:numPr>
              <w:numId w:val="28"/>
            </w:numPr>
            <w:tabs>
              <w:tab w:val="num" w:pos="720"/>
            </w:tabs>
            <w:spacing w:after="120"/>
            <w:ind w:hanging="360"/>
          </w:pPr>
        </w:pPrChange>
      </w:pPr>
    </w:p>
    <w:p w14:paraId="3FA4BFCC" w14:textId="2BF264EE" w:rsidR="001A5019" w:rsidRPr="00EE0C90" w:rsidRDefault="001A5019">
      <w:pPr>
        <w:pStyle w:val="ListParagraph"/>
        <w:numPr>
          <w:ilvl w:val="0"/>
          <w:numId w:val="28"/>
        </w:numPr>
        <w:spacing w:after="120"/>
        <w:jc w:val="both"/>
        <w:rPr>
          <w:ins w:id="368" w:author="leksandar komazec" w:date="2022-08-30T16:41:00Z"/>
          <w:sz w:val="24"/>
          <w:szCs w:val="24"/>
          <w:rPrChange w:id="369" w:author="leksandar komazec" w:date="2022-08-30T17:01:00Z">
            <w:rPr>
              <w:ins w:id="370" w:author="leksandar komazec" w:date="2022-08-30T16:41:00Z"/>
              <w:lang w:val="en-US"/>
            </w:rPr>
          </w:rPrChange>
        </w:rPr>
        <w:pPrChange w:id="371" w:author="leksandar komazec" w:date="2022-08-30T17:34:00Z">
          <w:pPr>
            <w:pStyle w:val="ListParagraph"/>
            <w:numPr>
              <w:numId w:val="28"/>
            </w:numPr>
            <w:tabs>
              <w:tab w:val="num" w:pos="720"/>
            </w:tabs>
            <w:spacing w:after="120"/>
            <w:ind w:hanging="360"/>
          </w:pPr>
        </w:pPrChange>
      </w:pPr>
      <w:ins w:id="372" w:author="leksandar komazec" w:date="2022-08-30T16:37:00Z">
        <w:r w:rsidRPr="00EE0C90">
          <w:rPr>
            <w:sz w:val="24"/>
            <w:szCs w:val="24"/>
            <w:rPrChange w:id="373" w:author="leksandar komazec" w:date="2022-08-30T17:01:00Z">
              <w:rPr/>
            </w:rPrChange>
          </w:rPr>
          <w:t>MMO RPG</w:t>
        </w:r>
      </w:ins>
      <w:ins w:id="374" w:author="leksandar komazec" w:date="2022-08-30T16:38:00Z">
        <w:r w:rsidR="009D5090" w:rsidRPr="00EE0C90">
          <w:rPr>
            <w:sz w:val="24"/>
            <w:szCs w:val="24"/>
            <w:rPrChange w:id="375" w:author="leksandar komazec" w:date="2022-08-30T17:01:00Z">
              <w:rPr/>
            </w:rPrChange>
          </w:rPr>
          <w:t xml:space="preserve"> </w:t>
        </w:r>
        <w:r w:rsidR="009D5090" w:rsidRPr="00EE0C90">
          <w:rPr>
            <w:sz w:val="24"/>
            <w:szCs w:val="24"/>
            <w:lang w:val="sr-Latn-RS"/>
            <w:rPrChange w:id="376" w:author="leksandar komazec" w:date="2022-08-30T17:01:00Z">
              <w:rPr>
                <w:lang w:val="sr-Latn-RS"/>
              </w:rPr>
            </w:rPrChange>
          </w:rPr>
          <w:t>ž</w:t>
        </w:r>
      </w:ins>
      <w:ins w:id="377" w:author="leksandar komazec" w:date="2022-08-30T16:39:00Z">
        <w:r w:rsidR="009D5090" w:rsidRPr="00EE0C90">
          <w:rPr>
            <w:sz w:val="24"/>
            <w:szCs w:val="24"/>
            <w:lang w:val="sr-Latn-RS"/>
            <w:rPrChange w:id="378" w:author="leksandar komazec" w:date="2022-08-30T17:01:00Z">
              <w:rPr>
                <w:lang w:val="sr-Latn-RS"/>
              </w:rPr>
            </w:rPrChange>
          </w:rPr>
          <w:t>anr je noviji žanr u odnosu na čistokrvni RPG i razlikuje se po tome što junak koga igrač upravlja sada interaguje sa hiljadama, m</w:t>
        </w:r>
      </w:ins>
      <w:ins w:id="379" w:author="leksandar komazec" w:date="2022-08-30T16:40:00Z">
        <w:r w:rsidR="009D5090" w:rsidRPr="00EE0C90">
          <w:rPr>
            <w:sz w:val="24"/>
            <w:szCs w:val="24"/>
            <w:lang w:val="sr-Latn-RS"/>
            <w:rPrChange w:id="380" w:author="leksandar komazec" w:date="2022-08-30T17:01:00Z">
              <w:rPr>
                <w:lang w:val="sr-Latn-RS"/>
              </w:rPr>
            </w:rPrChange>
          </w:rPr>
          <w:t>ilionima drugih igrača širom sveta, a glavni predstavnici ovog žanra su</w:t>
        </w:r>
        <w:r w:rsidR="009D5090" w:rsidRPr="00EE0C90">
          <w:rPr>
            <w:sz w:val="24"/>
            <w:szCs w:val="24"/>
            <w:lang w:val="en-US"/>
            <w:rPrChange w:id="381" w:author="leksandar komazec" w:date="2022-08-30T17:01:00Z">
              <w:rPr>
                <w:lang w:val="en-US"/>
              </w:rPr>
            </w:rPrChange>
          </w:rPr>
          <w:t>: “World of Warcraft”, “Guild Wars 2”</w:t>
        </w:r>
      </w:ins>
      <w:ins w:id="382" w:author="leksandar komazec" w:date="2022-08-30T16:41:00Z">
        <w:r w:rsidR="009D5090" w:rsidRPr="00EE0C90">
          <w:rPr>
            <w:sz w:val="24"/>
            <w:szCs w:val="24"/>
            <w:lang w:val="en-US"/>
            <w:rPrChange w:id="383" w:author="leksandar komazec" w:date="2022-08-30T17:01:00Z">
              <w:rPr>
                <w:lang w:val="en-US"/>
              </w:rPr>
            </w:rPrChange>
          </w:rPr>
          <w:t>, “</w:t>
        </w:r>
        <w:proofErr w:type="spellStart"/>
        <w:r w:rsidR="009D5090" w:rsidRPr="00EE0C90">
          <w:rPr>
            <w:sz w:val="24"/>
            <w:szCs w:val="24"/>
            <w:lang w:val="en-US"/>
            <w:rPrChange w:id="384" w:author="leksandar komazec" w:date="2022-08-30T17:01:00Z">
              <w:rPr>
                <w:lang w:val="en-US"/>
              </w:rPr>
            </w:rPrChange>
          </w:rPr>
          <w:t>EverQuest</w:t>
        </w:r>
        <w:proofErr w:type="spellEnd"/>
        <w:r w:rsidR="009D5090" w:rsidRPr="00EE0C90">
          <w:rPr>
            <w:sz w:val="24"/>
            <w:szCs w:val="24"/>
            <w:lang w:val="en-US"/>
            <w:rPrChange w:id="385" w:author="leksandar komazec" w:date="2022-08-30T17:01:00Z">
              <w:rPr>
                <w:lang w:val="en-US"/>
              </w:rPr>
            </w:rPrChange>
          </w:rPr>
          <w:t xml:space="preserve">”, “Tera” </w:t>
        </w:r>
        <w:proofErr w:type="spellStart"/>
        <w:r w:rsidR="009D5090" w:rsidRPr="00EE0C90">
          <w:rPr>
            <w:sz w:val="24"/>
            <w:szCs w:val="24"/>
            <w:lang w:val="en-US"/>
            <w:rPrChange w:id="386" w:author="leksandar komazec" w:date="2022-08-30T17:01:00Z">
              <w:rPr>
                <w:lang w:val="en-US"/>
              </w:rPr>
            </w:rPrChange>
          </w:rPr>
          <w:t>i</w:t>
        </w:r>
        <w:proofErr w:type="spellEnd"/>
        <w:r w:rsidR="009D5090" w:rsidRPr="00EE0C90">
          <w:rPr>
            <w:sz w:val="24"/>
            <w:szCs w:val="24"/>
            <w:lang w:val="en-US"/>
            <w:rPrChange w:id="387" w:author="leksandar komazec" w:date="2022-08-30T17:01:00Z">
              <w:rPr>
                <w:lang w:val="en-US"/>
              </w:rPr>
            </w:rPrChange>
          </w:rPr>
          <w:t xml:space="preserve"> </w:t>
        </w:r>
        <w:proofErr w:type="spellStart"/>
        <w:r w:rsidR="009D5090" w:rsidRPr="00EE0C90">
          <w:rPr>
            <w:sz w:val="24"/>
            <w:szCs w:val="24"/>
            <w:lang w:val="en-US"/>
            <w:rPrChange w:id="388" w:author="leksandar komazec" w:date="2022-08-30T17:01:00Z">
              <w:rPr>
                <w:lang w:val="en-US"/>
              </w:rPr>
            </w:rPrChange>
          </w:rPr>
          <w:t>tako</w:t>
        </w:r>
        <w:proofErr w:type="spellEnd"/>
        <w:r w:rsidR="009D5090" w:rsidRPr="00EE0C90">
          <w:rPr>
            <w:sz w:val="24"/>
            <w:szCs w:val="24"/>
            <w:lang w:val="en-US"/>
            <w:rPrChange w:id="389" w:author="leksandar komazec" w:date="2022-08-30T17:01:00Z">
              <w:rPr>
                <w:lang w:val="en-US"/>
              </w:rPr>
            </w:rPrChange>
          </w:rPr>
          <w:t xml:space="preserve"> </w:t>
        </w:r>
        <w:proofErr w:type="spellStart"/>
        <w:r w:rsidR="009D5090" w:rsidRPr="00EE0C90">
          <w:rPr>
            <w:sz w:val="24"/>
            <w:szCs w:val="24"/>
            <w:lang w:val="en-US"/>
            <w:rPrChange w:id="390" w:author="leksandar komazec" w:date="2022-08-30T17:01:00Z">
              <w:rPr>
                <w:lang w:val="en-US"/>
              </w:rPr>
            </w:rPrChange>
          </w:rPr>
          <w:t>dalje</w:t>
        </w:r>
        <w:proofErr w:type="spellEnd"/>
        <w:r w:rsidR="009D5090" w:rsidRPr="00EE0C90">
          <w:rPr>
            <w:sz w:val="24"/>
            <w:szCs w:val="24"/>
            <w:lang w:val="en-US"/>
            <w:rPrChange w:id="391" w:author="leksandar komazec" w:date="2022-08-30T17:01:00Z">
              <w:rPr>
                <w:lang w:val="en-US"/>
              </w:rPr>
            </w:rPrChange>
          </w:rPr>
          <w:t>.</w:t>
        </w:r>
      </w:ins>
    </w:p>
    <w:p w14:paraId="3FF93935" w14:textId="77777777" w:rsidR="009D5090" w:rsidRPr="00EE0C90" w:rsidRDefault="009D5090">
      <w:pPr>
        <w:pStyle w:val="ListParagraph"/>
        <w:jc w:val="both"/>
        <w:rPr>
          <w:ins w:id="392" w:author="leksandar komazec" w:date="2022-08-30T16:41:00Z"/>
          <w:sz w:val="24"/>
          <w:szCs w:val="24"/>
          <w:rPrChange w:id="393" w:author="leksandar komazec" w:date="2022-08-30T17:01:00Z">
            <w:rPr>
              <w:ins w:id="394" w:author="leksandar komazec" w:date="2022-08-30T16:41:00Z"/>
            </w:rPr>
          </w:rPrChange>
        </w:rPr>
        <w:pPrChange w:id="395" w:author="leksandar komazec" w:date="2022-08-30T17:34:00Z">
          <w:pPr>
            <w:pStyle w:val="ListParagraph"/>
            <w:numPr>
              <w:numId w:val="28"/>
            </w:numPr>
            <w:tabs>
              <w:tab w:val="num" w:pos="720"/>
            </w:tabs>
            <w:spacing w:after="120"/>
            <w:ind w:hanging="360"/>
          </w:pPr>
        </w:pPrChange>
      </w:pPr>
    </w:p>
    <w:p w14:paraId="0D16D515" w14:textId="21212D6B" w:rsidR="009D5090" w:rsidRPr="00EE0C90" w:rsidRDefault="009D5090">
      <w:pPr>
        <w:pStyle w:val="ListParagraph"/>
        <w:numPr>
          <w:ilvl w:val="0"/>
          <w:numId w:val="28"/>
        </w:numPr>
        <w:spacing w:after="120"/>
        <w:jc w:val="both"/>
        <w:rPr>
          <w:ins w:id="396" w:author="leksandar komazec" w:date="2022-08-30T16:47:00Z"/>
          <w:sz w:val="24"/>
          <w:szCs w:val="24"/>
          <w:rPrChange w:id="397" w:author="leksandar komazec" w:date="2022-08-30T17:01:00Z">
            <w:rPr>
              <w:ins w:id="398" w:author="leksandar komazec" w:date="2022-08-30T16:47:00Z"/>
              <w:lang w:val="en-US"/>
            </w:rPr>
          </w:rPrChange>
        </w:rPr>
        <w:pPrChange w:id="399" w:author="leksandar komazec" w:date="2022-08-30T17:34:00Z">
          <w:pPr>
            <w:pStyle w:val="ListParagraph"/>
            <w:numPr>
              <w:numId w:val="28"/>
            </w:numPr>
            <w:tabs>
              <w:tab w:val="num" w:pos="720"/>
            </w:tabs>
            <w:spacing w:after="120"/>
            <w:ind w:hanging="360"/>
          </w:pPr>
        </w:pPrChange>
      </w:pPr>
      <w:ins w:id="400" w:author="leksandar komazec" w:date="2022-08-30T16:42:00Z">
        <w:r w:rsidRPr="00EE0C90">
          <w:rPr>
            <w:sz w:val="24"/>
            <w:szCs w:val="24"/>
            <w:rPrChange w:id="401" w:author="leksandar komazec" w:date="2022-08-30T17:01:00Z">
              <w:rPr/>
            </w:rPrChange>
          </w:rPr>
          <w:t xml:space="preserve">Akcioni </w:t>
        </w:r>
      </w:ins>
      <w:ins w:id="402" w:author="leksandar komazec" w:date="2022-08-30T16:43:00Z">
        <w:r w:rsidRPr="00EE0C90">
          <w:rPr>
            <w:sz w:val="24"/>
            <w:szCs w:val="24"/>
            <w:lang w:val="sr-Latn-RS"/>
            <w:rPrChange w:id="403" w:author="leksandar komazec" w:date="2022-08-30T17:01:00Z">
              <w:rPr>
                <w:lang w:val="sr-Latn-RS"/>
              </w:rPr>
            </w:rPrChange>
          </w:rPr>
          <w:t xml:space="preserve">žanr </w:t>
        </w:r>
      </w:ins>
      <w:ins w:id="404" w:author="leksandar komazec" w:date="2022-08-30T16:44:00Z">
        <w:r w:rsidR="00893683" w:rsidRPr="00EE0C90">
          <w:rPr>
            <w:sz w:val="24"/>
            <w:szCs w:val="24"/>
            <w:lang w:val="sr-Latn-RS"/>
            <w:rPrChange w:id="405" w:author="leksandar komazec" w:date="2022-08-30T17:01:00Z">
              <w:rPr>
                <w:lang w:val="sr-Latn-RS"/>
              </w:rPr>
            </w:rPrChange>
          </w:rPr>
          <w:t xml:space="preserve">se sastoji od mnoštvo borbi sa protivnicima gde je od ključnog značaja </w:t>
        </w:r>
      </w:ins>
      <w:ins w:id="406" w:author="leksandar komazec" w:date="2022-08-30T16:45:00Z">
        <w:r w:rsidR="00893683" w:rsidRPr="00EE0C90">
          <w:rPr>
            <w:sz w:val="24"/>
            <w:szCs w:val="24"/>
            <w:lang w:val="sr-Latn-RS"/>
            <w:rPrChange w:id="407" w:author="leksandar komazec" w:date="2022-08-30T17:01:00Z">
              <w:rPr>
                <w:lang w:val="sr-Latn-RS"/>
              </w:rPr>
            </w:rPrChange>
          </w:rPr>
          <w:t>isključivo brza reakcija samo igrača, a ne jačina oružija ili magije koju igrač koristi. Predstavnici ovog žanra su</w:t>
        </w:r>
        <w:r w:rsidR="00893683" w:rsidRPr="00EE0C90">
          <w:rPr>
            <w:sz w:val="24"/>
            <w:szCs w:val="24"/>
            <w:lang w:val="en-US"/>
            <w:rPrChange w:id="408" w:author="leksandar komazec" w:date="2022-08-30T17:01:00Z">
              <w:rPr>
                <w:lang w:val="en-US"/>
              </w:rPr>
            </w:rPrChange>
          </w:rPr>
          <w:t>:</w:t>
        </w:r>
      </w:ins>
      <w:ins w:id="409" w:author="leksandar komazec" w:date="2022-08-30T16:47:00Z">
        <w:r w:rsidR="00893683" w:rsidRPr="00EE0C90">
          <w:rPr>
            <w:sz w:val="24"/>
            <w:szCs w:val="24"/>
            <w:lang w:val="en-US"/>
            <w:rPrChange w:id="410" w:author="leksandar komazec" w:date="2022-08-30T17:01:00Z">
              <w:rPr>
                <w:lang w:val="en-US"/>
              </w:rPr>
            </w:rPrChange>
          </w:rPr>
          <w:t xml:space="preserve"> “God of War”, “Devil May Cry 5”, “Spider-Man” </w:t>
        </w:r>
        <w:proofErr w:type="spellStart"/>
        <w:r w:rsidR="00893683" w:rsidRPr="00EE0C90">
          <w:rPr>
            <w:sz w:val="24"/>
            <w:szCs w:val="24"/>
            <w:lang w:val="en-US"/>
            <w:rPrChange w:id="411" w:author="leksandar komazec" w:date="2022-08-30T17:01:00Z">
              <w:rPr>
                <w:lang w:val="en-US"/>
              </w:rPr>
            </w:rPrChange>
          </w:rPr>
          <w:t>i</w:t>
        </w:r>
        <w:proofErr w:type="spellEnd"/>
        <w:r w:rsidR="00893683" w:rsidRPr="00EE0C90">
          <w:rPr>
            <w:sz w:val="24"/>
            <w:szCs w:val="24"/>
            <w:lang w:val="en-US"/>
            <w:rPrChange w:id="412" w:author="leksandar komazec" w:date="2022-08-30T17:01:00Z">
              <w:rPr>
                <w:lang w:val="en-US"/>
              </w:rPr>
            </w:rPrChange>
          </w:rPr>
          <w:t xml:space="preserve"> </w:t>
        </w:r>
        <w:proofErr w:type="spellStart"/>
        <w:r w:rsidR="00893683" w:rsidRPr="00EE0C90">
          <w:rPr>
            <w:sz w:val="24"/>
            <w:szCs w:val="24"/>
            <w:lang w:val="en-US"/>
            <w:rPrChange w:id="413" w:author="leksandar komazec" w:date="2022-08-30T17:01:00Z">
              <w:rPr>
                <w:lang w:val="en-US"/>
              </w:rPr>
            </w:rPrChange>
          </w:rPr>
          <w:t>tako</w:t>
        </w:r>
        <w:proofErr w:type="spellEnd"/>
        <w:r w:rsidR="00893683" w:rsidRPr="00EE0C90">
          <w:rPr>
            <w:sz w:val="24"/>
            <w:szCs w:val="24"/>
            <w:lang w:val="en-US"/>
            <w:rPrChange w:id="414" w:author="leksandar komazec" w:date="2022-08-30T17:01:00Z">
              <w:rPr>
                <w:lang w:val="en-US"/>
              </w:rPr>
            </w:rPrChange>
          </w:rPr>
          <w:t xml:space="preserve"> </w:t>
        </w:r>
        <w:proofErr w:type="spellStart"/>
        <w:r w:rsidR="00893683" w:rsidRPr="00EE0C90">
          <w:rPr>
            <w:sz w:val="24"/>
            <w:szCs w:val="24"/>
            <w:lang w:val="en-US"/>
            <w:rPrChange w:id="415" w:author="leksandar komazec" w:date="2022-08-30T17:01:00Z">
              <w:rPr>
                <w:lang w:val="en-US"/>
              </w:rPr>
            </w:rPrChange>
          </w:rPr>
          <w:t>dalje</w:t>
        </w:r>
        <w:proofErr w:type="spellEnd"/>
        <w:r w:rsidR="00893683" w:rsidRPr="00EE0C90">
          <w:rPr>
            <w:sz w:val="24"/>
            <w:szCs w:val="24"/>
            <w:lang w:val="en-US"/>
            <w:rPrChange w:id="416" w:author="leksandar komazec" w:date="2022-08-30T17:01:00Z">
              <w:rPr>
                <w:lang w:val="en-US"/>
              </w:rPr>
            </w:rPrChange>
          </w:rPr>
          <w:t>.</w:t>
        </w:r>
      </w:ins>
    </w:p>
    <w:p w14:paraId="4E419749" w14:textId="77777777" w:rsidR="00893683" w:rsidRPr="00EE0C90" w:rsidRDefault="00893683">
      <w:pPr>
        <w:pStyle w:val="ListParagraph"/>
        <w:jc w:val="both"/>
        <w:rPr>
          <w:ins w:id="417" w:author="leksandar komazec" w:date="2022-08-30T16:47:00Z"/>
          <w:sz w:val="24"/>
          <w:szCs w:val="24"/>
          <w:rPrChange w:id="418" w:author="leksandar komazec" w:date="2022-08-30T17:01:00Z">
            <w:rPr>
              <w:ins w:id="419" w:author="leksandar komazec" w:date="2022-08-30T16:47:00Z"/>
            </w:rPr>
          </w:rPrChange>
        </w:rPr>
        <w:pPrChange w:id="420" w:author="leksandar komazec" w:date="2022-08-30T17:34:00Z">
          <w:pPr>
            <w:pStyle w:val="ListParagraph"/>
            <w:numPr>
              <w:numId w:val="28"/>
            </w:numPr>
            <w:tabs>
              <w:tab w:val="num" w:pos="720"/>
            </w:tabs>
            <w:spacing w:after="120"/>
            <w:ind w:hanging="360"/>
          </w:pPr>
        </w:pPrChange>
      </w:pPr>
    </w:p>
    <w:p w14:paraId="10D81F9D" w14:textId="0A562B63" w:rsidR="00893683" w:rsidRPr="00EE0C90" w:rsidRDefault="002D410E">
      <w:pPr>
        <w:pStyle w:val="ListParagraph"/>
        <w:numPr>
          <w:ilvl w:val="0"/>
          <w:numId w:val="28"/>
        </w:numPr>
        <w:spacing w:after="120"/>
        <w:jc w:val="both"/>
        <w:rPr>
          <w:ins w:id="421" w:author="leksandar komazec" w:date="2022-08-30T16:54:00Z"/>
          <w:sz w:val="24"/>
          <w:szCs w:val="24"/>
          <w:rPrChange w:id="422" w:author="leksandar komazec" w:date="2022-08-30T17:01:00Z">
            <w:rPr>
              <w:ins w:id="423" w:author="leksandar komazec" w:date="2022-08-30T16:54:00Z"/>
              <w:lang w:val="en-US"/>
            </w:rPr>
          </w:rPrChange>
        </w:rPr>
        <w:pPrChange w:id="424" w:author="leksandar komazec" w:date="2022-08-30T17:34:00Z">
          <w:pPr>
            <w:pStyle w:val="ListParagraph"/>
            <w:numPr>
              <w:numId w:val="28"/>
            </w:numPr>
            <w:tabs>
              <w:tab w:val="num" w:pos="720"/>
            </w:tabs>
            <w:spacing w:after="120"/>
            <w:ind w:hanging="360"/>
          </w:pPr>
        </w:pPrChange>
      </w:pPr>
      <w:ins w:id="425" w:author="leksandar komazec" w:date="2022-08-30T16:48:00Z">
        <w:r w:rsidRPr="00EE0C90">
          <w:rPr>
            <w:sz w:val="24"/>
            <w:szCs w:val="24"/>
            <w:rPrChange w:id="426" w:author="leksandar komazec" w:date="2022-08-30T17:01:00Z">
              <w:rPr/>
            </w:rPrChange>
          </w:rPr>
          <w:t>Platform</w:t>
        </w:r>
      </w:ins>
      <w:ins w:id="427" w:author="leksandar komazec" w:date="2022-08-30T16:49:00Z">
        <w:r w:rsidRPr="00EE0C90">
          <w:rPr>
            <w:sz w:val="24"/>
            <w:szCs w:val="24"/>
            <w:rPrChange w:id="428" w:author="leksandar komazec" w:date="2022-08-30T17:01:00Z">
              <w:rPr/>
            </w:rPrChange>
          </w:rPr>
          <w:t xml:space="preserve"> žanr se zasniva na platformama po kojima glavni junak skače u potrazi za nekom vrstom novčića</w:t>
        </w:r>
      </w:ins>
      <w:ins w:id="429" w:author="leksandar komazec" w:date="2022-08-30T16:50:00Z">
        <w:r w:rsidRPr="00EE0C90">
          <w:rPr>
            <w:sz w:val="24"/>
            <w:szCs w:val="24"/>
            <w:rPrChange w:id="430" w:author="leksandar komazec" w:date="2022-08-30T17:01:00Z">
              <w:rPr/>
            </w:rPrChange>
          </w:rPr>
          <w:t>. Glavni predstavnici su</w:t>
        </w:r>
        <w:r w:rsidRPr="00EE0C90">
          <w:rPr>
            <w:sz w:val="24"/>
            <w:szCs w:val="24"/>
            <w:lang w:val="en-US"/>
            <w:rPrChange w:id="431" w:author="leksandar komazec" w:date="2022-08-30T17:01:00Z">
              <w:rPr>
                <w:lang w:val="en-US"/>
              </w:rPr>
            </w:rPrChange>
          </w:rPr>
          <w:t>: “Super Mario”, “Cup Head”, “</w:t>
        </w:r>
        <w:proofErr w:type="spellStart"/>
        <w:r w:rsidRPr="00EE0C90">
          <w:rPr>
            <w:sz w:val="24"/>
            <w:szCs w:val="24"/>
            <w:lang w:val="en-US"/>
            <w:rPrChange w:id="432" w:author="leksandar komazec" w:date="2022-08-30T17:01:00Z">
              <w:rPr>
                <w:lang w:val="en-US"/>
              </w:rPr>
            </w:rPrChange>
          </w:rPr>
          <w:t>Spelun</w:t>
        </w:r>
      </w:ins>
      <w:ins w:id="433" w:author="leksandar komazec" w:date="2022-08-30T16:51:00Z">
        <w:r w:rsidRPr="00EE0C90">
          <w:rPr>
            <w:sz w:val="24"/>
            <w:szCs w:val="24"/>
            <w:lang w:val="en-US"/>
            <w:rPrChange w:id="434" w:author="leksandar komazec" w:date="2022-08-30T17:01:00Z">
              <w:rPr>
                <w:lang w:val="en-US"/>
              </w:rPr>
            </w:rPrChange>
          </w:rPr>
          <w:t>ky</w:t>
        </w:r>
        <w:proofErr w:type="spellEnd"/>
        <w:r w:rsidRPr="00EE0C90">
          <w:rPr>
            <w:sz w:val="24"/>
            <w:szCs w:val="24"/>
            <w:lang w:val="en-US"/>
            <w:rPrChange w:id="435" w:author="leksandar komazec" w:date="2022-08-30T17:01:00Z">
              <w:rPr>
                <w:lang w:val="en-US"/>
              </w:rPr>
            </w:rPrChange>
          </w:rPr>
          <w:t xml:space="preserve"> 2”, “Hollow Knight”, “Dead Cells”, “It Takes Two” </w:t>
        </w:r>
        <w:proofErr w:type="spellStart"/>
        <w:r w:rsidRPr="00EE0C90">
          <w:rPr>
            <w:sz w:val="24"/>
            <w:szCs w:val="24"/>
            <w:lang w:val="en-US"/>
            <w:rPrChange w:id="436" w:author="leksandar komazec" w:date="2022-08-30T17:01:00Z">
              <w:rPr>
                <w:lang w:val="en-US"/>
              </w:rPr>
            </w:rPrChange>
          </w:rPr>
          <w:t>i</w:t>
        </w:r>
        <w:proofErr w:type="spellEnd"/>
        <w:r w:rsidRPr="00EE0C90">
          <w:rPr>
            <w:sz w:val="24"/>
            <w:szCs w:val="24"/>
            <w:lang w:val="en-US"/>
            <w:rPrChange w:id="437" w:author="leksandar komazec" w:date="2022-08-30T17:01:00Z">
              <w:rPr>
                <w:lang w:val="en-US"/>
              </w:rPr>
            </w:rPrChange>
          </w:rPr>
          <w:t xml:space="preserve"> </w:t>
        </w:r>
        <w:proofErr w:type="spellStart"/>
        <w:r w:rsidRPr="00EE0C90">
          <w:rPr>
            <w:sz w:val="24"/>
            <w:szCs w:val="24"/>
            <w:lang w:val="en-US"/>
            <w:rPrChange w:id="438" w:author="leksandar komazec" w:date="2022-08-30T17:01:00Z">
              <w:rPr>
                <w:lang w:val="en-US"/>
              </w:rPr>
            </w:rPrChange>
          </w:rPr>
          <w:t>tako</w:t>
        </w:r>
        <w:proofErr w:type="spellEnd"/>
        <w:r w:rsidRPr="00EE0C90">
          <w:rPr>
            <w:sz w:val="24"/>
            <w:szCs w:val="24"/>
            <w:lang w:val="en-US"/>
            <w:rPrChange w:id="439" w:author="leksandar komazec" w:date="2022-08-30T17:01:00Z">
              <w:rPr>
                <w:lang w:val="en-US"/>
              </w:rPr>
            </w:rPrChange>
          </w:rPr>
          <w:t xml:space="preserve"> </w:t>
        </w:r>
        <w:proofErr w:type="spellStart"/>
        <w:r w:rsidRPr="00EE0C90">
          <w:rPr>
            <w:sz w:val="24"/>
            <w:szCs w:val="24"/>
            <w:lang w:val="en-US"/>
            <w:rPrChange w:id="440" w:author="leksandar komazec" w:date="2022-08-30T17:01:00Z">
              <w:rPr>
                <w:lang w:val="en-US"/>
              </w:rPr>
            </w:rPrChange>
          </w:rPr>
          <w:t>dalje</w:t>
        </w:r>
      </w:ins>
      <w:proofErr w:type="spellEnd"/>
    </w:p>
    <w:p w14:paraId="5B84E117" w14:textId="77777777" w:rsidR="00CF1C40" w:rsidRPr="00EE0C90" w:rsidRDefault="00CF1C40">
      <w:pPr>
        <w:pStyle w:val="ListParagraph"/>
        <w:jc w:val="both"/>
        <w:rPr>
          <w:ins w:id="441" w:author="leksandar komazec" w:date="2022-08-30T16:54:00Z"/>
          <w:sz w:val="24"/>
          <w:szCs w:val="24"/>
          <w:rPrChange w:id="442" w:author="leksandar komazec" w:date="2022-08-30T17:01:00Z">
            <w:rPr>
              <w:ins w:id="443" w:author="leksandar komazec" w:date="2022-08-30T16:54:00Z"/>
            </w:rPr>
          </w:rPrChange>
        </w:rPr>
        <w:pPrChange w:id="444" w:author="leksandar komazec" w:date="2022-08-30T17:34:00Z">
          <w:pPr>
            <w:pStyle w:val="ListParagraph"/>
            <w:numPr>
              <w:numId w:val="28"/>
            </w:numPr>
            <w:tabs>
              <w:tab w:val="num" w:pos="720"/>
            </w:tabs>
            <w:spacing w:after="120"/>
            <w:ind w:hanging="360"/>
          </w:pPr>
        </w:pPrChange>
      </w:pPr>
    </w:p>
    <w:p w14:paraId="4EA3284B" w14:textId="42E4C7B9" w:rsidR="00212C91" w:rsidDel="001B79A1" w:rsidRDefault="00CF1C40">
      <w:pPr>
        <w:pStyle w:val="ListParagraph"/>
        <w:jc w:val="both"/>
        <w:rPr>
          <w:del w:id="445" w:author="leksandar komazec" w:date="2022-08-30T17:20:00Z"/>
        </w:rPr>
        <w:pPrChange w:id="446" w:author="leksandar komazec" w:date="2022-08-30T17:34:00Z">
          <w:pPr>
            <w:pStyle w:val="ListParagraph"/>
          </w:pPr>
        </w:pPrChange>
      </w:pPr>
      <w:ins w:id="447" w:author="leksandar komazec" w:date="2022-08-30T16:54:00Z">
        <w:r w:rsidRPr="001B79A1">
          <w:rPr>
            <w:sz w:val="24"/>
            <w:szCs w:val="24"/>
          </w:rPr>
          <w:t xml:space="preserve">Sandbox </w:t>
        </w:r>
        <w:r w:rsidRPr="001B79A1">
          <w:rPr>
            <w:sz w:val="24"/>
            <w:szCs w:val="24"/>
            <w:lang w:val="sr-Latn-RS"/>
          </w:rPr>
          <w:t xml:space="preserve">žanr je najbrližniji </w:t>
        </w:r>
      </w:ins>
      <w:ins w:id="448" w:author="leksandar komazec" w:date="2022-08-30T16:55:00Z">
        <w:r w:rsidRPr="001B79A1">
          <w:rPr>
            <w:sz w:val="24"/>
            <w:szCs w:val="24"/>
            <w:lang w:val="sr-Latn-RS"/>
          </w:rPr>
          <w:t>RPG</w:t>
        </w:r>
        <w:r w:rsidRPr="001B79A1">
          <w:rPr>
            <w:sz w:val="24"/>
            <w:szCs w:val="24"/>
            <w:lang w:val="en-US"/>
          </w:rPr>
          <w:t xml:space="preserve">/MMO RPG </w:t>
        </w:r>
        <w:r w:rsidRPr="001B79A1">
          <w:rPr>
            <w:sz w:val="24"/>
            <w:szCs w:val="24"/>
            <w:lang w:val="sr-Latn-RS"/>
          </w:rPr>
          <w:t xml:space="preserve">žanru osim što je glavna razlika u tome što ne postoje restrikcije </w:t>
        </w:r>
      </w:ins>
      <w:ins w:id="449" w:author="leksandar komazec" w:date="2022-08-30T16:56:00Z">
        <w:r w:rsidRPr="001B79A1">
          <w:rPr>
            <w:sz w:val="24"/>
            <w:szCs w:val="24"/>
            <w:lang w:val="sr-Latn-RS"/>
          </w:rPr>
          <w:t>kao u tim žanrovima. Igrač može da otkriva svet na način na koji on to želi i da radi ono što želi. Glavni predstavnici ovog žanra su</w:t>
        </w:r>
        <w:r w:rsidRPr="001B79A1">
          <w:rPr>
            <w:sz w:val="24"/>
            <w:szCs w:val="24"/>
            <w:lang w:val="en-US"/>
          </w:rPr>
          <w:t xml:space="preserve">: “Minecraft”, “Terraria”, </w:t>
        </w:r>
      </w:ins>
      <w:ins w:id="450" w:author="leksandar komazec" w:date="2022-08-30T17:20:00Z">
        <w:r w:rsidR="000D3882">
          <w:rPr>
            <w:sz w:val="24"/>
            <w:szCs w:val="24"/>
            <w:lang w:val="en-US"/>
          </w:rPr>
          <w:br/>
        </w:r>
      </w:ins>
      <w:ins w:id="451" w:author="leksandar komazec" w:date="2022-08-30T16:56:00Z">
        <w:r w:rsidRPr="000D3882">
          <w:t xml:space="preserve">“GTA </w:t>
        </w:r>
      </w:ins>
      <w:ins w:id="452" w:author="leksandar komazec" w:date="2022-08-30T16:57:00Z">
        <w:r w:rsidRPr="000D3882">
          <w:t xml:space="preserve">5” </w:t>
        </w:r>
      </w:ins>
      <w:ins w:id="453" w:author="leksandar komazec" w:date="2022-08-30T16:58:00Z">
        <w:r w:rsidRPr="000D3882">
          <w:t xml:space="preserve"> i tako dalje</w:t>
        </w:r>
      </w:ins>
    </w:p>
    <w:p w14:paraId="5DCED654" w14:textId="77777777" w:rsidR="001B79A1" w:rsidRPr="001A3E41" w:rsidRDefault="001B79A1">
      <w:pPr>
        <w:pStyle w:val="ListParagraph"/>
        <w:numPr>
          <w:ilvl w:val="0"/>
          <w:numId w:val="28"/>
        </w:numPr>
        <w:spacing w:after="120"/>
        <w:jc w:val="both"/>
        <w:rPr>
          <w:ins w:id="454" w:author="leksandar komazec" w:date="2022-08-30T17:20:00Z"/>
        </w:rPr>
        <w:pPrChange w:id="455" w:author="leksandar komazec" w:date="2022-08-30T17:34:00Z">
          <w:pPr>
            <w:contextualSpacing/>
            <w:jc w:val="center"/>
          </w:pPr>
        </w:pPrChange>
      </w:pPr>
    </w:p>
    <w:p w14:paraId="0EA8DD7D" w14:textId="0E2CD0A3" w:rsidR="006733BE" w:rsidRPr="006733BE" w:rsidRDefault="006733BE">
      <w:pPr>
        <w:pStyle w:val="Heading2"/>
        <w:rPr>
          <w:ins w:id="456" w:author="leksandar komazec" w:date="2022-08-30T17:26:00Z"/>
        </w:rPr>
        <w:pPrChange w:id="457" w:author="leksandar komazec" w:date="2022-08-30T17:26:00Z">
          <w:pPr>
            <w:ind w:firstLine="360"/>
          </w:pPr>
        </w:pPrChange>
      </w:pPr>
      <w:proofErr w:type="spellStart"/>
      <w:ins w:id="458" w:author="leksandar komazec" w:date="2022-08-30T17:27:00Z">
        <w:r>
          <w:t>Razvoj</w:t>
        </w:r>
        <w:proofErr w:type="spellEnd"/>
        <w:r>
          <w:t xml:space="preserve"> video </w:t>
        </w:r>
        <w:proofErr w:type="spellStart"/>
        <w:r>
          <w:t>igara</w:t>
        </w:r>
      </w:ins>
      <w:proofErr w:type="spellEnd"/>
    </w:p>
    <w:p w14:paraId="6BA23AD6" w14:textId="16439883" w:rsidR="00527B38" w:rsidRDefault="00EE0A91" w:rsidP="00527B38">
      <w:pPr>
        <w:pStyle w:val="ListParagraph"/>
        <w:ind w:left="0"/>
        <w:jc w:val="both"/>
        <w:rPr>
          <w:ins w:id="459" w:author="leksandar komazec" w:date="2022-08-30T17:50:00Z"/>
          <w:sz w:val="24"/>
          <w:szCs w:val="24"/>
          <w:lang w:val="en-US"/>
        </w:rPr>
      </w:pPr>
      <w:ins w:id="460" w:author="leksandar komazec" w:date="2022-08-30T17:32:00Z">
        <w:r w:rsidRPr="009A1789">
          <w:rPr>
            <w:sz w:val="24"/>
            <w:szCs w:val="24"/>
          </w:rPr>
          <w:t>Drasti</w:t>
        </w:r>
        <w:r w:rsidRPr="009A1789">
          <w:rPr>
            <w:sz w:val="24"/>
            <w:szCs w:val="24"/>
            <w:lang w:val="sr-Latn-RS"/>
          </w:rPr>
          <w:t xml:space="preserve">čan rast video igara je posledica standardizacije razvoja video igara kao i zbog razvoja raznih alata i sofverskih </w:t>
        </w:r>
      </w:ins>
      <w:del w:id="461" w:author="leksandar komazec" w:date="2022-08-30T16:24:00Z">
        <w:r w:rsidR="00000000">
          <w:rPr>
            <w:b/>
            <w:noProof/>
            <w:sz w:val="24"/>
            <w:szCs w:val="24"/>
          </w:rPr>
          <w:pict w14:anchorId="5A30E134">
            <v:group id="_x0000_s1106" style="position:absolute;left:0;text-align:left;margin-left:43.7pt;margin-top:4.15pt;width:388.5pt;height:215.45pt;z-index:251685888;mso-position-horizontal-relative:text;mso-position-vertical-relative:text" coordorigin="1253,12590" coordsize="7770,3862">
              <v:group id="_x0000_s1104" style="position:absolute;left:1253;top:12590;width:7770;height:3862" coordorigin="1253,12268" coordsize="7770,3862">
                <v:group id="_x0000_s1103" style="position:absolute;left:1253;top:12268;width:7770;height:3862" coordorigin="1253,12268" coordsize="7770,3862">
                  <v:rect id="_x0000_s1102" style="position:absolute;left:1253;top:12268;width:7770;height:3862" strokeweight="1pt"/>
                  <v:rect id="_x0000_s1091" style="position:absolute;left:2512;top:14241;width:5461;height:1627" strokeweight="1pt">
                    <v:textbox style="mso-next-textbox:#_x0000_s1091">
                      <w:txbxContent>
                        <w:p w14:paraId="6ED1F567" w14:textId="77777777" w:rsidR="00682D28" w:rsidRPr="004656FC" w:rsidRDefault="00682D28" w:rsidP="004656FC">
                          <w:pPr>
                            <w:jc w:val="center"/>
                            <w:rPr>
                              <w:sz w:val="20"/>
                            </w:rPr>
                          </w:pPr>
                          <w:r w:rsidRPr="004656FC">
                            <w:rPr>
                              <w:sz w:val="20"/>
                            </w:rPr>
                            <w:t>Algoritam za lokalizaciju</w:t>
                          </w:r>
                        </w:p>
                      </w:txbxContent>
                    </v:textbox>
                  </v:rect>
                  <v:rect id="_x0000_s1086" style="position:absolute;left:6373;top:12406;width:2241;height:1453" strokeweight="1pt">
                    <v:textbox style="mso-next-textbox:#_x0000_s1086">
                      <w:txbxContent>
                        <w:p w14:paraId="7B93A22E" w14:textId="77777777" w:rsidR="00682D28" w:rsidRPr="002873FE" w:rsidRDefault="00682D28" w:rsidP="002873FE">
                          <w:pPr>
                            <w:jc w:val="center"/>
                            <w:rPr>
                              <w:sz w:val="20"/>
                            </w:rPr>
                          </w:pPr>
                          <w:r>
                            <w:rPr>
                              <w:sz w:val="20"/>
                            </w:rPr>
                            <w:t>Određivanje pozicije</w:t>
                          </w:r>
                        </w:p>
                      </w:txbxContent>
                    </v:textbox>
                  </v:rect>
                  <v:rect id="_x0000_s1072" style="position:absolute;left:1549;top:12406;width:2241;height:1453" strokeweight="1pt">
                    <v:textbox style="mso-next-textbox:#_x0000_s1072">
                      <w:txbxContent>
                        <w:p w14:paraId="47085CBA" w14:textId="77777777" w:rsidR="00682D28" w:rsidRPr="002873FE" w:rsidRDefault="00682D28" w:rsidP="002873FE">
                          <w:pPr>
                            <w:jc w:val="center"/>
                            <w:rPr>
                              <w:sz w:val="20"/>
                            </w:rPr>
                          </w:pPr>
                          <w:r>
                            <w:rPr>
                              <w:sz w:val="20"/>
                            </w:rPr>
                            <w:t>P</w:t>
                          </w:r>
                          <w:r w:rsidRPr="002873FE">
                            <w:rPr>
                              <w:sz w:val="20"/>
                            </w:rPr>
                            <w:t>rocena rastojanja/ugla</w:t>
                          </w:r>
                        </w:p>
                      </w:txbxContent>
                    </v:textbox>
                  </v: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99" type="#_x0000_t94" style="position:absolute;left:4226;top:13068;width:1599;height:168" strokeweight="1pt"/>
                  <v:shape id="_x0000_s1100" type="#_x0000_t94" style="position:absolute;left:3795;top:13891;width:327;height:261;rotation:2667552fd" strokeweight="1pt"/>
                  <v:shape id="_x0000_s1101" type="#_x0000_t94" style="position:absolute;left:6079;top:13924;width:327;height:261;rotation:8594455fd" strokeweight="1pt"/>
                </v:group>
                <v:oval id="_x0000_s1073" style="position:absolute;left:1983;top:13032;width:149;height:143" fillcolor="red" strokecolor="#c0504d [3205]" strokeweight="1pt">
                  <v:shadow color="#868686"/>
                </v:oval>
                <v:oval id="_x0000_s1074" style="position:absolute;left:2830;top:12782;width:149;height:143" strokeweight="1pt"/>
                <v:oval id="_x0000_s1075" style="position:absolute;left:7567;top:13423;width:149;height:143" fillcolor="red" strokeweight="1pt"/>
                <v:oval id="_x0000_s1076" style="position:absolute;left:6921;top:13334;width:149;height:143" fillcolor="red" strokeweight="1pt"/>
                <v:oval id="_x0000_s1077" style="position:absolute;left:3790;top:15396;width:149;height:143" strokeweight="1pt"/>
                <v:oval id="_x0000_s1078" style="position:absolute;left:7567;top:12889;width:149;height:143" fillcolor="red" strokeweight="1pt"/>
                <v:oval id="_x0000_s1080" style="position:absolute;left:3236;top:14819;width:149;height:143" fillcolor="red" strokeweight="1pt"/>
                <v:oval id="_x0000_s1081" style="position:absolute;left:4573;top:15059;width:149;height:143" strokeweight="1pt"/>
                <v:oval id="_x0000_s1082" style="position:absolute;left:5676;top:14773;width:149;height:143" fillcolor="red" strokeweight="1pt"/>
                <v:oval id="_x0000_s1083" style="position:absolute;left:6300;top:15155;width:149;height:143" strokeweight="1pt"/>
                <v:oval id="_x0000_s1084" style="position:absolute;left:5115;top:15447;width:149;height:143" fillcolor="red" strokeweight="1pt"/>
                <v:shape id="_x0000_s1085" type="#_x0000_t32" style="position:absolute;left:2132;top:12853;width:698;height:240;flip:y" o:connectortype="straight" strokeweight="1pt">
                  <v:stroke dashstyle="dash"/>
                </v:shape>
                <v:oval id="_x0000_s1088" style="position:absolute;left:7229;top:12550;width:823;height:784" filled="f" strokecolor="black [3213]" strokeweight="1pt">
                  <v:stroke dashstyle="1 1" endcap="round"/>
                </v:oval>
                <v:oval id="_x0000_s1090" style="position:absolute;left:6510;top:12978;width:932;height:881" filled="f" strokecolor="black [3213]" strokeweight="1pt">
                  <v:stroke dashstyle="1 1" endcap="round"/>
                </v:oval>
                <v:shape id="_x0000_s1092" type="#_x0000_t32" style="position:absolute;left:3432;top:14962;width:358;height:434" o:connectortype="straight" strokeweight="1pt">
                  <v:stroke endarrow="block"/>
                </v:shape>
                <v:shape id="_x0000_s1093" type="#_x0000_t32" style="position:absolute;left:3993;top:15155;width:580;height:292;flip:y" o:connectortype="straight" strokeweight="1pt">
                  <v:stroke endarrow="block"/>
                </v:shape>
                <v:shape id="_x0000_s1094" type="#_x0000_t32" style="position:absolute;left:4722;top:15155;width:393;height:292" o:connectortype="straight" strokeweight="1pt">
                  <v:stroke endarrow="block"/>
                </v:shape>
                <v:shape id="_x0000_s1095" type="#_x0000_t32" style="position:absolute;left:5825;top:14916;width:393;height:239" o:connectortype="straight" strokeweight="1pt">
                  <v:stroke endarrow="block"/>
                </v:shape>
                <v:shape id="_x0000_s1096" type="#_x0000_t32" style="position:absolute;left:5264;top:14962;width:412;height:485;flip:y" o:connectortype="straight" strokeweight="1pt">
                  <v:stroke endarrow="block"/>
                </v:shape>
                <v:shape id="_x0000_s1097" type="#_x0000_t32" style="position:absolute;left:5311;top:15298;width:907;height:241;flip:y" o:connectortype="straight" strokeweight="1pt">
                  <v:stroke endarrow="block"/>
                </v:shape>
                <v:shape id="_x0000_s1098" type="#_x0000_t32" style="position:absolute;left:3993;top:15539;width:1122;height:0" o:connectortype="straight" strokeweight="1pt">
                  <v:stroke endarrow="block"/>
                </v:shape>
              </v:group>
              <v:group id="_x0000_s1105" style="position:absolute;left:7229;top:13300;width:906;height:881" coordorigin="7229,12978" coordsize="906,881">
                <v:oval id="_x0000_s1079" style="position:absolute;left:7238;top:13093;width:149;height:143" fillcolor="#938953 [1614]" strokeweight="1pt"/>
                <v:oval id="_x0000_s1089" style="position:absolute;left:7229;top:12978;width:906;height:881" filled="f" strokecolor="black [3213]" strokeweight="1pt">
                  <v:stroke dashstyle="1 1" endcap="round"/>
                </v:oval>
              </v:group>
            </v:group>
          </w:pict>
        </w:r>
      </w:del>
      <w:ins w:id="462" w:author="leksandar komazec" w:date="2022-08-30T17:35:00Z">
        <w:r w:rsidRPr="009A1789">
          <w:rPr>
            <w:sz w:val="24"/>
            <w:szCs w:val="24"/>
            <w:lang w:val="sr-Latn-RS"/>
          </w:rPr>
          <w:t xml:space="preserve">radnih </w:t>
        </w:r>
      </w:ins>
      <w:ins w:id="463" w:author="leksandar komazec" w:date="2022-08-30T17:33:00Z">
        <w:r w:rsidRPr="009A1789">
          <w:rPr>
            <w:sz w:val="24"/>
            <w:szCs w:val="24"/>
            <w:lang w:val="sr-Latn-RS"/>
          </w:rPr>
          <w:t xml:space="preserve">okvira. Softverski </w:t>
        </w:r>
      </w:ins>
      <w:ins w:id="464" w:author="leksandar komazec" w:date="2022-08-30T17:35:00Z">
        <w:r w:rsidRPr="009A1789">
          <w:rPr>
            <w:sz w:val="24"/>
            <w:szCs w:val="24"/>
            <w:lang w:val="sr-Latn-RS"/>
          </w:rPr>
          <w:t xml:space="preserve">radni </w:t>
        </w:r>
      </w:ins>
      <w:ins w:id="465" w:author="leksandar komazec" w:date="2022-08-30T17:34:00Z">
        <w:r w:rsidRPr="009A1789">
          <w:rPr>
            <w:sz w:val="24"/>
            <w:szCs w:val="24"/>
            <w:lang w:val="sr-Latn-RS"/>
          </w:rPr>
          <w:t>okvir je</w:t>
        </w:r>
      </w:ins>
      <w:ins w:id="466" w:author="leksandar komazec" w:date="2022-08-30T17:35:00Z">
        <w:r w:rsidRPr="009A1789">
          <w:rPr>
            <w:sz w:val="24"/>
            <w:szCs w:val="24"/>
            <w:lang w:val="sr-Latn-RS"/>
          </w:rPr>
          <w:t xml:space="preserve"> f</w:t>
        </w:r>
      </w:ins>
      <w:ins w:id="467" w:author="leksandar komazec" w:date="2022-08-30T17:34:00Z">
        <w:r w:rsidRPr="009A1789">
          <w:rPr>
            <w:sz w:val="24"/>
            <w:szCs w:val="24"/>
            <w:lang w:val="sr-Latn-RS"/>
          </w:rPr>
          <w:t>unkcion</w:t>
        </w:r>
      </w:ins>
      <w:ins w:id="468" w:author="leksandar komazec" w:date="2022-08-30T17:35:00Z">
        <w:r w:rsidRPr="009A1789">
          <w:rPr>
            <w:sz w:val="24"/>
            <w:szCs w:val="24"/>
            <w:lang w:val="sr-Latn-RS"/>
          </w:rPr>
          <w:t xml:space="preserve">alnost ili skup funckionalnosti (Na primer </w:t>
        </w:r>
      </w:ins>
      <w:ins w:id="469" w:author="leksandar komazec" w:date="2022-08-30T17:36:00Z">
        <w:r w:rsidR="00196AF1" w:rsidRPr="009A1789">
          <w:rPr>
            <w:sz w:val="24"/>
            <w:szCs w:val="24"/>
            <w:lang w:val="sr-Latn-RS"/>
          </w:rPr>
          <w:t>radni okviri koji služi za razvijanje video igre obično obuhvata funkionalnost čitanja pritisnutog tastera na tastaturi</w:t>
        </w:r>
      </w:ins>
      <w:ins w:id="470" w:author="leksandar komazec" w:date="2022-08-30T17:35:00Z">
        <w:r w:rsidRPr="009A1789">
          <w:rPr>
            <w:sz w:val="24"/>
            <w:szCs w:val="24"/>
            <w:lang w:val="sr-Latn-RS"/>
          </w:rPr>
          <w:t>)</w:t>
        </w:r>
      </w:ins>
      <w:ins w:id="471" w:author="leksandar komazec" w:date="2022-08-30T17:36:00Z">
        <w:r w:rsidR="00196AF1" w:rsidRPr="009A1789">
          <w:rPr>
            <w:sz w:val="24"/>
            <w:szCs w:val="24"/>
            <w:lang w:val="sr-Latn-RS"/>
          </w:rPr>
          <w:t xml:space="preserve"> predstavljen </w:t>
        </w:r>
      </w:ins>
      <w:ins w:id="472" w:author="leksandar komazec" w:date="2022-08-30T17:37:00Z">
        <w:r w:rsidR="00196AF1" w:rsidRPr="009A1789">
          <w:rPr>
            <w:sz w:val="24"/>
            <w:szCs w:val="24"/>
            <w:lang w:val="sr-Latn-RS"/>
          </w:rPr>
          <w:t>u vidu računarskog koda. Svrha softverskog radnog okvira je da olakša posao tako što su bazične funkcionalnst</w:t>
        </w:r>
      </w:ins>
      <w:ins w:id="473" w:author="leksandar komazec" w:date="2022-08-30T17:38:00Z">
        <w:r w:rsidR="00196AF1" w:rsidRPr="009A1789">
          <w:rPr>
            <w:sz w:val="24"/>
            <w:szCs w:val="24"/>
            <w:lang w:val="sr-Latn-RS"/>
          </w:rPr>
          <w:t>i implementirane tako da programeri mogu da koriste te funckionalnosti ubacujući svoj kod koji razvijaju unutar koda samog sofverskog radnog okvira.</w:t>
        </w:r>
      </w:ins>
      <w:ins w:id="474" w:author="leksandar komazec" w:date="2022-08-30T17:39:00Z">
        <w:r w:rsidR="00196AF1">
          <w:rPr>
            <w:sz w:val="24"/>
            <w:szCs w:val="24"/>
            <w:lang w:val="sr-Latn-RS"/>
          </w:rPr>
          <w:t xml:space="preserve"> </w:t>
        </w:r>
      </w:ins>
      <w:ins w:id="475" w:author="leksandar komazec" w:date="2022-08-30T17:41:00Z">
        <w:r w:rsidR="00527B38">
          <w:rPr>
            <w:sz w:val="24"/>
            <w:szCs w:val="24"/>
            <w:lang w:val="sr-Latn-RS"/>
          </w:rPr>
          <w:t>Neki od softverskih radnih okvira su</w:t>
        </w:r>
        <w:r w:rsidR="00527B38">
          <w:rPr>
            <w:sz w:val="24"/>
            <w:szCs w:val="24"/>
            <w:lang w:val="en-US"/>
          </w:rPr>
          <w:t>: “</w:t>
        </w:r>
        <w:proofErr w:type="spellStart"/>
        <w:r w:rsidR="00527B38" w:rsidRPr="00527B38">
          <w:rPr>
            <w:sz w:val="24"/>
            <w:szCs w:val="24"/>
            <w:lang w:val="en-US"/>
          </w:rPr>
          <w:t>libGDX</w:t>
        </w:r>
        <w:proofErr w:type="spellEnd"/>
        <w:r w:rsidR="00527B38">
          <w:rPr>
            <w:sz w:val="24"/>
            <w:szCs w:val="24"/>
            <w:lang w:val="en-US"/>
          </w:rPr>
          <w:t>”, “</w:t>
        </w:r>
        <w:r w:rsidR="00527B38" w:rsidRPr="00527B38">
          <w:rPr>
            <w:sz w:val="24"/>
            <w:szCs w:val="24"/>
            <w:lang w:val="en-US"/>
          </w:rPr>
          <w:t>Phaser</w:t>
        </w:r>
        <w:r w:rsidR="00527B38">
          <w:rPr>
            <w:sz w:val="24"/>
            <w:szCs w:val="24"/>
            <w:lang w:val="en-US"/>
          </w:rPr>
          <w:t xml:space="preserve">”, </w:t>
        </w:r>
      </w:ins>
      <w:ins w:id="476" w:author="leksandar komazec" w:date="2022-08-30T17:42:00Z">
        <w:r w:rsidR="00527B38">
          <w:rPr>
            <w:sz w:val="24"/>
            <w:szCs w:val="24"/>
            <w:lang w:val="en-US"/>
          </w:rPr>
          <w:t>“</w:t>
        </w:r>
        <w:r w:rsidR="00527B38" w:rsidRPr="00527B38">
          <w:rPr>
            <w:sz w:val="24"/>
            <w:szCs w:val="24"/>
            <w:lang w:val="en-US"/>
          </w:rPr>
          <w:t>Game Maker</w:t>
        </w:r>
        <w:r w:rsidR="00527B38">
          <w:rPr>
            <w:sz w:val="24"/>
            <w:szCs w:val="24"/>
            <w:lang w:val="en-US"/>
          </w:rPr>
          <w:t>”, “</w:t>
        </w:r>
        <w:proofErr w:type="spellStart"/>
        <w:r w:rsidR="00527B38">
          <w:rPr>
            <w:sz w:val="24"/>
            <w:szCs w:val="24"/>
            <w:lang w:val="en-US"/>
          </w:rPr>
          <w:t>PyGame</w:t>
        </w:r>
        <w:proofErr w:type="spellEnd"/>
        <w:r w:rsidR="00527B38">
          <w:rPr>
            <w:sz w:val="24"/>
            <w:szCs w:val="24"/>
            <w:lang w:val="en-US"/>
          </w:rPr>
          <w:t xml:space="preserve">” I </w:t>
        </w:r>
        <w:proofErr w:type="spellStart"/>
        <w:r w:rsidR="00527B38">
          <w:rPr>
            <w:sz w:val="24"/>
            <w:szCs w:val="24"/>
            <w:lang w:val="en-US"/>
          </w:rPr>
          <w:t>tako</w:t>
        </w:r>
        <w:proofErr w:type="spellEnd"/>
        <w:r w:rsidR="00527B38">
          <w:rPr>
            <w:sz w:val="24"/>
            <w:szCs w:val="24"/>
            <w:lang w:val="en-US"/>
          </w:rPr>
          <w:t xml:space="preserve"> </w:t>
        </w:r>
        <w:proofErr w:type="spellStart"/>
        <w:r w:rsidR="00527B38">
          <w:rPr>
            <w:sz w:val="24"/>
            <w:szCs w:val="24"/>
            <w:lang w:val="en-US"/>
          </w:rPr>
          <w:t>dalje</w:t>
        </w:r>
        <w:proofErr w:type="spellEnd"/>
        <w:r w:rsidR="00527B38">
          <w:rPr>
            <w:sz w:val="24"/>
            <w:szCs w:val="24"/>
            <w:lang w:val="en-US"/>
          </w:rPr>
          <w:t>.</w:t>
        </w:r>
      </w:ins>
      <w:ins w:id="477" w:author="leksandar komazec" w:date="2022-08-30T17:47:00Z">
        <w:r w:rsidR="009C650B">
          <w:rPr>
            <w:sz w:val="24"/>
            <w:szCs w:val="24"/>
            <w:lang w:val="en-US"/>
          </w:rPr>
          <w:t xml:space="preserve"> </w:t>
        </w:r>
      </w:ins>
      <w:ins w:id="478" w:author="leksandar komazec" w:date="2022-08-30T17:48:00Z">
        <w:r w:rsidR="009C650B">
          <w:rPr>
            <w:sz w:val="24"/>
            <w:szCs w:val="24"/>
            <w:lang w:val="en-US"/>
          </w:rPr>
          <w:t xml:space="preserve">S </w:t>
        </w:r>
        <w:proofErr w:type="spellStart"/>
        <w:r w:rsidR="009C650B">
          <w:rPr>
            <w:sz w:val="24"/>
            <w:szCs w:val="24"/>
            <w:lang w:val="en-US"/>
          </w:rPr>
          <w:t>obzirom</w:t>
        </w:r>
        <w:proofErr w:type="spellEnd"/>
        <w:r w:rsidR="009C650B">
          <w:rPr>
            <w:sz w:val="24"/>
            <w:szCs w:val="24"/>
            <w:lang w:val="en-US"/>
          </w:rPr>
          <w:t xml:space="preserve"> da se </w:t>
        </w:r>
        <w:proofErr w:type="spellStart"/>
        <w:r w:rsidR="009C650B">
          <w:rPr>
            <w:sz w:val="24"/>
            <w:szCs w:val="24"/>
            <w:lang w:val="en-US"/>
          </w:rPr>
          <w:t>svaka</w:t>
        </w:r>
        <w:proofErr w:type="spellEnd"/>
        <w:r w:rsidR="009C650B">
          <w:rPr>
            <w:sz w:val="24"/>
            <w:szCs w:val="24"/>
            <w:lang w:val="en-US"/>
          </w:rPr>
          <w:t xml:space="preserve"> pored same </w:t>
        </w:r>
        <w:proofErr w:type="spellStart"/>
        <w:r w:rsidR="009C650B">
          <w:rPr>
            <w:sz w:val="24"/>
            <w:szCs w:val="24"/>
            <w:lang w:val="en-US"/>
          </w:rPr>
          <w:t>logike</w:t>
        </w:r>
        <w:proofErr w:type="spellEnd"/>
        <w:r w:rsidR="009C650B">
          <w:rPr>
            <w:sz w:val="24"/>
            <w:szCs w:val="24"/>
            <w:lang w:val="en-US"/>
          </w:rPr>
          <w:t xml:space="preserve"> </w:t>
        </w:r>
        <w:proofErr w:type="spellStart"/>
        <w:r w:rsidR="009C650B">
          <w:rPr>
            <w:sz w:val="24"/>
            <w:szCs w:val="24"/>
            <w:lang w:val="en-US"/>
          </w:rPr>
          <w:t>igre</w:t>
        </w:r>
        <w:proofErr w:type="spellEnd"/>
        <w:r w:rsidR="009C650B">
          <w:rPr>
            <w:sz w:val="24"/>
            <w:szCs w:val="24"/>
            <w:lang w:val="en-US"/>
          </w:rPr>
          <w:t xml:space="preserve"> </w:t>
        </w:r>
        <w:proofErr w:type="spellStart"/>
        <w:r w:rsidR="009C650B">
          <w:rPr>
            <w:sz w:val="24"/>
            <w:szCs w:val="24"/>
            <w:lang w:val="en-US"/>
          </w:rPr>
          <w:t>sastoji</w:t>
        </w:r>
        <w:proofErr w:type="spellEnd"/>
        <w:r w:rsidR="009C650B">
          <w:rPr>
            <w:sz w:val="24"/>
            <w:szCs w:val="24"/>
            <w:lang w:val="en-US"/>
          </w:rPr>
          <w:t xml:space="preserve"> </w:t>
        </w:r>
        <w:proofErr w:type="spellStart"/>
        <w:r w:rsidR="009C650B">
          <w:rPr>
            <w:sz w:val="24"/>
            <w:szCs w:val="24"/>
            <w:lang w:val="en-US"/>
          </w:rPr>
          <w:t>i</w:t>
        </w:r>
        <w:proofErr w:type="spellEnd"/>
        <w:r w:rsidR="009C650B">
          <w:rPr>
            <w:sz w:val="24"/>
            <w:szCs w:val="24"/>
            <w:lang w:val="en-US"/>
          </w:rPr>
          <w:t xml:space="preserve"> </w:t>
        </w:r>
        <w:proofErr w:type="spellStart"/>
        <w:r w:rsidR="009C650B">
          <w:rPr>
            <w:sz w:val="24"/>
            <w:szCs w:val="24"/>
            <w:lang w:val="en-US"/>
          </w:rPr>
          <w:t>iz</w:t>
        </w:r>
        <w:proofErr w:type="spellEnd"/>
        <w:r w:rsidR="009C650B">
          <w:rPr>
            <w:sz w:val="24"/>
            <w:szCs w:val="24"/>
            <w:lang w:val="en-US"/>
          </w:rPr>
          <w:t xml:space="preserve"> </w:t>
        </w:r>
      </w:ins>
      <w:proofErr w:type="spellStart"/>
      <w:ins w:id="479" w:author="leksandar komazec" w:date="2022-08-30T17:50:00Z">
        <w:r w:rsidR="009C650B">
          <w:rPr>
            <w:sz w:val="24"/>
            <w:szCs w:val="24"/>
            <w:lang w:val="en-US"/>
          </w:rPr>
          <w:t>resursa</w:t>
        </w:r>
        <w:proofErr w:type="spellEnd"/>
        <w:r w:rsidR="009C650B">
          <w:rPr>
            <w:sz w:val="24"/>
            <w:szCs w:val="24"/>
            <w:lang w:val="en-US"/>
          </w:rPr>
          <w:t xml:space="preserve"> (</w:t>
        </w:r>
      </w:ins>
      <w:proofErr w:type="spellStart"/>
      <w:ins w:id="480" w:author="leksandar komazec" w:date="2022-08-30T17:48:00Z">
        <w:r w:rsidR="009C650B">
          <w:rPr>
            <w:sz w:val="24"/>
            <w:szCs w:val="24"/>
            <w:lang w:val="en-US"/>
          </w:rPr>
          <w:t>grafike</w:t>
        </w:r>
        <w:proofErr w:type="spellEnd"/>
        <w:r w:rsidR="009C650B">
          <w:rPr>
            <w:sz w:val="24"/>
            <w:szCs w:val="24"/>
            <w:lang w:val="en-US"/>
          </w:rPr>
          <w:t xml:space="preserve">, </w:t>
        </w:r>
        <w:proofErr w:type="spellStart"/>
        <w:r w:rsidR="009C650B">
          <w:rPr>
            <w:sz w:val="24"/>
            <w:szCs w:val="24"/>
            <w:lang w:val="en-US"/>
          </w:rPr>
          <w:t>an</w:t>
        </w:r>
      </w:ins>
      <w:ins w:id="481" w:author="leksandar komazec" w:date="2022-08-30T17:49:00Z">
        <w:r w:rsidR="009C650B">
          <w:rPr>
            <w:sz w:val="24"/>
            <w:szCs w:val="24"/>
            <w:lang w:val="en-US"/>
          </w:rPr>
          <w:t>imacija</w:t>
        </w:r>
        <w:proofErr w:type="spellEnd"/>
        <w:r w:rsidR="009C650B">
          <w:rPr>
            <w:sz w:val="24"/>
            <w:szCs w:val="24"/>
            <w:lang w:val="en-US"/>
          </w:rPr>
          <w:t xml:space="preserve">, </w:t>
        </w:r>
        <w:proofErr w:type="spellStart"/>
        <w:r w:rsidR="009C650B">
          <w:rPr>
            <w:sz w:val="24"/>
            <w:szCs w:val="24"/>
            <w:lang w:val="en-US"/>
          </w:rPr>
          <w:t>zvučnih</w:t>
        </w:r>
        <w:proofErr w:type="spellEnd"/>
        <w:r w:rsidR="009C650B">
          <w:rPr>
            <w:sz w:val="24"/>
            <w:szCs w:val="24"/>
            <w:lang w:val="en-US"/>
          </w:rPr>
          <w:t xml:space="preserve"> </w:t>
        </w:r>
        <w:proofErr w:type="spellStart"/>
        <w:r w:rsidR="009C650B">
          <w:rPr>
            <w:sz w:val="24"/>
            <w:szCs w:val="24"/>
            <w:lang w:val="en-US"/>
          </w:rPr>
          <w:t>efekata</w:t>
        </w:r>
        <w:proofErr w:type="spellEnd"/>
        <w:r w:rsidR="009C650B">
          <w:rPr>
            <w:sz w:val="24"/>
            <w:szCs w:val="24"/>
            <w:lang w:val="en-US"/>
          </w:rPr>
          <w:t xml:space="preserve"> </w:t>
        </w:r>
        <w:proofErr w:type="spellStart"/>
        <w:r w:rsidR="009C650B">
          <w:rPr>
            <w:sz w:val="24"/>
            <w:szCs w:val="24"/>
            <w:lang w:val="en-US"/>
          </w:rPr>
          <w:t>i</w:t>
        </w:r>
        <w:proofErr w:type="spellEnd"/>
        <w:r w:rsidR="009C650B">
          <w:rPr>
            <w:sz w:val="24"/>
            <w:szCs w:val="24"/>
            <w:lang w:val="en-US"/>
          </w:rPr>
          <w:t xml:space="preserve"> </w:t>
        </w:r>
        <w:proofErr w:type="spellStart"/>
        <w:r w:rsidR="009C650B">
          <w:rPr>
            <w:sz w:val="24"/>
            <w:szCs w:val="24"/>
            <w:lang w:val="en-US"/>
          </w:rPr>
          <w:t>muzike</w:t>
        </w:r>
      </w:ins>
      <w:proofErr w:type="spellEnd"/>
      <w:ins w:id="482" w:author="leksandar komazec" w:date="2022-08-30T17:50:00Z">
        <w:r w:rsidR="009C650B">
          <w:rPr>
            <w:sz w:val="24"/>
            <w:szCs w:val="24"/>
            <w:lang w:val="en-US"/>
          </w:rPr>
          <w:t>)</w:t>
        </w:r>
      </w:ins>
      <w:ins w:id="483" w:author="leksandar komazec" w:date="2022-08-30T17:49:00Z">
        <w:r w:rsidR="009C650B">
          <w:rPr>
            <w:sz w:val="24"/>
            <w:szCs w:val="24"/>
            <w:lang w:val="en-US"/>
          </w:rPr>
          <w:t xml:space="preserve">, </w:t>
        </w:r>
        <w:proofErr w:type="spellStart"/>
        <w:r w:rsidR="009C650B">
          <w:rPr>
            <w:sz w:val="24"/>
            <w:szCs w:val="24"/>
            <w:lang w:val="en-US"/>
          </w:rPr>
          <w:t>postoj</w:t>
        </w:r>
        <w:proofErr w:type="spellEnd"/>
        <w:r w:rsidR="009C650B">
          <w:rPr>
            <w:sz w:val="24"/>
            <w:szCs w:val="24"/>
            <w:lang w:val="en-US"/>
          </w:rPr>
          <w:t xml:space="preserve"> </w:t>
        </w:r>
        <w:proofErr w:type="spellStart"/>
        <w:r w:rsidR="009C650B">
          <w:rPr>
            <w:sz w:val="24"/>
            <w:szCs w:val="24"/>
            <w:lang w:val="en-US"/>
          </w:rPr>
          <w:t>pregršt</w:t>
        </w:r>
        <w:proofErr w:type="spellEnd"/>
        <w:r w:rsidR="009C650B">
          <w:rPr>
            <w:sz w:val="24"/>
            <w:szCs w:val="24"/>
            <w:lang w:val="en-US"/>
          </w:rPr>
          <w:t xml:space="preserve"> </w:t>
        </w:r>
        <w:proofErr w:type="spellStart"/>
        <w:r w:rsidR="009C650B">
          <w:rPr>
            <w:sz w:val="24"/>
            <w:szCs w:val="24"/>
            <w:lang w:val="en-US"/>
          </w:rPr>
          <w:t>alata</w:t>
        </w:r>
        <w:proofErr w:type="spellEnd"/>
        <w:r w:rsidR="009C650B">
          <w:rPr>
            <w:sz w:val="24"/>
            <w:szCs w:val="24"/>
            <w:lang w:val="en-US"/>
          </w:rPr>
          <w:t xml:space="preserve"> </w:t>
        </w:r>
        <w:proofErr w:type="spellStart"/>
        <w:r w:rsidR="009C650B">
          <w:rPr>
            <w:sz w:val="24"/>
            <w:szCs w:val="24"/>
            <w:lang w:val="en-US"/>
          </w:rPr>
          <w:t>pomoću</w:t>
        </w:r>
        <w:proofErr w:type="spellEnd"/>
        <w:r w:rsidR="009C650B">
          <w:rPr>
            <w:sz w:val="24"/>
            <w:szCs w:val="24"/>
            <w:lang w:val="en-US"/>
          </w:rPr>
          <w:t xml:space="preserve"> koji je </w:t>
        </w:r>
        <w:proofErr w:type="spellStart"/>
        <w:r w:rsidR="009C650B">
          <w:rPr>
            <w:sz w:val="24"/>
            <w:szCs w:val="24"/>
            <w:lang w:val="en-US"/>
          </w:rPr>
          <w:t>moguće</w:t>
        </w:r>
        <w:proofErr w:type="spellEnd"/>
        <w:r w:rsidR="009C650B">
          <w:rPr>
            <w:sz w:val="24"/>
            <w:szCs w:val="24"/>
            <w:lang w:val="en-US"/>
          </w:rPr>
          <w:t xml:space="preserve"> </w:t>
        </w:r>
        <w:proofErr w:type="spellStart"/>
        <w:r w:rsidR="009C650B">
          <w:rPr>
            <w:sz w:val="24"/>
            <w:szCs w:val="24"/>
            <w:lang w:val="en-US"/>
          </w:rPr>
          <w:t>kreirati</w:t>
        </w:r>
        <w:proofErr w:type="spellEnd"/>
        <w:r w:rsidR="009C650B">
          <w:rPr>
            <w:sz w:val="24"/>
            <w:szCs w:val="24"/>
            <w:lang w:val="en-US"/>
          </w:rPr>
          <w:t xml:space="preserve"> </w:t>
        </w:r>
      </w:ins>
      <w:proofErr w:type="spellStart"/>
      <w:ins w:id="484" w:author="leksandar komazec" w:date="2022-08-30T17:50:00Z">
        <w:r w:rsidR="009C650B">
          <w:rPr>
            <w:sz w:val="24"/>
            <w:szCs w:val="24"/>
            <w:lang w:val="en-US"/>
          </w:rPr>
          <w:t>te</w:t>
        </w:r>
        <w:proofErr w:type="spellEnd"/>
        <w:r w:rsidR="009C650B">
          <w:rPr>
            <w:sz w:val="24"/>
            <w:szCs w:val="24"/>
            <w:lang w:val="en-US"/>
          </w:rPr>
          <w:t xml:space="preserve"> </w:t>
        </w:r>
        <w:proofErr w:type="spellStart"/>
        <w:r w:rsidR="009C650B">
          <w:rPr>
            <w:sz w:val="24"/>
            <w:szCs w:val="24"/>
            <w:lang w:val="en-US"/>
          </w:rPr>
          <w:t>resurse</w:t>
        </w:r>
        <w:proofErr w:type="spellEnd"/>
        <w:r w:rsidR="009C650B">
          <w:rPr>
            <w:sz w:val="24"/>
            <w:szCs w:val="24"/>
            <w:lang w:val="en-US"/>
          </w:rPr>
          <w:t>.</w:t>
        </w:r>
      </w:ins>
    </w:p>
    <w:p w14:paraId="3755E93D" w14:textId="44099D29" w:rsidR="009C650B" w:rsidRDefault="009C650B" w:rsidP="00527B38">
      <w:pPr>
        <w:pStyle w:val="ListParagraph"/>
        <w:ind w:left="0"/>
        <w:jc w:val="both"/>
        <w:rPr>
          <w:ins w:id="485" w:author="leksandar komazec" w:date="2022-08-30T17:50:00Z"/>
          <w:sz w:val="24"/>
          <w:szCs w:val="24"/>
          <w:lang w:val="en-US"/>
        </w:rPr>
      </w:pPr>
    </w:p>
    <w:p w14:paraId="3FDF0377" w14:textId="34FEC216" w:rsidR="009C650B" w:rsidRPr="009C650B" w:rsidRDefault="00E95DF8">
      <w:pPr>
        <w:pStyle w:val="Heading3"/>
        <w:ind w:left="630"/>
        <w:rPr>
          <w:ins w:id="486" w:author="leksandar komazec" w:date="2022-08-30T17:43:00Z"/>
        </w:rPr>
        <w:pPrChange w:id="487" w:author="leksandar komazec" w:date="2022-08-31T20:17:00Z">
          <w:pPr>
            <w:pStyle w:val="ListParagraph"/>
            <w:ind w:left="0"/>
            <w:jc w:val="both"/>
          </w:pPr>
        </w:pPrChange>
      </w:pPr>
      <w:ins w:id="488" w:author="leksandar komazec" w:date="2022-08-30T17:51:00Z">
        <w:r>
          <w:t>Game Engine</w:t>
        </w:r>
      </w:ins>
      <w:ins w:id="489" w:author="leksandar komazec" w:date="2022-08-30T17:52:00Z">
        <w:r>
          <w:t xml:space="preserve"> – </w:t>
        </w:r>
        <w:proofErr w:type="spellStart"/>
        <w:r>
          <w:t>Razvojno</w:t>
        </w:r>
        <w:proofErr w:type="spellEnd"/>
        <w:r>
          <w:t xml:space="preserve"> </w:t>
        </w:r>
        <w:proofErr w:type="spellStart"/>
        <w:r>
          <w:t>okru</w:t>
        </w:r>
        <w:proofErr w:type="spellEnd"/>
        <w:r>
          <w:rPr>
            <w:lang w:val="sr-Latn-RS"/>
          </w:rPr>
          <w:t>ženje za kreiranje video igara</w:t>
        </w:r>
      </w:ins>
    </w:p>
    <w:p w14:paraId="2EE9D147" w14:textId="6342D0DC" w:rsidR="00E95DF8" w:rsidRDefault="00196AF1" w:rsidP="00E95DF8">
      <w:pPr>
        <w:pStyle w:val="ListParagraph"/>
        <w:ind w:left="0"/>
        <w:jc w:val="both"/>
        <w:rPr>
          <w:ins w:id="490" w:author="leksandar komazec" w:date="2022-08-30T17:58:00Z"/>
          <w:sz w:val="24"/>
          <w:szCs w:val="24"/>
          <w:lang w:val="en-US"/>
        </w:rPr>
      </w:pPr>
      <w:ins w:id="491" w:author="leksandar komazec" w:date="2022-08-30T17:40:00Z">
        <w:r>
          <w:rPr>
            <w:sz w:val="24"/>
            <w:szCs w:val="24"/>
            <w:lang w:val="sr-Latn-RS"/>
          </w:rPr>
          <w:br/>
        </w:r>
      </w:ins>
      <w:ins w:id="492" w:author="leksandar komazec" w:date="2022-08-30T17:52:00Z">
        <w:r w:rsidR="00E95DF8">
          <w:rPr>
            <w:sz w:val="24"/>
            <w:szCs w:val="24"/>
            <w:lang w:val="sr-Latn-RS"/>
          </w:rPr>
          <w:t>Glavna razlika između softverskog radnog okvira i game engine</w:t>
        </w:r>
        <w:r w:rsidR="00E95DF8">
          <w:rPr>
            <w:sz w:val="24"/>
            <w:szCs w:val="24"/>
            <w:lang w:val="en-US"/>
          </w:rPr>
          <w:t xml:space="preserve">-a je u tome </w:t>
        </w:r>
        <w:r w:rsidR="00E95DF8">
          <w:rPr>
            <w:sz w:val="24"/>
            <w:szCs w:val="24"/>
            <w:lang w:val="sr-Latn-RS"/>
          </w:rPr>
          <w:t>što j</w:t>
        </w:r>
      </w:ins>
      <w:ins w:id="493" w:author="leksandar komazec" w:date="2022-08-30T17:53:00Z">
        <w:r w:rsidR="00E95DF8">
          <w:rPr>
            <w:sz w:val="24"/>
            <w:szCs w:val="24"/>
            <w:lang w:val="sr-Latn-RS"/>
          </w:rPr>
          <w:t>e game engine skup softverskog radnog okvira kao i svih potrebnih alata za razvoj video igara. Glavna ideja game engina je standarizacija razvoja videa igara kako bi</w:t>
        </w:r>
      </w:ins>
      <w:ins w:id="494" w:author="leksandar komazec" w:date="2022-08-30T17:54:00Z">
        <w:r w:rsidR="00E95DF8">
          <w:rPr>
            <w:sz w:val="24"/>
            <w:szCs w:val="24"/>
            <w:lang w:val="sr-Latn-RS"/>
          </w:rPr>
          <w:t xml:space="preserve"> se došlo do bržeg i unfiromnog razvoja na način da svi programeri, umetnici, animatori koriste iste alate, to jeste alate koje im pruža </w:t>
        </w:r>
      </w:ins>
      <w:ins w:id="495" w:author="leksandar komazec" w:date="2022-08-30T17:55:00Z">
        <w:r w:rsidR="00E95DF8">
          <w:rPr>
            <w:sz w:val="24"/>
            <w:szCs w:val="24"/>
            <w:lang w:val="sr-Latn-RS"/>
          </w:rPr>
          <w:t>razvojno okruženje. Tako da se u game engine</w:t>
        </w:r>
        <w:r w:rsidR="00E95DF8">
          <w:rPr>
            <w:sz w:val="24"/>
            <w:szCs w:val="24"/>
            <w:lang w:val="en-US"/>
          </w:rPr>
          <w:t xml:space="preserve">-u pored </w:t>
        </w:r>
        <w:proofErr w:type="spellStart"/>
        <w:r w:rsidR="00E95DF8">
          <w:rPr>
            <w:sz w:val="24"/>
            <w:szCs w:val="24"/>
            <w:lang w:val="en-US"/>
          </w:rPr>
          <w:t>softverskog</w:t>
        </w:r>
        <w:proofErr w:type="spellEnd"/>
        <w:r w:rsidR="00E95DF8">
          <w:rPr>
            <w:sz w:val="24"/>
            <w:szCs w:val="24"/>
            <w:lang w:val="en-US"/>
          </w:rPr>
          <w:t xml:space="preserve"> </w:t>
        </w:r>
        <w:proofErr w:type="spellStart"/>
        <w:r w:rsidR="00E95DF8">
          <w:rPr>
            <w:sz w:val="24"/>
            <w:szCs w:val="24"/>
            <w:lang w:val="en-US"/>
          </w:rPr>
          <w:t>radnog</w:t>
        </w:r>
        <w:proofErr w:type="spellEnd"/>
        <w:r w:rsidR="00E95DF8">
          <w:rPr>
            <w:sz w:val="24"/>
            <w:szCs w:val="24"/>
            <w:lang w:val="en-US"/>
          </w:rPr>
          <w:t xml:space="preserve"> </w:t>
        </w:r>
        <w:proofErr w:type="spellStart"/>
        <w:r w:rsidR="00E95DF8">
          <w:rPr>
            <w:sz w:val="24"/>
            <w:szCs w:val="24"/>
            <w:lang w:val="en-US"/>
          </w:rPr>
          <w:t>okvira</w:t>
        </w:r>
        <w:proofErr w:type="spellEnd"/>
        <w:r w:rsidR="00E95DF8">
          <w:rPr>
            <w:sz w:val="24"/>
            <w:szCs w:val="24"/>
            <w:lang w:val="en-US"/>
          </w:rPr>
          <w:t xml:space="preserve"> </w:t>
        </w:r>
        <w:proofErr w:type="spellStart"/>
        <w:r w:rsidR="00E95DF8">
          <w:rPr>
            <w:sz w:val="24"/>
            <w:szCs w:val="24"/>
            <w:lang w:val="en-US"/>
          </w:rPr>
          <w:t>kojeg</w:t>
        </w:r>
        <w:proofErr w:type="spellEnd"/>
        <w:r w:rsidR="00E95DF8">
          <w:rPr>
            <w:sz w:val="24"/>
            <w:szCs w:val="24"/>
            <w:lang w:val="en-US"/>
          </w:rPr>
          <w:t xml:space="preserve"> </w:t>
        </w:r>
        <w:proofErr w:type="spellStart"/>
        <w:r w:rsidR="00E95DF8">
          <w:rPr>
            <w:sz w:val="24"/>
            <w:szCs w:val="24"/>
            <w:lang w:val="en-US"/>
          </w:rPr>
          <w:t>koriste</w:t>
        </w:r>
        <w:proofErr w:type="spellEnd"/>
        <w:r w:rsidR="00E95DF8">
          <w:rPr>
            <w:sz w:val="24"/>
            <w:szCs w:val="24"/>
            <w:lang w:val="en-US"/>
          </w:rPr>
          <w:t xml:space="preserve"> </w:t>
        </w:r>
        <w:proofErr w:type="spellStart"/>
        <w:r w:rsidR="00E95DF8">
          <w:rPr>
            <w:sz w:val="24"/>
            <w:szCs w:val="24"/>
            <w:lang w:val="en-US"/>
          </w:rPr>
          <w:t>programeri</w:t>
        </w:r>
        <w:proofErr w:type="spellEnd"/>
        <w:r w:rsidR="00E95DF8">
          <w:rPr>
            <w:sz w:val="24"/>
            <w:szCs w:val="24"/>
            <w:lang w:val="en-US"/>
          </w:rPr>
          <w:t xml:space="preserve"> </w:t>
        </w:r>
      </w:ins>
      <w:proofErr w:type="spellStart"/>
      <w:ins w:id="496" w:author="leksandar komazec" w:date="2022-08-30T17:56:00Z">
        <w:r w:rsidR="00E95DF8">
          <w:rPr>
            <w:sz w:val="24"/>
            <w:szCs w:val="24"/>
            <w:lang w:val="en-US"/>
          </w:rPr>
          <w:t>nalaze</w:t>
        </w:r>
        <w:proofErr w:type="spellEnd"/>
        <w:r w:rsidR="00E95DF8">
          <w:rPr>
            <w:sz w:val="24"/>
            <w:szCs w:val="24"/>
            <w:lang w:val="en-US"/>
          </w:rPr>
          <w:t xml:space="preserve"> </w:t>
        </w:r>
        <w:proofErr w:type="spellStart"/>
        <w:r w:rsidR="00E95DF8">
          <w:rPr>
            <w:sz w:val="24"/>
            <w:szCs w:val="24"/>
            <w:lang w:val="en-US"/>
          </w:rPr>
          <w:t>i</w:t>
        </w:r>
        <w:proofErr w:type="spellEnd"/>
        <w:r w:rsidR="00E95DF8">
          <w:rPr>
            <w:sz w:val="24"/>
            <w:szCs w:val="24"/>
            <w:lang w:val="en-US"/>
          </w:rPr>
          <w:t xml:space="preserve"> </w:t>
        </w:r>
        <w:proofErr w:type="spellStart"/>
        <w:r w:rsidR="00F334E8">
          <w:rPr>
            <w:sz w:val="24"/>
            <w:szCs w:val="24"/>
            <w:lang w:val="en-US"/>
          </w:rPr>
          <w:t>alati</w:t>
        </w:r>
        <w:proofErr w:type="spellEnd"/>
        <w:r w:rsidR="00F334E8">
          <w:rPr>
            <w:sz w:val="24"/>
            <w:szCs w:val="24"/>
            <w:lang w:val="en-US"/>
          </w:rPr>
          <w:t xml:space="preserve"> za </w:t>
        </w:r>
        <w:proofErr w:type="spellStart"/>
        <w:r w:rsidR="00F334E8">
          <w:rPr>
            <w:sz w:val="24"/>
            <w:szCs w:val="24"/>
            <w:lang w:val="en-US"/>
          </w:rPr>
          <w:t>razvoj</w:t>
        </w:r>
        <w:proofErr w:type="spellEnd"/>
        <w:r w:rsidR="00F334E8">
          <w:rPr>
            <w:sz w:val="24"/>
            <w:szCs w:val="24"/>
            <w:lang w:val="en-US"/>
          </w:rPr>
          <w:t xml:space="preserve"> </w:t>
        </w:r>
        <w:proofErr w:type="spellStart"/>
        <w:r w:rsidR="00F334E8">
          <w:rPr>
            <w:sz w:val="24"/>
            <w:szCs w:val="24"/>
            <w:lang w:val="en-US"/>
          </w:rPr>
          <w:t>nivoa</w:t>
        </w:r>
        <w:proofErr w:type="spellEnd"/>
        <w:r w:rsidR="00F334E8">
          <w:rPr>
            <w:sz w:val="24"/>
            <w:szCs w:val="24"/>
            <w:lang w:val="en-US"/>
          </w:rPr>
          <w:t xml:space="preserve"> u video </w:t>
        </w:r>
        <w:proofErr w:type="spellStart"/>
        <w:r w:rsidR="00F334E8">
          <w:rPr>
            <w:sz w:val="24"/>
            <w:szCs w:val="24"/>
            <w:lang w:val="en-US"/>
          </w:rPr>
          <w:t>igri</w:t>
        </w:r>
        <w:proofErr w:type="spellEnd"/>
        <w:r w:rsidR="00F334E8">
          <w:rPr>
            <w:sz w:val="24"/>
            <w:szCs w:val="24"/>
            <w:lang w:val="en-US"/>
          </w:rPr>
          <w:t xml:space="preserve">, </w:t>
        </w:r>
        <w:proofErr w:type="spellStart"/>
        <w:r w:rsidR="00F334E8">
          <w:rPr>
            <w:sz w:val="24"/>
            <w:szCs w:val="24"/>
            <w:lang w:val="en-US"/>
          </w:rPr>
          <w:t>alat</w:t>
        </w:r>
        <w:proofErr w:type="spellEnd"/>
        <w:r w:rsidR="00F334E8">
          <w:rPr>
            <w:sz w:val="24"/>
            <w:szCs w:val="24"/>
            <w:lang w:val="en-US"/>
          </w:rPr>
          <w:t xml:space="preserve"> za </w:t>
        </w:r>
        <w:proofErr w:type="spellStart"/>
        <w:r w:rsidR="00F334E8">
          <w:rPr>
            <w:sz w:val="24"/>
            <w:szCs w:val="24"/>
            <w:lang w:val="en-US"/>
          </w:rPr>
          <w:t>kreiranje</w:t>
        </w:r>
        <w:proofErr w:type="spellEnd"/>
        <w:r w:rsidR="00F334E8">
          <w:rPr>
            <w:sz w:val="24"/>
            <w:szCs w:val="24"/>
            <w:lang w:val="en-US"/>
          </w:rPr>
          <w:t xml:space="preserve"> </w:t>
        </w:r>
        <w:proofErr w:type="spellStart"/>
        <w:r w:rsidR="00F334E8">
          <w:rPr>
            <w:sz w:val="24"/>
            <w:szCs w:val="24"/>
            <w:lang w:val="en-US"/>
          </w:rPr>
          <w:t>zvučnog</w:t>
        </w:r>
        <w:proofErr w:type="spellEnd"/>
        <w:r w:rsidR="00F334E8">
          <w:rPr>
            <w:sz w:val="24"/>
            <w:szCs w:val="24"/>
            <w:lang w:val="en-US"/>
          </w:rPr>
          <w:t xml:space="preserve"> </w:t>
        </w:r>
        <w:proofErr w:type="spellStart"/>
        <w:r w:rsidR="00F334E8">
          <w:rPr>
            <w:sz w:val="24"/>
            <w:szCs w:val="24"/>
            <w:lang w:val="en-US"/>
          </w:rPr>
          <w:t>i</w:t>
        </w:r>
        <w:proofErr w:type="spellEnd"/>
        <w:r w:rsidR="00F334E8">
          <w:rPr>
            <w:sz w:val="24"/>
            <w:szCs w:val="24"/>
            <w:lang w:val="en-US"/>
          </w:rPr>
          <w:t xml:space="preserve"> </w:t>
        </w:r>
        <w:proofErr w:type="spellStart"/>
        <w:r w:rsidR="00F334E8">
          <w:rPr>
            <w:sz w:val="24"/>
            <w:szCs w:val="24"/>
            <w:lang w:val="en-US"/>
          </w:rPr>
          <w:t>vizuelnog</w:t>
        </w:r>
        <w:proofErr w:type="spellEnd"/>
        <w:r w:rsidR="00F334E8">
          <w:rPr>
            <w:sz w:val="24"/>
            <w:szCs w:val="24"/>
            <w:lang w:val="en-US"/>
          </w:rPr>
          <w:t xml:space="preserve"> </w:t>
        </w:r>
        <w:proofErr w:type="spellStart"/>
        <w:r w:rsidR="00F334E8">
          <w:rPr>
            <w:sz w:val="24"/>
            <w:szCs w:val="24"/>
            <w:lang w:val="en-US"/>
          </w:rPr>
          <w:t>sadržaja</w:t>
        </w:r>
        <w:proofErr w:type="spellEnd"/>
        <w:r w:rsidR="00F334E8">
          <w:rPr>
            <w:sz w:val="24"/>
            <w:szCs w:val="24"/>
            <w:lang w:val="en-US"/>
          </w:rPr>
          <w:t xml:space="preserve">. </w:t>
        </w:r>
        <w:proofErr w:type="spellStart"/>
        <w:r w:rsidR="00F334E8">
          <w:rPr>
            <w:sz w:val="24"/>
            <w:szCs w:val="24"/>
            <w:lang w:val="en-US"/>
          </w:rPr>
          <w:t>Takođe</w:t>
        </w:r>
        <w:proofErr w:type="spellEnd"/>
        <w:r w:rsidR="00F334E8">
          <w:rPr>
            <w:sz w:val="24"/>
            <w:szCs w:val="24"/>
            <w:lang w:val="en-US"/>
          </w:rPr>
          <w:t xml:space="preserve"> </w:t>
        </w:r>
        <w:proofErr w:type="spellStart"/>
        <w:r w:rsidR="00F334E8">
          <w:rPr>
            <w:sz w:val="24"/>
            <w:szCs w:val="24"/>
            <w:lang w:val="en-US"/>
          </w:rPr>
          <w:t>vrlo</w:t>
        </w:r>
        <w:proofErr w:type="spellEnd"/>
        <w:r w:rsidR="00F334E8">
          <w:rPr>
            <w:sz w:val="24"/>
            <w:szCs w:val="24"/>
            <w:lang w:val="en-US"/>
          </w:rPr>
          <w:t xml:space="preserve"> </w:t>
        </w:r>
        <w:proofErr w:type="spellStart"/>
        <w:r w:rsidR="00F334E8">
          <w:rPr>
            <w:sz w:val="24"/>
            <w:szCs w:val="24"/>
            <w:lang w:val="en-US"/>
          </w:rPr>
          <w:t>često</w:t>
        </w:r>
        <w:proofErr w:type="spellEnd"/>
        <w:r w:rsidR="00F334E8">
          <w:rPr>
            <w:sz w:val="24"/>
            <w:szCs w:val="24"/>
            <w:lang w:val="en-US"/>
          </w:rPr>
          <w:t xml:space="preserve"> </w:t>
        </w:r>
        <w:proofErr w:type="spellStart"/>
        <w:r w:rsidR="00F334E8">
          <w:rPr>
            <w:sz w:val="24"/>
            <w:szCs w:val="24"/>
            <w:lang w:val="en-US"/>
          </w:rPr>
          <w:t>naj</w:t>
        </w:r>
      </w:ins>
      <w:ins w:id="497" w:author="leksandar komazec" w:date="2022-08-30T17:57:00Z">
        <w:r w:rsidR="00F334E8">
          <w:rPr>
            <w:sz w:val="24"/>
            <w:szCs w:val="24"/>
            <w:lang w:val="en-US"/>
          </w:rPr>
          <w:t>poznatiji</w:t>
        </w:r>
        <w:proofErr w:type="spellEnd"/>
        <w:r w:rsidR="00F334E8">
          <w:rPr>
            <w:sz w:val="24"/>
            <w:szCs w:val="24"/>
            <w:lang w:val="en-US"/>
          </w:rPr>
          <w:t xml:space="preserve"> game engine-</w:t>
        </w:r>
        <w:proofErr w:type="spellStart"/>
        <w:r w:rsidR="00F334E8">
          <w:rPr>
            <w:sz w:val="24"/>
            <w:szCs w:val="24"/>
            <w:lang w:val="en-US"/>
          </w:rPr>
          <w:t>i</w:t>
        </w:r>
        <w:proofErr w:type="spellEnd"/>
        <w:r w:rsidR="00F334E8">
          <w:rPr>
            <w:sz w:val="24"/>
            <w:szCs w:val="24"/>
            <w:lang w:val="sr-Latn-RS"/>
          </w:rPr>
          <w:t xml:space="preserve"> pružaju i mogućnost jednostavnog umetanja projektnih fajlova iz nekih drugih alata za kreatore koji bi želeli da svoj projekat nastave unutar okvira alata game engine</w:t>
        </w:r>
      </w:ins>
      <w:ins w:id="498" w:author="leksandar komazec" w:date="2022-08-30T17:58:00Z">
        <w:r w:rsidR="00F334E8">
          <w:rPr>
            <w:sz w:val="24"/>
            <w:szCs w:val="24"/>
            <w:lang w:val="en-US"/>
          </w:rPr>
          <w:t xml:space="preserve">-a, a do </w:t>
        </w:r>
        <w:proofErr w:type="spellStart"/>
        <w:r w:rsidR="00F334E8">
          <w:rPr>
            <w:sz w:val="24"/>
            <w:szCs w:val="24"/>
            <w:lang w:val="en-US"/>
          </w:rPr>
          <w:t>sada</w:t>
        </w:r>
        <w:proofErr w:type="spellEnd"/>
        <w:r w:rsidR="00F334E8">
          <w:rPr>
            <w:sz w:val="24"/>
            <w:szCs w:val="24"/>
            <w:lang w:val="en-US"/>
          </w:rPr>
          <w:t xml:space="preserve"> </w:t>
        </w:r>
        <w:proofErr w:type="spellStart"/>
        <w:r w:rsidR="00F334E8">
          <w:rPr>
            <w:sz w:val="24"/>
            <w:szCs w:val="24"/>
            <w:lang w:val="en-US"/>
          </w:rPr>
          <w:t>su</w:t>
        </w:r>
        <w:proofErr w:type="spellEnd"/>
        <w:r w:rsidR="00F334E8">
          <w:rPr>
            <w:sz w:val="24"/>
            <w:szCs w:val="24"/>
            <w:lang w:val="en-US"/>
          </w:rPr>
          <w:t xml:space="preserve"> </w:t>
        </w:r>
        <w:proofErr w:type="spellStart"/>
        <w:r w:rsidR="00F334E8">
          <w:rPr>
            <w:sz w:val="24"/>
            <w:szCs w:val="24"/>
            <w:lang w:val="en-US"/>
          </w:rPr>
          <w:t>koristili</w:t>
        </w:r>
        <w:proofErr w:type="spellEnd"/>
        <w:r w:rsidR="00F334E8">
          <w:rPr>
            <w:sz w:val="24"/>
            <w:szCs w:val="24"/>
            <w:lang w:val="en-US"/>
          </w:rPr>
          <w:t xml:space="preserve"> </w:t>
        </w:r>
        <w:proofErr w:type="spellStart"/>
        <w:r w:rsidR="00F334E8">
          <w:rPr>
            <w:sz w:val="24"/>
            <w:szCs w:val="24"/>
            <w:lang w:val="en-US"/>
          </w:rPr>
          <w:t>neki</w:t>
        </w:r>
        <w:proofErr w:type="spellEnd"/>
        <w:r w:rsidR="00F334E8">
          <w:rPr>
            <w:sz w:val="24"/>
            <w:szCs w:val="24"/>
            <w:lang w:val="en-US"/>
          </w:rPr>
          <w:t xml:space="preserve"> </w:t>
        </w:r>
        <w:proofErr w:type="spellStart"/>
        <w:r w:rsidR="00F334E8">
          <w:rPr>
            <w:sz w:val="24"/>
            <w:szCs w:val="24"/>
            <w:lang w:val="en-US"/>
          </w:rPr>
          <w:t>drugi</w:t>
        </w:r>
        <w:proofErr w:type="spellEnd"/>
        <w:r w:rsidR="00F334E8">
          <w:rPr>
            <w:sz w:val="24"/>
            <w:szCs w:val="24"/>
            <w:lang w:val="en-US"/>
          </w:rPr>
          <w:t xml:space="preserve"> </w:t>
        </w:r>
        <w:proofErr w:type="spellStart"/>
        <w:r w:rsidR="00F334E8">
          <w:rPr>
            <w:sz w:val="24"/>
            <w:szCs w:val="24"/>
            <w:lang w:val="en-US"/>
          </w:rPr>
          <w:t>alat</w:t>
        </w:r>
        <w:proofErr w:type="spellEnd"/>
        <w:r w:rsidR="00F334E8">
          <w:rPr>
            <w:sz w:val="24"/>
            <w:szCs w:val="24"/>
            <w:lang w:val="en-US"/>
          </w:rPr>
          <w:t>.</w:t>
        </w:r>
      </w:ins>
    </w:p>
    <w:p w14:paraId="155376AB" w14:textId="7888818F" w:rsidR="00F334E8" w:rsidRDefault="00F334E8" w:rsidP="00E95DF8">
      <w:pPr>
        <w:pStyle w:val="ListParagraph"/>
        <w:ind w:left="0"/>
        <w:jc w:val="both"/>
        <w:rPr>
          <w:ins w:id="499" w:author="leksandar komazec" w:date="2022-08-30T23:23:00Z"/>
          <w:sz w:val="24"/>
          <w:szCs w:val="24"/>
          <w:lang w:val="en-US"/>
        </w:rPr>
      </w:pPr>
      <w:proofErr w:type="spellStart"/>
      <w:ins w:id="500" w:author="leksandar komazec" w:date="2022-08-30T17:58:00Z">
        <w:r>
          <w:rPr>
            <w:sz w:val="24"/>
            <w:szCs w:val="24"/>
            <w:lang w:val="en-US"/>
          </w:rPr>
          <w:t>Neki</w:t>
        </w:r>
        <w:proofErr w:type="spellEnd"/>
        <w:r>
          <w:rPr>
            <w:sz w:val="24"/>
            <w:szCs w:val="24"/>
            <w:lang w:val="en-US"/>
          </w:rPr>
          <w:t xml:space="preserve"> od </w:t>
        </w:r>
        <w:proofErr w:type="spellStart"/>
        <w:r>
          <w:rPr>
            <w:sz w:val="24"/>
            <w:szCs w:val="24"/>
            <w:lang w:val="en-US"/>
          </w:rPr>
          <w:t>najpoznatijih</w:t>
        </w:r>
        <w:proofErr w:type="spellEnd"/>
        <w:r>
          <w:rPr>
            <w:sz w:val="24"/>
            <w:szCs w:val="24"/>
            <w:lang w:val="en-US"/>
          </w:rPr>
          <w:t xml:space="preserve"> game engine-a </w:t>
        </w:r>
        <w:proofErr w:type="spellStart"/>
        <w:r>
          <w:rPr>
            <w:sz w:val="24"/>
            <w:szCs w:val="24"/>
            <w:lang w:val="en-US"/>
          </w:rPr>
          <w:t>su</w:t>
        </w:r>
        <w:proofErr w:type="spellEnd"/>
        <w:r>
          <w:rPr>
            <w:sz w:val="24"/>
            <w:szCs w:val="24"/>
            <w:lang w:val="en-US"/>
          </w:rPr>
          <w:t>:</w:t>
        </w:r>
      </w:ins>
    </w:p>
    <w:p w14:paraId="27DF47EE" w14:textId="77777777" w:rsidR="00645548" w:rsidRDefault="00645548" w:rsidP="00E95DF8">
      <w:pPr>
        <w:pStyle w:val="ListParagraph"/>
        <w:ind w:left="0"/>
        <w:jc w:val="both"/>
        <w:rPr>
          <w:ins w:id="501" w:author="leksandar komazec" w:date="2022-08-30T23:16:00Z"/>
          <w:sz w:val="24"/>
          <w:szCs w:val="24"/>
          <w:lang w:val="en-US"/>
        </w:rPr>
      </w:pPr>
    </w:p>
    <w:p w14:paraId="656973AF" w14:textId="0D85A520" w:rsidR="00EC6E65" w:rsidRPr="00645548" w:rsidRDefault="00EC6E65" w:rsidP="00EC6E65">
      <w:pPr>
        <w:pStyle w:val="ListParagraph"/>
        <w:numPr>
          <w:ilvl w:val="0"/>
          <w:numId w:val="28"/>
        </w:numPr>
        <w:jc w:val="both"/>
        <w:rPr>
          <w:ins w:id="502" w:author="leksandar komazec" w:date="2022-08-30T23:23:00Z"/>
          <w:sz w:val="24"/>
          <w:szCs w:val="24"/>
          <w:lang w:val="en-US"/>
          <w:rPrChange w:id="503" w:author="leksandar komazec" w:date="2022-08-30T23:23:00Z">
            <w:rPr>
              <w:ins w:id="504" w:author="leksandar komazec" w:date="2022-08-30T23:23:00Z"/>
              <w:sz w:val="24"/>
              <w:szCs w:val="24"/>
              <w:lang w:val="sr-Latn-RS"/>
            </w:rPr>
          </w:rPrChange>
        </w:rPr>
      </w:pPr>
      <w:ins w:id="505" w:author="leksandar komazec" w:date="2022-08-30T23:16:00Z">
        <w:r>
          <w:rPr>
            <w:sz w:val="24"/>
            <w:szCs w:val="24"/>
            <w:lang w:val="en-US"/>
          </w:rPr>
          <w:t xml:space="preserve">Unity – </w:t>
        </w:r>
        <w:proofErr w:type="spellStart"/>
        <w:r>
          <w:rPr>
            <w:sz w:val="24"/>
            <w:szCs w:val="24"/>
            <w:lang w:val="en-US"/>
          </w:rPr>
          <w:t>Verovatno</w:t>
        </w:r>
        <w:proofErr w:type="spellEnd"/>
        <w:r>
          <w:rPr>
            <w:sz w:val="24"/>
            <w:szCs w:val="24"/>
            <w:lang w:val="en-US"/>
          </w:rPr>
          <w:t xml:space="preserve"> </w:t>
        </w:r>
        <w:proofErr w:type="spellStart"/>
        <w:r>
          <w:rPr>
            <w:sz w:val="24"/>
            <w:szCs w:val="24"/>
            <w:lang w:val="en-US"/>
          </w:rPr>
          <w:t>jedan</w:t>
        </w:r>
        <w:proofErr w:type="spellEnd"/>
        <w:r>
          <w:rPr>
            <w:sz w:val="24"/>
            <w:szCs w:val="24"/>
            <w:lang w:val="en-US"/>
          </w:rPr>
          <w:t xml:space="preserve"> od </w:t>
        </w:r>
        <w:proofErr w:type="spellStart"/>
        <w:r>
          <w:rPr>
            <w:sz w:val="24"/>
            <w:szCs w:val="24"/>
            <w:lang w:val="en-US"/>
          </w:rPr>
          <w:t>najkori</w:t>
        </w:r>
        <w:proofErr w:type="spellEnd"/>
        <w:r>
          <w:rPr>
            <w:sz w:val="24"/>
            <w:szCs w:val="24"/>
            <w:lang w:val="sr-Latn-RS"/>
          </w:rPr>
          <w:t xml:space="preserve">šćenijih </w:t>
        </w:r>
      </w:ins>
      <w:ins w:id="506" w:author="leksandar komazec" w:date="2022-08-30T23:18:00Z">
        <w:r>
          <w:rPr>
            <w:sz w:val="24"/>
            <w:szCs w:val="24"/>
            <w:lang w:val="sr-Latn-RS"/>
          </w:rPr>
          <w:t>game engine</w:t>
        </w:r>
        <w:r>
          <w:rPr>
            <w:sz w:val="24"/>
            <w:szCs w:val="24"/>
            <w:lang w:val="en-US"/>
          </w:rPr>
          <w:t xml:space="preserve">-a </w:t>
        </w:r>
      </w:ins>
      <w:proofErr w:type="spellStart"/>
      <w:ins w:id="507" w:author="leksandar komazec" w:date="2022-08-30T23:19:00Z">
        <w:r w:rsidR="00645548">
          <w:rPr>
            <w:sz w:val="24"/>
            <w:szCs w:val="24"/>
            <w:lang w:val="en-US"/>
          </w:rPr>
          <w:t>kod</w:t>
        </w:r>
        <w:proofErr w:type="spellEnd"/>
        <w:r w:rsidR="00645548">
          <w:rPr>
            <w:sz w:val="24"/>
            <w:szCs w:val="24"/>
            <w:lang w:val="en-US"/>
          </w:rPr>
          <w:t xml:space="preserve"> </w:t>
        </w:r>
        <w:proofErr w:type="spellStart"/>
        <w:r w:rsidR="00645548">
          <w:rPr>
            <w:sz w:val="24"/>
            <w:szCs w:val="24"/>
            <w:lang w:val="en-US"/>
          </w:rPr>
          <w:t>programera</w:t>
        </w:r>
        <w:proofErr w:type="spellEnd"/>
        <w:r w:rsidR="00645548">
          <w:rPr>
            <w:sz w:val="24"/>
            <w:szCs w:val="24"/>
            <w:lang w:val="en-US"/>
          </w:rPr>
          <w:t xml:space="preserve"> koji </w:t>
        </w:r>
        <w:proofErr w:type="spellStart"/>
        <w:r w:rsidR="00645548">
          <w:rPr>
            <w:sz w:val="24"/>
            <w:szCs w:val="24"/>
            <w:lang w:val="en-US"/>
          </w:rPr>
          <w:t>rade</w:t>
        </w:r>
        <w:proofErr w:type="spellEnd"/>
        <w:r w:rsidR="00645548">
          <w:rPr>
            <w:sz w:val="24"/>
            <w:szCs w:val="24"/>
            <w:lang w:val="en-US"/>
          </w:rPr>
          <w:t xml:space="preserve"> </w:t>
        </w:r>
        <w:proofErr w:type="spellStart"/>
        <w:r w:rsidR="00645548">
          <w:rPr>
            <w:sz w:val="24"/>
            <w:szCs w:val="24"/>
            <w:lang w:val="en-US"/>
          </w:rPr>
          <w:t>na</w:t>
        </w:r>
        <w:proofErr w:type="spellEnd"/>
        <w:r w:rsidR="00645548">
          <w:rPr>
            <w:sz w:val="24"/>
            <w:szCs w:val="24"/>
            <w:lang w:val="en-US"/>
          </w:rPr>
          <w:t xml:space="preserve"> </w:t>
        </w:r>
        <w:proofErr w:type="spellStart"/>
        <w:r w:rsidR="00645548">
          <w:rPr>
            <w:sz w:val="24"/>
            <w:szCs w:val="24"/>
            <w:lang w:val="en-US"/>
          </w:rPr>
          <w:t>samostalnim</w:t>
        </w:r>
        <w:proofErr w:type="spellEnd"/>
        <w:r w:rsidR="00645548">
          <w:rPr>
            <w:sz w:val="24"/>
            <w:szCs w:val="24"/>
            <w:lang w:val="en-US"/>
          </w:rPr>
          <w:t xml:space="preserve"> </w:t>
        </w:r>
        <w:proofErr w:type="spellStart"/>
        <w:r w:rsidR="00645548">
          <w:rPr>
            <w:sz w:val="24"/>
            <w:szCs w:val="24"/>
            <w:lang w:val="en-US"/>
          </w:rPr>
          <w:t>projektima</w:t>
        </w:r>
        <w:proofErr w:type="spellEnd"/>
        <w:r w:rsidR="00645548">
          <w:rPr>
            <w:sz w:val="24"/>
            <w:szCs w:val="24"/>
            <w:lang w:val="en-US"/>
          </w:rPr>
          <w:t xml:space="preserve">, </w:t>
        </w:r>
        <w:proofErr w:type="spellStart"/>
        <w:r w:rsidR="00645548">
          <w:rPr>
            <w:sz w:val="24"/>
            <w:szCs w:val="24"/>
            <w:lang w:val="en-US"/>
          </w:rPr>
          <w:t>kao</w:t>
        </w:r>
        <w:proofErr w:type="spellEnd"/>
        <w:r w:rsidR="00645548">
          <w:rPr>
            <w:sz w:val="24"/>
            <w:szCs w:val="24"/>
            <w:lang w:val="en-US"/>
          </w:rPr>
          <w:t xml:space="preserve"> </w:t>
        </w:r>
        <w:proofErr w:type="spellStart"/>
        <w:r w:rsidR="00645548">
          <w:rPr>
            <w:sz w:val="24"/>
            <w:szCs w:val="24"/>
            <w:lang w:val="en-US"/>
          </w:rPr>
          <w:t>i</w:t>
        </w:r>
        <w:proofErr w:type="spellEnd"/>
        <w:r w:rsidR="00645548">
          <w:rPr>
            <w:sz w:val="24"/>
            <w:szCs w:val="24"/>
            <w:lang w:val="en-US"/>
          </w:rPr>
          <w:t xml:space="preserve"> </w:t>
        </w:r>
        <w:proofErr w:type="spellStart"/>
        <w:r w:rsidR="00645548">
          <w:rPr>
            <w:sz w:val="24"/>
            <w:szCs w:val="24"/>
            <w:lang w:val="en-US"/>
          </w:rPr>
          <w:t>kod</w:t>
        </w:r>
        <w:proofErr w:type="spellEnd"/>
        <w:r w:rsidR="00645548">
          <w:rPr>
            <w:sz w:val="24"/>
            <w:szCs w:val="24"/>
            <w:lang w:val="en-US"/>
          </w:rPr>
          <w:t xml:space="preserve"> </w:t>
        </w:r>
      </w:ins>
      <w:proofErr w:type="spellStart"/>
      <w:ins w:id="508" w:author="leksandar komazec" w:date="2022-08-30T23:20:00Z">
        <w:r w:rsidR="00645548">
          <w:rPr>
            <w:sz w:val="24"/>
            <w:szCs w:val="24"/>
            <w:lang w:val="en-US"/>
          </w:rPr>
          <w:t>manjih</w:t>
        </w:r>
        <w:proofErr w:type="spellEnd"/>
        <w:r w:rsidR="00645548">
          <w:rPr>
            <w:sz w:val="24"/>
            <w:szCs w:val="24"/>
            <w:lang w:val="en-US"/>
          </w:rPr>
          <w:t xml:space="preserve"> </w:t>
        </w:r>
        <w:proofErr w:type="spellStart"/>
        <w:r w:rsidR="00645548">
          <w:rPr>
            <w:sz w:val="24"/>
            <w:szCs w:val="24"/>
            <w:lang w:val="en-US"/>
          </w:rPr>
          <w:t>grupa</w:t>
        </w:r>
        <w:proofErr w:type="spellEnd"/>
        <w:r w:rsidR="00645548">
          <w:rPr>
            <w:sz w:val="24"/>
            <w:szCs w:val="24"/>
            <w:lang w:val="en-US"/>
          </w:rPr>
          <w:t xml:space="preserve"> </w:t>
        </w:r>
        <w:proofErr w:type="spellStart"/>
        <w:r w:rsidR="00645548">
          <w:rPr>
            <w:sz w:val="24"/>
            <w:szCs w:val="24"/>
            <w:lang w:val="en-US"/>
          </w:rPr>
          <w:t>programera</w:t>
        </w:r>
        <w:proofErr w:type="spellEnd"/>
        <w:r w:rsidR="00645548">
          <w:rPr>
            <w:sz w:val="24"/>
            <w:szCs w:val="24"/>
            <w:lang w:val="en-US"/>
          </w:rPr>
          <w:t xml:space="preserve">. </w:t>
        </w:r>
        <w:proofErr w:type="spellStart"/>
        <w:r w:rsidR="00645548">
          <w:rPr>
            <w:sz w:val="24"/>
            <w:szCs w:val="24"/>
            <w:lang w:val="en-US"/>
          </w:rPr>
          <w:t>Jezici</w:t>
        </w:r>
        <w:proofErr w:type="spellEnd"/>
        <w:r w:rsidR="00645548">
          <w:rPr>
            <w:sz w:val="24"/>
            <w:szCs w:val="24"/>
            <w:lang w:val="en-US"/>
          </w:rPr>
          <w:t xml:space="preserve"> koji se </w:t>
        </w:r>
        <w:proofErr w:type="spellStart"/>
        <w:r w:rsidR="00645548">
          <w:rPr>
            <w:sz w:val="24"/>
            <w:szCs w:val="24"/>
            <w:lang w:val="en-US"/>
          </w:rPr>
          <w:t>koriste</w:t>
        </w:r>
        <w:proofErr w:type="spellEnd"/>
        <w:r w:rsidR="00645548">
          <w:rPr>
            <w:sz w:val="24"/>
            <w:szCs w:val="24"/>
            <w:lang w:val="en-US"/>
          </w:rPr>
          <w:t xml:space="preserve"> u </w:t>
        </w:r>
        <w:proofErr w:type="spellStart"/>
        <w:r w:rsidR="00645548">
          <w:rPr>
            <w:sz w:val="24"/>
            <w:szCs w:val="24"/>
            <w:lang w:val="en-US"/>
          </w:rPr>
          <w:t>ovom</w:t>
        </w:r>
        <w:proofErr w:type="spellEnd"/>
        <w:r w:rsidR="00645548">
          <w:rPr>
            <w:sz w:val="24"/>
            <w:szCs w:val="24"/>
            <w:lang w:val="en-US"/>
          </w:rPr>
          <w:t xml:space="preserve"> engine-u </w:t>
        </w:r>
        <w:proofErr w:type="spellStart"/>
        <w:r w:rsidR="00645548">
          <w:rPr>
            <w:sz w:val="24"/>
            <w:szCs w:val="24"/>
            <w:lang w:val="en-US"/>
          </w:rPr>
          <w:t>su</w:t>
        </w:r>
        <w:proofErr w:type="spellEnd"/>
        <w:r w:rsidR="00645548">
          <w:rPr>
            <w:sz w:val="24"/>
            <w:szCs w:val="24"/>
            <w:lang w:val="en-US"/>
          </w:rPr>
          <w:t xml:space="preserve"> C# koji </w:t>
        </w:r>
        <w:proofErr w:type="spellStart"/>
        <w:r w:rsidR="00645548">
          <w:rPr>
            <w:sz w:val="24"/>
            <w:szCs w:val="24"/>
            <w:lang w:val="en-US"/>
          </w:rPr>
          <w:t>omogu</w:t>
        </w:r>
        <w:proofErr w:type="spellEnd"/>
        <w:r w:rsidR="00645548">
          <w:rPr>
            <w:sz w:val="24"/>
            <w:szCs w:val="24"/>
            <w:lang w:val="sr-Latn-RS"/>
          </w:rPr>
          <w:t>ćava fine performanse</w:t>
        </w:r>
      </w:ins>
      <w:ins w:id="509" w:author="leksandar komazec" w:date="2022-08-30T23:21:00Z">
        <w:r w:rsidR="00645548">
          <w:rPr>
            <w:sz w:val="24"/>
            <w:szCs w:val="24"/>
            <w:lang w:val="sr-Latn-RS"/>
          </w:rPr>
          <w:t xml:space="preserve"> kao i veliku održivost koda, kao i Lua jezik koji služi za pisanje raznih skripti. Do relativno skoro je bio pogodan za razvisanje dvo dimenzionalnih igara</w:t>
        </w:r>
      </w:ins>
      <w:ins w:id="510" w:author="leksandar komazec" w:date="2022-08-30T23:22:00Z">
        <w:r w:rsidR="00645548">
          <w:rPr>
            <w:sz w:val="24"/>
            <w:szCs w:val="24"/>
            <w:lang w:val="sr-Latn-RS"/>
          </w:rPr>
          <w:t xml:space="preserve"> ali je u međuvremenu razvi</w:t>
        </w:r>
        <w:proofErr w:type="spellStart"/>
        <w:r w:rsidR="00645548">
          <w:rPr>
            <w:sz w:val="24"/>
            <w:szCs w:val="24"/>
            <w:lang w:val="en-US"/>
          </w:rPr>
          <w:t>jen</w:t>
        </w:r>
        <w:proofErr w:type="spellEnd"/>
        <w:r w:rsidR="00645548">
          <w:rPr>
            <w:sz w:val="24"/>
            <w:szCs w:val="24"/>
            <w:lang w:val="en-US"/>
          </w:rPr>
          <w:t xml:space="preserve"> U</w:t>
        </w:r>
      </w:ins>
      <w:ins w:id="511" w:author="leksandar komazec" w:date="2022-08-30T23:23:00Z">
        <w:r w:rsidR="00645548">
          <w:rPr>
            <w:sz w:val="24"/>
            <w:szCs w:val="24"/>
            <w:lang w:val="en-US"/>
          </w:rPr>
          <w:t xml:space="preserve">nity 3D koji </w:t>
        </w:r>
        <w:proofErr w:type="spellStart"/>
        <w:r w:rsidR="00645548">
          <w:rPr>
            <w:sz w:val="24"/>
            <w:szCs w:val="24"/>
            <w:lang w:val="en-US"/>
          </w:rPr>
          <w:t>omogu</w:t>
        </w:r>
        <w:proofErr w:type="spellEnd"/>
        <w:r w:rsidR="00645548">
          <w:rPr>
            <w:sz w:val="24"/>
            <w:szCs w:val="24"/>
            <w:lang w:val="sr-Latn-RS"/>
          </w:rPr>
          <w:t>ćava efikasan razvoj trodimenzionalnih vide igara.</w:t>
        </w:r>
      </w:ins>
    </w:p>
    <w:p w14:paraId="5B1C7E7C" w14:textId="77777777" w:rsidR="00645548" w:rsidRPr="00645548" w:rsidRDefault="00645548">
      <w:pPr>
        <w:pStyle w:val="ListParagraph"/>
        <w:jc w:val="both"/>
        <w:rPr>
          <w:ins w:id="512" w:author="leksandar komazec" w:date="2022-08-30T23:21:00Z"/>
          <w:sz w:val="24"/>
          <w:szCs w:val="24"/>
          <w:lang w:val="en-US"/>
          <w:rPrChange w:id="513" w:author="leksandar komazec" w:date="2022-08-30T23:21:00Z">
            <w:rPr>
              <w:ins w:id="514" w:author="leksandar komazec" w:date="2022-08-30T23:21:00Z"/>
              <w:sz w:val="24"/>
              <w:szCs w:val="24"/>
              <w:lang w:val="sr-Latn-RS"/>
            </w:rPr>
          </w:rPrChange>
        </w:rPr>
        <w:pPrChange w:id="515" w:author="leksandar komazec" w:date="2022-08-30T23:23:00Z">
          <w:pPr>
            <w:pStyle w:val="ListParagraph"/>
            <w:numPr>
              <w:numId w:val="28"/>
            </w:numPr>
            <w:tabs>
              <w:tab w:val="num" w:pos="720"/>
            </w:tabs>
            <w:ind w:hanging="360"/>
            <w:jc w:val="both"/>
          </w:pPr>
        </w:pPrChange>
      </w:pPr>
    </w:p>
    <w:p w14:paraId="2FB8A250" w14:textId="1D7DC739" w:rsidR="00645548" w:rsidRPr="00825AEA" w:rsidRDefault="00645548" w:rsidP="00EC6E65">
      <w:pPr>
        <w:pStyle w:val="ListParagraph"/>
        <w:numPr>
          <w:ilvl w:val="0"/>
          <w:numId w:val="28"/>
        </w:numPr>
        <w:jc w:val="both"/>
        <w:rPr>
          <w:ins w:id="516" w:author="leksandar komazec" w:date="2022-08-30T23:26:00Z"/>
          <w:sz w:val="24"/>
          <w:szCs w:val="24"/>
          <w:lang w:val="en-US"/>
          <w:rPrChange w:id="517" w:author="leksandar komazec" w:date="2022-08-30T23:26:00Z">
            <w:rPr>
              <w:ins w:id="518" w:author="leksandar komazec" w:date="2022-08-30T23:26:00Z"/>
              <w:sz w:val="24"/>
              <w:szCs w:val="24"/>
              <w:lang w:val="sr-Latn-RS"/>
            </w:rPr>
          </w:rPrChange>
        </w:rPr>
      </w:pPr>
      <w:ins w:id="519" w:author="leksandar komazec" w:date="2022-08-30T23:21:00Z">
        <w:r>
          <w:rPr>
            <w:sz w:val="24"/>
            <w:szCs w:val="24"/>
            <w:lang w:val="sr-Latn-RS"/>
          </w:rPr>
          <w:t xml:space="preserve">Unreal </w:t>
        </w:r>
      </w:ins>
      <w:ins w:id="520" w:author="leksandar komazec" w:date="2022-08-30T23:23:00Z">
        <w:r w:rsidR="00825AEA">
          <w:rPr>
            <w:sz w:val="24"/>
            <w:szCs w:val="24"/>
            <w:lang w:val="en-US"/>
          </w:rPr>
          <w:t>–</w:t>
        </w:r>
        <w:r>
          <w:rPr>
            <w:sz w:val="24"/>
            <w:szCs w:val="24"/>
            <w:lang w:val="en-US"/>
          </w:rPr>
          <w:t xml:space="preserve"> </w:t>
        </w:r>
        <w:r w:rsidR="00825AEA">
          <w:rPr>
            <w:sz w:val="24"/>
            <w:szCs w:val="24"/>
            <w:lang w:val="en-US"/>
          </w:rPr>
          <w:t>Pored Unity-ja</w:t>
        </w:r>
        <w:r w:rsidR="00825AEA">
          <w:rPr>
            <w:sz w:val="24"/>
            <w:szCs w:val="24"/>
            <w:lang w:val="sr-Latn-RS"/>
          </w:rPr>
          <w:t xml:space="preserve"> jedan od najkorišćeniji</w:t>
        </w:r>
      </w:ins>
      <w:ins w:id="521" w:author="leksandar komazec" w:date="2022-08-30T23:24:00Z">
        <w:r w:rsidR="00825AEA">
          <w:rPr>
            <w:sz w:val="24"/>
            <w:szCs w:val="24"/>
            <w:lang w:val="sr-Latn-RS"/>
          </w:rPr>
          <w:t>h game engine</w:t>
        </w:r>
        <w:r w:rsidR="00825AEA">
          <w:rPr>
            <w:sz w:val="24"/>
            <w:szCs w:val="24"/>
            <w:lang w:val="en-US"/>
          </w:rPr>
          <w:t xml:space="preserve">-a koji se </w:t>
        </w:r>
        <w:proofErr w:type="spellStart"/>
        <w:r w:rsidR="00825AEA">
          <w:rPr>
            <w:sz w:val="24"/>
            <w:szCs w:val="24"/>
            <w:lang w:val="en-US"/>
          </w:rPr>
          <w:t>uglavnom</w:t>
        </w:r>
        <w:proofErr w:type="spellEnd"/>
        <w:r w:rsidR="00825AEA">
          <w:rPr>
            <w:sz w:val="24"/>
            <w:szCs w:val="24"/>
            <w:lang w:val="en-US"/>
          </w:rPr>
          <w:t xml:space="preserve"> </w:t>
        </w:r>
        <w:proofErr w:type="spellStart"/>
        <w:r w:rsidR="00825AEA">
          <w:rPr>
            <w:sz w:val="24"/>
            <w:szCs w:val="24"/>
            <w:lang w:val="en-US"/>
          </w:rPr>
          <w:t>koristi</w:t>
        </w:r>
        <w:proofErr w:type="spellEnd"/>
        <w:r w:rsidR="00825AEA">
          <w:rPr>
            <w:sz w:val="24"/>
            <w:szCs w:val="24"/>
            <w:lang w:val="en-US"/>
          </w:rPr>
          <w:t xml:space="preserve"> za </w:t>
        </w:r>
        <w:proofErr w:type="spellStart"/>
        <w:r w:rsidR="00825AEA">
          <w:rPr>
            <w:sz w:val="24"/>
            <w:szCs w:val="24"/>
            <w:lang w:val="en-US"/>
          </w:rPr>
          <w:t>kreiranje</w:t>
        </w:r>
        <w:proofErr w:type="spellEnd"/>
        <w:r w:rsidR="00825AEA">
          <w:rPr>
            <w:sz w:val="24"/>
            <w:szCs w:val="24"/>
            <w:lang w:val="en-US"/>
          </w:rPr>
          <w:t xml:space="preserve"> </w:t>
        </w:r>
        <w:proofErr w:type="spellStart"/>
        <w:r w:rsidR="00825AEA">
          <w:rPr>
            <w:sz w:val="24"/>
            <w:szCs w:val="24"/>
            <w:lang w:val="en-US"/>
          </w:rPr>
          <w:t>trodimenzionalnih</w:t>
        </w:r>
        <w:proofErr w:type="spellEnd"/>
        <w:r w:rsidR="00825AEA">
          <w:rPr>
            <w:sz w:val="24"/>
            <w:szCs w:val="24"/>
            <w:lang w:val="en-US"/>
          </w:rPr>
          <w:t xml:space="preserve"> video </w:t>
        </w:r>
        <w:proofErr w:type="spellStart"/>
        <w:r w:rsidR="00825AEA">
          <w:rPr>
            <w:sz w:val="24"/>
            <w:szCs w:val="24"/>
            <w:lang w:val="en-US"/>
          </w:rPr>
          <w:t>igara</w:t>
        </w:r>
        <w:proofErr w:type="spellEnd"/>
        <w:r w:rsidR="00825AEA">
          <w:rPr>
            <w:sz w:val="24"/>
            <w:szCs w:val="24"/>
            <w:lang w:val="en-US"/>
          </w:rPr>
          <w:t xml:space="preserve">. </w:t>
        </w:r>
        <w:proofErr w:type="spellStart"/>
        <w:r w:rsidR="00825AEA">
          <w:rPr>
            <w:sz w:val="24"/>
            <w:szCs w:val="24"/>
            <w:lang w:val="en-US"/>
          </w:rPr>
          <w:t>Jezik</w:t>
        </w:r>
        <w:proofErr w:type="spellEnd"/>
        <w:r w:rsidR="00825AEA">
          <w:rPr>
            <w:sz w:val="24"/>
            <w:szCs w:val="24"/>
            <w:lang w:val="en-US"/>
          </w:rPr>
          <w:t xml:space="preserve"> koji se </w:t>
        </w:r>
        <w:proofErr w:type="spellStart"/>
        <w:r w:rsidR="00825AEA">
          <w:rPr>
            <w:sz w:val="24"/>
            <w:szCs w:val="24"/>
            <w:lang w:val="en-US"/>
          </w:rPr>
          <w:t>koristi</w:t>
        </w:r>
        <w:proofErr w:type="spellEnd"/>
        <w:r w:rsidR="00825AEA">
          <w:rPr>
            <w:sz w:val="24"/>
            <w:szCs w:val="24"/>
            <w:lang w:val="en-US"/>
          </w:rPr>
          <w:t xml:space="preserve"> je C++, </w:t>
        </w:r>
        <w:proofErr w:type="spellStart"/>
        <w:r w:rsidR="00825AEA">
          <w:rPr>
            <w:sz w:val="24"/>
            <w:szCs w:val="24"/>
            <w:lang w:val="en-US"/>
          </w:rPr>
          <w:t>tako</w:t>
        </w:r>
        <w:proofErr w:type="spellEnd"/>
        <w:r w:rsidR="00825AEA">
          <w:rPr>
            <w:sz w:val="24"/>
            <w:szCs w:val="24"/>
            <w:lang w:val="en-US"/>
          </w:rPr>
          <w:t xml:space="preserve"> d</w:t>
        </w:r>
      </w:ins>
      <w:ins w:id="522" w:author="leksandar komazec" w:date="2022-08-30T23:25:00Z">
        <w:r w:rsidR="00825AEA">
          <w:rPr>
            <w:sz w:val="24"/>
            <w:szCs w:val="24"/>
            <w:lang w:val="en-US"/>
          </w:rPr>
          <w:t xml:space="preserve">a je </w:t>
        </w:r>
        <w:proofErr w:type="spellStart"/>
        <w:r w:rsidR="00825AEA">
          <w:rPr>
            <w:sz w:val="24"/>
            <w:szCs w:val="24"/>
            <w:lang w:val="en-US"/>
          </w:rPr>
          <w:t>glavni</w:t>
        </w:r>
        <w:proofErr w:type="spellEnd"/>
        <w:r w:rsidR="00825AEA">
          <w:rPr>
            <w:sz w:val="24"/>
            <w:szCs w:val="24"/>
            <w:lang w:val="en-US"/>
          </w:rPr>
          <w:t xml:space="preserve"> </w:t>
        </w:r>
        <w:proofErr w:type="spellStart"/>
        <w:r w:rsidR="00825AEA">
          <w:rPr>
            <w:sz w:val="24"/>
            <w:szCs w:val="24"/>
            <w:lang w:val="en-US"/>
          </w:rPr>
          <w:t>adut</w:t>
        </w:r>
        <w:proofErr w:type="spellEnd"/>
        <w:r w:rsidR="00825AEA">
          <w:rPr>
            <w:sz w:val="24"/>
            <w:szCs w:val="24"/>
            <w:lang w:val="en-US"/>
          </w:rPr>
          <w:t xml:space="preserve"> </w:t>
        </w:r>
        <w:proofErr w:type="spellStart"/>
        <w:r w:rsidR="00825AEA">
          <w:rPr>
            <w:sz w:val="24"/>
            <w:szCs w:val="24"/>
            <w:lang w:val="en-US"/>
          </w:rPr>
          <w:t>ovog</w:t>
        </w:r>
        <w:proofErr w:type="spellEnd"/>
        <w:r w:rsidR="00825AEA">
          <w:rPr>
            <w:sz w:val="24"/>
            <w:szCs w:val="24"/>
            <w:lang w:val="en-US"/>
          </w:rPr>
          <w:t xml:space="preserve"> engine-a </w:t>
        </w:r>
        <w:proofErr w:type="spellStart"/>
        <w:r w:rsidR="00825AEA">
          <w:rPr>
            <w:sz w:val="24"/>
            <w:szCs w:val="24"/>
            <w:lang w:val="en-US"/>
          </w:rPr>
          <w:t>mogu</w:t>
        </w:r>
        <w:proofErr w:type="spellEnd"/>
        <w:r w:rsidR="00825AEA">
          <w:rPr>
            <w:sz w:val="24"/>
            <w:szCs w:val="24"/>
            <w:lang w:val="sr-Latn-RS"/>
          </w:rPr>
          <w:t xml:space="preserve">ćnost razvoja </w:t>
        </w:r>
      </w:ins>
      <w:ins w:id="523" w:author="leksandar komazec" w:date="2022-08-30T23:26:00Z">
        <w:r w:rsidR="00825AEA">
          <w:rPr>
            <w:sz w:val="24"/>
            <w:szCs w:val="24"/>
            <w:lang w:val="sr-Latn-RS"/>
          </w:rPr>
          <w:t>igara sa fantastičnim performansama.</w:t>
        </w:r>
      </w:ins>
    </w:p>
    <w:p w14:paraId="19B0B373" w14:textId="77777777" w:rsidR="00825AEA" w:rsidRPr="009A1789" w:rsidRDefault="00825AEA">
      <w:pPr>
        <w:pStyle w:val="ListParagraph"/>
        <w:rPr>
          <w:ins w:id="524" w:author="leksandar komazec" w:date="2022-08-30T23:26:00Z"/>
          <w:sz w:val="24"/>
          <w:szCs w:val="24"/>
          <w:lang w:val="en-US"/>
        </w:rPr>
        <w:pPrChange w:id="525" w:author="leksandar komazec" w:date="2022-08-30T23:26:00Z">
          <w:pPr>
            <w:pStyle w:val="ListParagraph"/>
            <w:numPr>
              <w:numId w:val="28"/>
            </w:numPr>
            <w:tabs>
              <w:tab w:val="num" w:pos="720"/>
            </w:tabs>
            <w:ind w:hanging="360"/>
            <w:jc w:val="both"/>
          </w:pPr>
        </w:pPrChange>
      </w:pPr>
    </w:p>
    <w:p w14:paraId="7D50A401" w14:textId="4AE0A925" w:rsidR="00825AEA" w:rsidRDefault="00825AEA">
      <w:pPr>
        <w:pStyle w:val="ListParagraph"/>
        <w:numPr>
          <w:ilvl w:val="0"/>
          <w:numId w:val="28"/>
        </w:numPr>
        <w:jc w:val="both"/>
        <w:rPr>
          <w:ins w:id="526" w:author="leksandar komazec" w:date="2022-08-30T17:58:00Z"/>
          <w:sz w:val="24"/>
          <w:szCs w:val="24"/>
          <w:lang w:val="en-US"/>
        </w:rPr>
        <w:pPrChange w:id="527" w:author="leksandar komazec" w:date="2022-08-30T23:16:00Z">
          <w:pPr>
            <w:pStyle w:val="ListParagraph"/>
            <w:ind w:left="0"/>
            <w:jc w:val="both"/>
          </w:pPr>
        </w:pPrChange>
      </w:pPr>
      <w:proofErr w:type="spellStart"/>
      <w:ins w:id="528" w:author="leksandar komazec" w:date="2022-08-30T23:26:00Z">
        <w:r>
          <w:rPr>
            <w:sz w:val="24"/>
            <w:szCs w:val="24"/>
            <w:lang w:val="en-US"/>
          </w:rPr>
          <w:t>Mnogi</w:t>
        </w:r>
        <w:proofErr w:type="spellEnd"/>
        <w:r>
          <w:rPr>
            <w:sz w:val="24"/>
            <w:szCs w:val="24"/>
            <w:lang w:val="en-US"/>
          </w:rPr>
          <w:t xml:space="preserve"> </w:t>
        </w:r>
        <w:proofErr w:type="spellStart"/>
        <w:r>
          <w:rPr>
            <w:sz w:val="24"/>
            <w:szCs w:val="24"/>
            <w:lang w:val="en-US"/>
          </w:rPr>
          <w:t>drugi</w:t>
        </w:r>
        <w:proofErr w:type="spellEnd"/>
        <w:r>
          <w:rPr>
            <w:sz w:val="24"/>
            <w:szCs w:val="24"/>
            <w:lang w:val="en-US"/>
          </w:rPr>
          <w:t xml:space="preserve"> </w:t>
        </w:r>
        <w:proofErr w:type="spellStart"/>
        <w:r>
          <w:rPr>
            <w:sz w:val="24"/>
            <w:szCs w:val="24"/>
            <w:lang w:val="en-US"/>
          </w:rPr>
          <w:t>poput</w:t>
        </w:r>
        <w:proofErr w:type="spellEnd"/>
        <w:r>
          <w:rPr>
            <w:sz w:val="24"/>
            <w:szCs w:val="24"/>
            <w:lang w:val="en-US"/>
          </w:rPr>
          <w:t xml:space="preserve"> </w:t>
        </w:r>
        <w:proofErr w:type="spellStart"/>
        <w:r>
          <w:rPr>
            <w:sz w:val="24"/>
            <w:szCs w:val="24"/>
            <w:lang w:val="en-US"/>
          </w:rPr>
          <w:t>Godota</w:t>
        </w:r>
        <w:proofErr w:type="spellEnd"/>
        <w:r>
          <w:rPr>
            <w:sz w:val="24"/>
            <w:szCs w:val="24"/>
            <w:lang w:val="en-US"/>
          </w:rPr>
          <w:t xml:space="preserve">, </w:t>
        </w:r>
        <w:proofErr w:type="spellStart"/>
        <w:r>
          <w:rPr>
            <w:sz w:val="24"/>
            <w:szCs w:val="24"/>
            <w:lang w:val="en-US"/>
          </w:rPr>
          <w:t>GameMaker</w:t>
        </w:r>
        <w:proofErr w:type="spellEnd"/>
        <w:r>
          <w:rPr>
            <w:sz w:val="24"/>
            <w:szCs w:val="24"/>
            <w:lang w:val="en-US"/>
          </w:rPr>
          <w:t>-a, C</w:t>
        </w:r>
      </w:ins>
      <w:ins w:id="529" w:author="leksandar komazec" w:date="2022-08-30T23:27:00Z">
        <w:r>
          <w:rPr>
            <w:sz w:val="24"/>
            <w:szCs w:val="24"/>
            <w:lang w:val="en-US"/>
          </w:rPr>
          <w:t xml:space="preserve">ryEngine-a </w:t>
        </w:r>
        <w:proofErr w:type="spellStart"/>
        <w:r>
          <w:rPr>
            <w:sz w:val="24"/>
            <w:szCs w:val="24"/>
            <w:lang w:val="en-US"/>
          </w:rPr>
          <w:t>i</w:t>
        </w:r>
        <w:proofErr w:type="spellEnd"/>
        <w:r>
          <w:rPr>
            <w:sz w:val="24"/>
            <w:szCs w:val="24"/>
            <w:lang w:val="en-US"/>
          </w:rPr>
          <w:t xml:space="preserve"> </w:t>
        </w:r>
        <w:proofErr w:type="spellStart"/>
        <w:r>
          <w:rPr>
            <w:sz w:val="24"/>
            <w:szCs w:val="24"/>
            <w:lang w:val="en-US"/>
          </w:rPr>
          <w:t>tako</w:t>
        </w:r>
        <w:proofErr w:type="spellEnd"/>
        <w:r>
          <w:rPr>
            <w:sz w:val="24"/>
            <w:szCs w:val="24"/>
            <w:lang w:val="en-US"/>
          </w:rPr>
          <w:t xml:space="preserve"> </w:t>
        </w:r>
        <w:proofErr w:type="spellStart"/>
        <w:r>
          <w:rPr>
            <w:sz w:val="24"/>
            <w:szCs w:val="24"/>
            <w:lang w:val="en-US"/>
          </w:rPr>
          <w:t>dalje</w:t>
        </w:r>
      </w:ins>
      <w:proofErr w:type="spellEnd"/>
    </w:p>
    <w:p w14:paraId="494D08EC" w14:textId="7531809E" w:rsidR="00F334E8" w:rsidRDefault="00825AEA">
      <w:pPr>
        <w:pStyle w:val="Heading3"/>
        <w:ind w:left="630"/>
        <w:rPr>
          <w:ins w:id="530" w:author="leksandar komazec" w:date="2022-08-30T23:29:00Z"/>
        </w:rPr>
        <w:pPrChange w:id="531" w:author="leksandar komazec" w:date="2022-08-31T20:17:00Z">
          <w:pPr>
            <w:pStyle w:val="Heading3"/>
          </w:pPr>
        </w:pPrChange>
      </w:pPr>
      <w:proofErr w:type="spellStart"/>
      <w:ins w:id="532" w:author="leksandar komazec" w:date="2022-08-30T23:28:00Z">
        <w:r>
          <w:lastRenderedPageBreak/>
          <w:t>Pozicije</w:t>
        </w:r>
        <w:proofErr w:type="spellEnd"/>
        <w:r>
          <w:t xml:space="preserve"> </w:t>
        </w:r>
        <w:r w:rsidR="00BD6D8D">
          <w:t>u</w:t>
        </w:r>
      </w:ins>
      <w:ins w:id="533" w:author="leksandar komazec" w:date="2022-08-30T23:29:00Z">
        <w:r w:rsidR="00BD6D8D">
          <w:t xml:space="preserve"> </w:t>
        </w:r>
        <w:proofErr w:type="spellStart"/>
        <w:r w:rsidR="00BD6D8D">
          <w:t>industriji</w:t>
        </w:r>
        <w:proofErr w:type="spellEnd"/>
        <w:r w:rsidR="00BD6D8D">
          <w:t xml:space="preserve"> video </w:t>
        </w:r>
        <w:proofErr w:type="spellStart"/>
        <w:r w:rsidR="00BD6D8D">
          <w:t>igara</w:t>
        </w:r>
        <w:proofErr w:type="spellEnd"/>
      </w:ins>
    </w:p>
    <w:p w14:paraId="4E73A261" w14:textId="0B15D03E" w:rsidR="00BD6D8D" w:rsidRDefault="00BD6D8D" w:rsidP="00BD6D8D">
      <w:pPr>
        <w:rPr>
          <w:ins w:id="534" w:author="leksandar komazec" w:date="2022-08-30T23:33:00Z"/>
        </w:rPr>
      </w:pPr>
      <w:proofErr w:type="spellStart"/>
      <w:ins w:id="535" w:author="leksandar komazec" w:date="2022-08-30T23:29:00Z">
        <w:r>
          <w:t>Jednostavnije</w:t>
        </w:r>
        <w:proofErr w:type="spellEnd"/>
        <w:r>
          <w:t xml:space="preserve"> </w:t>
        </w:r>
        <w:proofErr w:type="spellStart"/>
        <w:r>
          <w:t>igre</w:t>
        </w:r>
        <w:proofErr w:type="spellEnd"/>
        <w:r>
          <w:t xml:space="preserve"> </w:t>
        </w:r>
        <w:proofErr w:type="spellStart"/>
        <w:r>
          <w:t>vrlo</w:t>
        </w:r>
        <w:proofErr w:type="spellEnd"/>
        <w:r>
          <w:t xml:space="preserve"> </w:t>
        </w:r>
        <w:r>
          <w:rPr>
            <w:lang w:val="sr-Latn-RS"/>
          </w:rPr>
          <w:t xml:space="preserve">često razvija jedna do dve osobe koristeći sve pogodnosti današnjice, na primer </w:t>
        </w:r>
      </w:ins>
      <w:ins w:id="536" w:author="leksandar komazec" w:date="2022-08-30T23:31:00Z">
        <w:r>
          <w:rPr>
            <w:lang w:val="sr-Latn-RS"/>
          </w:rPr>
          <w:t>gotove resurse</w:t>
        </w:r>
      </w:ins>
      <w:ins w:id="537" w:author="leksandar komazec" w:date="2022-08-30T23:29:00Z">
        <w:r>
          <w:rPr>
            <w:lang w:val="sr-Latn-RS"/>
          </w:rPr>
          <w:t>(</w:t>
        </w:r>
      </w:ins>
      <w:ins w:id="538" w:author="leksandar komazec" w:date="2022-08-30T23:30:00Z">
        <w:r>
          <w:rPr>
            <w:lang w:val="sr-Latn-RS"/>
          </w:rPr>
          <w:t>poznatijih kao asseta poput animacija karaktera, pozadina, gotovih dizajnova nivoa, muzike, zvučnih efekata</w:t>
        </w:r>
      </w:ins>
      <w:ins w:id="539" w:author="leksandar komazec" w:date="2022-08-30T23:29:00Z">
        <w:r>
          <w:rPr>
            <w:lang w:val="sr-Latn-RS"/>
          </w:rPr>
          <w:t>)</w:t>
        </w:r>
      </w:ins>
      <w:ins w:id="540" w:author="leksandar komazec" w:date="2022-08-30T23:30:00Z">
        <w:r>
          <w:rPr>
            <w:lang w:val="sr-Latn-RS"/>
          </w:rPr>
          <w:t>, koristeći game engi</w:t>
        </w:r>
      </w:ins>
      <w:ins w:id="541" w:author="leksandar komazec" w:date="2022-08-30T23:31:00Z">
        <w:r>
          <w:rPr>
            <w:lang w:val="sr-Latn-RS"/>
          </w:rPr>
          <w:t>ne koji u sebi imaju simulaciju fizike, kao i sve potrebne alate kako bi j</w:t>
        </w:r>
      </w:ins>
      <w:ins w:id="542" w:author="leksandar komazec" w:date="2022-08-30T23:32:00Z">
        <w:r>
          <w:rPr>
            <w:lang w:val="sr-Latn-RS"/>
          </w:rPr>
          <w:t xml:space="preserve">edna ili nekoliko osoba mogli da razviju video igru. Dok kod kompleksnih video igara postoje različite pozicije </w:t>
        </w:r>
      </w:ins>
      <w:ins w:id="543" w:author="leksandar komazec" w:date="2022-08-30T23:33:00Z">
        <w:r>
          <w:rPr>
            <w:lang w:val="sr-Latn-RS"/>
          </w:rPr>
          <w:t>gde svaka pozicija ima svoj specijalizovan zadatak. Neke od tih pozicija su</w:t>
        </w:r>
        <w:r>
          <w:t>:</w:t>
        </w:r>
      </w:ins>
    </w:p>
    <w:p w14:paraId="5EE28E4C" w14:textId="5C93DABB" w:rsidR="00BD6D8D" w:rsidRPr="00612971" w:rsidRDefault="00E3388C" w:rsidP="00E3388C">
      <w:pPr>
        <w:pStyle w:val="ListParagraph"/>
        <w:numPr>
          <w:ilvl w:val="0"/>
          <w:numId w:val="28"/>
        </w:numPr>
        <w:rPr>
          <w:ins w:id="544" w:author="leksandar komazec" w:date="2022-08-30T23:36:00Z"/>
          <w:sz w:val="24"/>
          <w:szCs w:val="24"/>
          <w:rPrChange w:id="545" w:author="leksandar komazec" w:date="2022-08-30T23:56:00Z">
            <w:rPr>
              <w:ins w:id="546" w:author="leksandar komazec" w:date="2022-08-30T23:36:00Z"/>
              <w:lang w:val="en-US"/>
            </w:rPr>
          </w:rPrChange>
        </w:rPr>
      </w:pPr>
      <w:ins w:id="547" w:author="leksandar komazec" w:date="2022-08-30T23:36:00Z">
        <w:r w:rsidRPr="009A1789">
          <w:rPr>
            <w:sz w:val="24"/>
            <w:szCs w:val="24"/>
          </w:rPr>
          <w:t>Programer: Pozicija programera se na većim projektima obično deli na sledeće pozicije</w:t>
        </w:r>
        <w:r w:rsidRPr="009A1789">
          <w:rPr>
            <w:sz w:val="24"/>
            <w:szCs w:val="24"/>
            <w:lang w:val="en-US"/>
          </w:rPr>
          <w:t>:</w:t>
        </w:r>
      </w:ins>
    </w:p>
    <w:p w14:paraId="2F3B1525" w14:textId="7C415D82" w:rsidR="00E3388C" w:rsidRPr="00612971" w:rsidRDefault="00E3388C" w:rsidP="00E3388C">
      <w:pPr>
        <w:pStyle w:val="ListParagraph"/>
        <w:numPr>
          <w:ilvl w:val="1"/>
          <w:numId w:val="28"/>
        </w:numPr>
        <w:rPr>
          <w:ins w:id="548" w:author="leksandar komazec" w:date="2022-08-30T23:37:00Z"/>
          <w:sz w:val="24"/>
          <w:szCs w:val="24"/>
          <w:rPrChange w:id="549" w:author="leksandar komazec" w:date="2022-08-30T23:56:00Z">
            <w:rPr>
              <w:ins w:id="550" w:author="leksandar komazec" w:date="2022-08-30T23:37:00Z"/>
              <w:lang w:val="en-US"/>
            </w:rPr>
          </w:rPrChange>
        </w:rPr>
      </w:pPr>
      <w:ins w:id="551" w:author="leksandar komazec" w:date="2022-08-30T23:36:00Z">
        <w:r w:rsidRPr="009A1789">
          <w:rPr>
            <w:sz w:val="24"/>
            <w:szCs w:val="24"/>
            <w:lang w:val="en-US"/>
          </w:rPr>
          <w:t xml:space="preserve">Gameplay </w:t>
        </w:r>
        <w:proofErr w:type="spellStart"/>
        <w:r w:rsidRPr="009A1789">
          <w:rPr>
            <w:sz w:val="24"/>
            <w:szCs w:val="24"/>
            <w:lang w:val="en-US"/>
          </w:rPr>
          <w:t>programer</w:t>
        </w:r>
        <w:proofErr w:type="spellEnd"/>
        <w:r w:rsidRPr="009A1789">
          <w:rPr>
            <w:sz w:val="24"/>
            <w:szCs w:val="24"/>
            <w:lang w:val="en-US"/>
          </w:rPr>
          <w:t xml:space="preserve"> – </w:t>
        </w:r>
      </w:ins>
      <w:proofErr w:type="spellStart"/>
      <w:ins w:id="552" w:author="leksandar komazec" w:date="2022-08-30T23:37:00Z">
        <w:r w:rsidRPr="009A1789">
          <w:rPr>
            <w:sz w:val="24"/>
            <w:szCs w:val="24"/>
            <w:lang w:val="en-US"/>
          </w:rPr>
          <w:t>Zadatak</w:t>
        </w:r>
        <w:proofErr w:type="spellEnd"/>
        <w:r w:rsidRPr="009A1789">
          <w:rPr>
            <w:sz w:val="24"/>
            <w:szCs w:val="24"/>
            <w:lang w:val="en-US"/>
          </w:rPr>
          <w:t xml:space="preserve"> </w:t>
        </w:r>
        <w:proofErr w:type="spellStart"/>
        <w:r w:rsidRPr="009A1789">
          <w:rPr>
            <w:sz w:val="24"/>
            <w:szCs w:val="24"/>
            <w:lang w:val="en-US"/>
          </w:rPr>
          <w:t>ove</w:t>
        </w:r>
        <w:proofErr w:type="spellEnd"/>
        <w:r w:rsidRPr="009A1789">
          <w:rPr>
            <w:sz w:val="24"/>
            <w:szCs w:val="24"/>
            <w:lang w:val="en-US"/>
          </w:rPr>
          <w:t xml:space="preserve"> </w:t>
        </w:r>
        <w:proofErr w:type="spellStart"/>
        <w:r w:rsidRPr="009A1789">
          <w:rPr>
            <w:sz w:val="24"/>
            <w:szCs w:val="24"/>
            <w:lang w:val="en-US"/>
          </w:rPr>
          <w:t>p</w:t>
        </w:r>
      </w:ins>
      <w:ins w:id="553" w:author="leksandar komazec" w:date="2022-08-30T23:38:00Z">
        <w:r w:rsidRPr="009A1789">
          <w:rPr>
            <w:sz w:val="24"/>
            <w:szCs w:val="24"/>
            <w:lang w:val="en-US"/>
          </w:rPr>
          <w:t>ozicije</w:t>
        </w:r>
      </w:ins>
      <w:proofErr w:type="spellEnd"/>
      <w:ins w:id="554" w:author="leksandar komazec" w:date="2022-08-30T23:37:00Z">
        <w:r w:rsidRPr="009A1789">
          <w:rPr>
            <w:sz w:val="24"/>
            <w:szCs w:val="24"/>
            <w:lang w:val="en-US"/>
          </w:rPr>
          <w:t xml:space="preserve"> je da </w:t>
        </w:r>
        <w:proofErr w:type="spellStart"/>
        <w:r w:rsidRPr="009A1789">
          <w:rPr>
            <w:sz w:val="24"/>
            <w:szCs w:val="24"/>
            <w:lang w:val="en-US"/>
          </w:rPr>
          <w:t>razvije</w:t>
        </w:r>
        <w:proofErr w:type="spellEnd"/>
        <w:r w:rsidRPr="009A1789">
          <w:rPr>
            <w:sz w:val="24"/>
            <w:szCs w:val="24"/>
            <w:lang w:val="en-US"/>
          </w:rPr>
          <w:t xml:space="preserve"> </w:t>
        </w:r>
        <w:proofErr w:type="spellStart"/>
        <w:r w:rsidRPr="009A1789">
          <w:rPr>
            <w:sz w:val="24"/>
            <w:szCs w:val="24"/>
            <w:lang w:val="en-US"/>
          </w:rPr>
          <w:t>mehaniku</w:t>
        </w:r>
        <w:proofErr w:type="spellEnd"/>
        <w:r w:rsidRPr="009A1789">
          <w:rPr>
            <w:sz w:val="24"/>
            <w:szCs w:val="24"/>
            <w:lang w:val="en-US"/>
          </w:rPr>
          <w:t xml:space="preserve"> same </w:t>
        </w:r>
        <w:proofErr w:type="spellStart"/>
        <w:r w:rsidRPr="009A1789">
          <w:rPr>
            <w:sz w:val="24"/>
            <w:szCs w:val="24"/>
            <w:lang w:val="en-US"/>
          </w:rPr>
          <w:t>igre</w:t>
        </w:r>
        <w:proofErr w:type="spellEnd"/>
      </w:ins>
    </w:p>
    <w:p w14:paraId="39BA2539" w14:textId="77777777" w:rsidR="00E3388C" w:rsidRPr="00612971" w:rsidRDefault="00E3388C" w:rsidP="00E3388C">
      <w:pPr>
        <w:pStyle w:val="ListParagraph"/>
        <w:numPr>
          <w:ilvl w:val="1"/>
          <w:numId w:val="28"/>
        </w:numPr>
        <w:rPr>
          <w:ins w:id="555" w:author="leksandar komazec" w:date="2022-08-30T23:38:00Z"/>
          <w:sz w:val="24"/>
          <w:szCs w:val="24"/>
          <w:rPrChange w:id="556" w:author="leksandar komazec" w:date="2022-08-30T23:56:00Z">
            <w:rPr>
              <w:ins w:id="557" w:author="leksandar komazec" w:date="2022-08-30T23:38:00Z"/>
              <w:lang w:val="sr-Latn-RS"/>
            </w:rPr>
          </w:rPrChange>
        </w:rPr>
      </w:pPr>
      <w:ins w:id="558" w:author="leksandar komazec" w:date="2022-08-30T23:37:00Z">
        <w:r w:rsidRPr="009A1789">
          <w:rPr>
            <w:sz w:val="24"/>
            <w:szCs w:val="24"/>
            <w:lang w:val="en-US"/>
          </w:rPr>
          <w:t xml:space="preserve">Engine </w:t>
        </w:r>
        <w:proofErr w:type="spellStart"/>
        <w:r w:rsidRPr="009A1789">
          <w:rPr>
            <w:sz w:val="24"/>
            <w:szCs w:val="24"/>
            <w:lang w:val="en-US"/>
          </w:rPr>
          <w:t>programer</w:t>
        </w:r>
        <w:proofErr w:type="spellEnd"/>
        <w:r w:rsidRPr="009A1789">
          <w:rPr>
            <w:sz w:val="24"/>
            <w:szCs w:val="24"/>
            <w:lang w:val="en-US"/>
          </w:rPr>
          <w:t xml:space="preserve"> – </w:t>
        </w:r>
        <w:proofErr w:type="spellStart"/>
        <w:r w:rsidRPr="009A1789">
          <w:rPr>
            <w:sz w:val="24"/>
            <w:szCs w:val="24"/>
            <w:lang w:val="en-US"/>
          </w:rPr>
          <w:t>Zadatak</w:t>
        </w:r>
      </w:ins>
      <w:proofErr w:type="spellEnd"/>
      <w:ins w:id="559" w:author="leksandar komazec" w:date="2022-08-30T23:38:00Z">
        <w:r w:rsidRPr="009A1789">
          <w:rPr>
            <w:sz w:val="24"/>
            <w:szCs w:val="24"/>
            <w:lang w:val="en-US"/>
          </w:rPr>
          <w:t xml:space="preserve"> </w:t>
        </w:r>
        <w:proofErr w:type="spellStart"/>
        <w:r w:rsidRPr="009A1789">
          <w:rPr>
            <w:sz w:val="24"/>
            <w:szCs w:val="24"/>
            <w:lang w:val="en-US"/>
          </w:rPr>
          <w:t>ove</w:t>
        </w:r>
        <w:proofErr w:type="spellEnd"/>
        <w:r w:rsidRPr="009A1789">
          <w:rPr>
            <w:sz w:val="24"/>
            <w:szCs w:val="24"/>
            <w:lang w:val="en-US"/>
          </w:rPr>
          <w:t xml:space="preserve"> </w:t>
        </w:r>
        <w:proofErr w:type="spellStart"/>
        <w:r w:rsidRPr="009A1789">
          <w:rPr>
            <w:sz w:val="24"/>
            <w:szCs w:val="24"/>
            <w:lang w:val="en-US"/>
          </w:rPr>
          <w:t>pozicije</w:t>
        </w:r>
        <w:proofErr w:type="spellEnd"/>
        <w:r w:rsidRPr="009A1789">
          <w:rPr>
            <w:sz w:val="24"/>
            <w:szCs w:val="24"/>
            <w:lang w:val="en-US"/>
          </w:rPr>
          <w:t xml:space="preserve"> je da </w:t>
        </w:r>
        <w:proofErr w:type="spellStart"/>
        <w:r w:rsidRPr="009A1789">
          <w:rPr>
            <w:sz w:val="24"/>
            <w:szCs w:val="24"/>
            <w:lang w:val="en-US"/>
          </w:rPr>
          <w:t>radi</w:t>
        </w:r>
        <w:proofErr w:type="spellEnd"/>
        <w:r w:rsidRPr="009A1789">
          <w:rPr>
            <w:sz w:val="24"/>
            <w:szCs w:val="24"/>
            <w:lang w:val="en-US"/>
          </w:rPr>
          <w:t xml:space="preserve"> </w:t>
        </w:r>
        <w:proofErr w:type="spellStart"/>
        <w:r w:rsidRPr="009A1789">
          <w:rPr>
            <w:sz w:val="24"/>
            <w:szCs w:val="24"/>
            <w:lang w:val="en-US"/>
          </w:rPr>
          <w:t>na</w:t>
        </w:r>
        <w:proofErr w:type="spellEnd"/>
        <w:r w:rsidRPr="009A1789">
          <w:rPr>
            <w:sz w:val="24"/>
            <w:szCs w:val="24"/>
            <w:lang w:val="en-US"/>
          </w:rPr>
          <w:t xml:space="preserve"> </w:t>
        </w:r>
        <w:proofErr w:type="spellStart"/>
        <w:r w:rsidRPr="009A1789">
          <w:rPr>
            <w:sz w:val="24"/>
            <w:szCs w:val="24"/>
            <w:lang w:val="en-US"/>
          </w:rPr>
          <w:t>odr</w:t>
        </w:r>
        <w:proofErr w:type="spellEnd"/>
        <w:r w:rsidRPr="009A1789">
          <w:rPr>
            <w:sz w:val="24"/>
            <w:szCs w:val="24"/>
            <w:lang w:val="sr-Latn-RS"/>
          </w:rPr>
          <w:t>žavanju i razvijanju internog game engine</w:t>
        </w:r>
        <w:r w:rsidRPr="009A1789">
          <w:rPr>
            <w:sz w:val="24"/>
            <w:szCs w:val="24"/>
            <w:lang w:val="en-US"/>
          </w:rPr>
          <w:t xml:space="preserve">-a </w:t>
        </w:r>
        <w:proofErr w:type="spellStart"/>
        <w:r w:rsidRPr="009A1789">
          <w:rPr>
            <w:sz w:val="24"/>
            <w:szCs w:val="24"/>
            <w:lang w:val="en-US"/>
          </w:rPr>
          <w:t>jer</w:t>
        </w:r>
        <w:proofErr w:type="spellEnd"/>
        <w:r w:rsidRPr="009A1789">
          <w:rPr>
            <w:sz w:val="24"/>
            <w:szCs w:val="24"/>
            <w:lang w:val="en-US"/>
          </w:rPr>
          <w:t xml:space="preserve"> </w:t>
        </w:r>
        <w:proofErr w:type="spellStart"/>
        <w:r w:rsidRPr="009A1789">
          <w:rPr>
            <w:sz w:val="24"/>
            <w:szCs w:val="24"/>
            <w:lang w:val="en-US"/>
          </w:rPr>
          <w:t>velike</w:t>
        </w:r>
        <w:proofErr w:type="spellEnd"/>
        <w:r w:rsidRPr="009A1789">
          <w:rPr>
            <w:sz w:val="24"/>
            <w:szCs w:val="24"/>
            <w:lang w:val="en-US"/>
          </w:rPr>
          <w:t xml:space="preserve"> </w:t>
        </w:r>
        <w:proofErr w:type="spellStart"/>
        <w:r w:rsidRPr="009A1789">
          <w:rPr>
            <w:sz w:val="24"/>
            <w:szCs w:val="24"/>
            <w:lang w:val="en-US"/>
          </w:rPr>
          <w:t>firme</w:t>
        </w:r>
        <w:proofErr w:type="spellEnd"/>
        <w:r w:rsidRPr="009A1789">
          <w:rPr>
            <w:sz w:val="24"/>
            <w:szCs w:val="24"/>
            <w:lang w:val="en-US"/>
          </w:rPr>
          <w:t xml:space="preserve"> obi</w:t>
        </w:r>
        <w:r w:rsidRPr="009A1789">
          <w:rPr>
            <w:sz w:val="24"/>
            <w:szCs w:val="24"/>
            <w:lang w:val="sr-Latn-RS"/>
          </w:rPr>
          <w:t>čno razvijaju sopstveni interni game engine</w:t>
        </w:r>
      </w:ins>
    </w:p>
    <w:p w14:paraId="20E0528B" w14:textId="016038D4" w:rsidR="00E3388C" w:rsidRPr="00612971" w:rsidRDefault="00C42BAC" w:rsidP="00E3388C">
      <w:pPr>
        <w:pStyle w:val="ListParagraph"/>
        <w:numPr>
          <w:ilvl w:val="1"/>
          <w:numId w:val="28"/>
        </w:numPr>
        <w:rPr>
          <w:ins w:id="560" w:author="leksandar komazec" w:date="2022-08-30T23:40:00Z"/>
          <w:sz w:val="24"/>
          <w:szCs w:val="24"/>
          <w:rPrChange w:id="561" w:author="leksandar komazec" w:date="2022-08-30T23:56:00Z">
            <w:rPr>
              <w:ins w:id="562" w:author="leksandar komazec" w:date="2022-08-30T23:40:00Z"/>
              <w:lang w:val="sr-Latn-RS"/>
            </w:rPr>
          </w:rPrChange>
        </w:rPr>
      </w:pPr>
      <w:ins w:id="563" w:author="leksandar komazec" w:date="2022-08-30T23:39:00Z">
        <w:r w:rsidRPr="009A1789">
          <w:rPr>
            <w:sz w:val="24"/>
            <w:szCs w:val="24"/>
            <w:lang w:val="sr-Latn-RS"/>
          </w:rPr>
          <w:t xml:space="preserve">Tool </w:t>
        </w:r>
      </w:ins>
      <w:ins w:id="564" w:author="leksandar komazec" w:date="2022-08-30T23:38:00Z">
        <w:r w:rsidR="00E3388C" w:rsidRPr="009A1789">
          <w:rPr>
            <w:sz w:val="24"/>
            <w:szCs w:val="24"/>
            <w:lang w:val="sr-Latn-RS"/>
          </w:rPr>
          <w:t>progr</w:t>
        </w:r>
      </w:ins>
      <w:ins w:id="565" w:author="leksandar komazec" w:date="2022-08-30T23:39:00Z">
        <w:r w:rsidR="00E3388C" w:rsidRPr="009A1789">
          <w:rPr>
            <w:sz w:val="24"/>
            <w:szCs w:val="24"/>
            <w:lang w:val="sr-Latn-RS"/>
          </w:rPr>
          <w:t xml:space="preserve">amer – Zadatak ove pozicije je da </w:t>
        </w:r>
        <w:proofErr w:type="spellStart"/>
        <w:r w:rsidRPr="009A1789">
          <w:rPr>
            <w:sz w:val="24"/>
            <w:szCs w:val="24"/>
            <w:lang w:val="en-US"/>
          </w:rPr>
          <w:t>razvije</w:t>
        </w:r>
        <w:proofErr w:type="spellEnd"/>
        <w:r w:rsidRPr="009A1789">
          <w:rPr>
            <w:sz w:val="24"/>
            <w:szCs w:val="24"/>
            <w:lang w:val="en-US"/>
          </w:rPr>
          <w:t xml:space="preserve"> </w:t>
        </w:r>
        <w:proofErr w:type="spellStart"/>
        <w:r w:rsidRPr="009A1789">
          <w:rPr>
            <w:sz w:val="24"/>
            <w:szCs w:val="24"/>
            <w:lang w:val="en-US"/>
          </w:rPr>
          <w:t>sve</w:t>
        </w:r>
        <w:proofErr w:type="spellEnd"/>
        <w:r w:rsidRPr="009A1789">
          <w:rPr>
            <w:sz w:val="24"/>
            <w:szCs w:val="24"/>
            <w:lang w:val="en-US"/>
          </w:rPr>
          <w:t xml:space="preserve"> </w:t>
        </w:r>
        <w:proofErr w:type="spellStart"/>
        <w:r w:rsidRPr="009A1789">
          <w:rPr>
            <w:sz w:val="24"/>
            <w:szCs w:val="24"/>
            <w:lang w:val="en-US"/>
          </w:rPr>
          <w:t>potrebne</w:t>
        </w:r>
        <w:proofErr w:type="spellEnd"/>
        <w:r w:rsidRPr="009A1789">
          <w:rPr>
            <w:sz w:val="24"/>
            <w:szCs w:val="24"/>
            <w:lang w:val="en-US"/>
          </w:rPr>
          <w:t xml:space="preserve"> interne </w:t>
        </w:r>
        <w:proofErr w:type="spellStart"/>
        <w:r w:rsidRPr="009A1789">
          <w:rPr>
            <w:sz w:val="24"/>
            <w:szCs w:val="24"/>
            <w:lang w:val="en-US"/>
          </w:rPr>
          <w:t>softverske</w:t>
        </w:r>
        <w:proofErr w:type="spellEnd"/>
        <w:r w:rsidRPr="009A1789">
          <w:rPr>
            <w:sz w:val="24"/>
            <w:szCs w:val="24"/>
            <w:lang w:val="en-US"/>
          </w:rPr>
          <w:t xml:space="preserve"> alate </w:t>
        </w:r>
      </w:ins>
      <w:proofErr w:type="spellStart"/>
      <w:ins w:id="566" w:author="leksandar komazec" w:date="2022-08-30T23:40:00Z">
        <w:r w:rsidRPr="009A1789">
          <w:rPr>
            <w:sz w:val="24"/>
            <w:szCs w:val="24"/>
            <w:lang w:val="en-US"/>
          </w:rPr>
          <w:t>koje</w:t>
        </w:r>
        <w:proofErr w:type="spellEnd"/>
        <w:r w:rsidRPr="009A1789">
          <w:rPr>
            <w:sz w:val="24"/>
            <w:szCs w:val="24"/>
            <w:lang w:val="en-US"/>
          </w:rPr>
          <w:t xml:space="preserve"> </w:t>
        </w:r>
        <w:proofErr w:type="spellStart"/>
        <w:r w:rsidRPr="009A1789">
          <w:rPr>
            <w:sz w:val="24"/>
            <w:szCs w:val="24"/>
            <w:lang w:val="en-US"/>
          </w:rPr>
          <w:t>mogu</w:t>
        </w:r>
        <w:proofErr w:type="spellEnd"/>
        <w:r w:rsidRPr="009A1789">
          <w:rPr>
            <w:sz w:val="24"/>
            <w:szCs w:val="24"/>
            <w:lang w:val="en-US"/>
          </w:rPr>
          <w:t xml:space="preserve"> da </w:t>
        </w:r>
        <w:proofErr w:type="spellStart"/>
        <w:r w:rsidRPr="009A1789">
          <w:rPr>
            <w:sz w:val="24"/>
            <w:szCs w:val="24"/>
            <w:lang w:val="en-US"/>
          </w:rPr>
          <w:t>koriste</w:t>
        </w:r>
        <w:proofErr w:type="spellEnd"/>
        <w:r w:rsidRPr="009A1789">
          <w:rPr>
            <w:sz w:val="24"/>
            <w:szCs w:val="24"/>
            <w:lang w:val="en-US"/>
          </w:rPr>
          <w:t xml:space="preserve"> </w:t>
        </w:r>
        <w:proofErr w:type="spellStart"/>
        <w:r w:rsidRPr="009A1789">
          <w:rPr>
            <w:sz w:val="24"/>
            <w:szCs w:val="24"/>
            <w:lang w:val="en-US"/>
          </w:rPr>
          <w:t>svi</w:t>
        </w:r>
        <w:proofErr w:type="spellEnd"/>
        <w:r w:rsidRPr="009A1789">
          <w:rPr>
            <w:sz w:val="24"/>
            <w:szCs w:val="24"/>
            <w:lang w:val="en-US"/>
          </w:rPr>
          <w:t xml:space="preserve"> </w:t>
        </w:r>
        <w:r w:rsidRPr="009A1789">
          <w:rPr>
            <w:sz w:val="24"/>
            <w:szCs w:val="24"/>
            <w:lang w:val="sr-Latn-RS"/>
          </w:rPr>
          <w:t>članovi tima na projektu</w:t>
        </w:r>
      </w:ins>
    </w:p>
    <w:p w14:paraId="6370D309" w14:textId="6708C6DD" w:rsidR="00C42BAC" w:rsidRPr="00612971" w:rsidRDefault="00C42BAC" w:rsidP="00E3388C">
      <w:pPr>
        <w:pStyle w:val="ListParagraph"/>
        <w:numPr>
          <w:ilvl w:val="1"/>
          <w:numId w:val="28"/>
        </w:numPr>
        <w:rPr>
          <w:ins w:id="567" w:author="leksandar komazec" w:date="2022-08-30T23:47:00Z"/>
          <w:sz w:val="24"/>
          <w:szCs w:val="24"/>
          <w:rPrChange w:id="568" w:author="leksandar komazec" w:date="2022-08-30T23:56:00Z">
            <w:rPr>
              <w:ins w:id="569" w:author="leksandar komazec" w:date="2022-08-30T23:47:00Z"/>
              <w:lang w:val="sr-Latn-RS"/>
            </w:rPr>
          </w:rPrChange>
        </w:rPr>
      </w:pPr>
      <w:ins w:id="570" w:author="leksandar komazec" w:date="2022-08-30T23:40:00Z">
        <w:r w:rsidRPr="009A1789">
          <w:rPr>
            <w:sz w:val="24"/>
            <w:szCs w:val="24"/>
            <w:lang w:val="sr-Latn-RS"/>
          </w:rPr>
          <w:t>Testeri – Testiraju igru tokom razvoja programirajući potrebne testove</w:t>
        </w:r>
      </w:ins>
    </w:p>
    <w:p w14:paraId="56C1FFAC" w14:textId="36D7D532" w:rsidR="003665E0" w:rsidRPr="00612971" w:rsidRDefault="003665E0" w:rsidP="00E3388C">
      <w:pPr>
        <w:pStyle w:val="ListParagraph"/>
        <w:numPr>
          <w:ilvl w:val="1"/>
          <w:numId w:val="28"/>
        </w:numPr>
        <w:rPr>
          <w:ins w:id="571" w:author="leksandar komazec" w:date="2022-08-30T23:49:00Z"/>
          <w:sz w:val="24"/>
          <w:szCs w:val="24"/>
          <w:rPrChange w:id="572" w:author="leksandar komazec" w:date="2022-08-30T23:56:00Z">
            <w:rPr>
              <w:ins w:id="573" w:author="leksandar komazec" w:date="2022-08-30T23:49:00Z"/>
              <w:lang w:val="sr-Latn-RS"/>
            </w:rPr>
          </w:rPrChange>
        </w:rPr>
      </w:pPr>
      <w:ins w:id="574" w:author="leksandar komazec" w:date="2022-08-30T23:47:00Z">
        <w:r w:rsidRPr="009A1789">
          <w:rPr>
            <w:sz w:val="24"/>
            <w:szCs w:val="24"/>
            <w:lang w:val="sr-Latn-RS"/>
          </w:rPr>
          <w:t xml:space="preserve">Inženjer grafike </w:t>
        </w:r>
        <w:r w:rsidRPr="009A1789">
          <w:rPr>
            <w:sz w:val="24"/>
            <w:szCs w:val="24"/>
            <w:lang w:val="en-US"/>
          </w:rPr>
          <w:t>–</w:t>
        </w:r>
      </w:ins>
      <w:ins w:id="575" w:author="leksandar komazec" w:date="2022-08-30T23:48:00Z">
        <w:r w:rsidRPr="009A1789">
          <w:rPr>
            <w:sz w:val="24"/>
            <w:szCs w:val="24"/>
            <w:lang w:val="en-US"/>
          </w:rPr>
          <w:t xml:space="preserve"> </w:t>
        </w:r>
        <w:proofErr w:type="spellStart"/>
        <w:r w:rsidRPr="009A1789">
          <w:rPr>
            <w:sz w:val="24"/>
            <w:szCs w:val="24"/>
            <w:lang w:val="en-US"/>
          </w:rPr>
          <w:t>Zadatak</w:t>
        </w:r>
        <w:proofErr w:type="spellEnd"/>
        <w:r w:rsidRPr="009A1789">
          <w:rPr>
            <w:sz w:val="24"/>
            <w:szCs w:val="24"/>
            <w:lang w:val="en-US"/>
          </w:rPr>
          <w:t xml:space="preserve"> </w:t>
        </w:r>
        <w:proofErr w:type="spellStart"/>
        <w:r w:rsidRPr="009A1789">
          <w:rPr>
            <w:sz w:val="24"/>
            <w:szCs w:val="24"/>
            <w:lang w:val="en-US"/>
          </w:rPr>
          <w:t>ove</w:t>
        </w:r>
        <w:proofErr w:type="spellEnd"/>
        <w:r w:rsidRPr="009A1789">
          <w:rPr>
            <w:sz w:val="24"/>
            <w:szCs w:val="24"/>
            <w:lang w:val="en-US"/>
          </w:rPr>
          <w:t xml:space="preserve"> </w:t>
        </w:r>
        <w:proofErr w:type="spellStart"/>
        <w:r w:rsidRPr="009A1789">
          <w:rPr>
            <w:sz w:val="24"/>
            <w:szCs w:val="24"/>
            <w:lang w:val="en-US"/>
          </w:rPr>
          <w:t>pozicije</w:t>
        </w:r>
        <w:proofErr w:type="spellEnd"/>
        <w:r w:rsidRPr="009A1789">
          <w:rPr>
            <w:sz w:val="24"/>
            <w:szCs w:val="24"/>
            <w:lang w:val="en-US"/>
          </w:rPr>
          <w:t xml:space="preserve"> je da </w:t>
        </w:r>
        <w:proofErr w:type="spellStart"/>
        <w:r w:rsidRPr="009A1789">
          <w:rPr>
            <w:sz w:val="24"/>
            <w:szCs w:val="24"/>
            <w:lang w:val="en-US"/>
          </w:rPr>
          <w:t>razvija</w:t>
        </w:r>
        <w:proofErr w:type="spellEnd"/>
        <w:r w:rsidRPr="009A1789">
          <w:rPr>
            <w:sz w:val="24"/>
            <w:szCs w:val="24"/>
            <w:lang w:val="en-US"/>
          </w:rPr>
          <w:t xml:space="preserve"> </w:t>
        </w:r>
        <w:proofErr w:type="spellStart"/>
        <w:r w:rsidRPr="009A1789">
          <w:rPr>
            <w:sz w:val="24"/>
            <w:szCs w:val="24"/>
            <w:lang w:val="en-US"/>
          </w:rPr>
          <w:t>grafiči</w:t>
        </w:r>
        <w:proofErr w:type="spellEnd"/>
        <w:r w:rsidRPr="009A1789">
          <w:rPr>
            <w:sz w:val="24"/>
            <w:szCs w:val="24"/>
            <w:lang w:val="en-US"/>
          </w:rPr>
          <w:t xml:space="preserve"> deo engine-a </w:t>
        </w:r>
        <w:proofErr w:type="spellStart"/>
        <w:r w:rsidRPr="009A1789">
          <w:rPr>
            <w:sz w:val="24"/>
            <w:szCs w:val="24"/>
            <w:lang w:val="en-US"/>
          </w:rPr>
          <w:t>koriste</w:t>
        </w:r>
        <w:proofErr w:type="spellEnd"/>
        <w:r w:rsidRPr="009A1789">
          <w:rPr>
            <w:sz w:val="24"/>
            <w:szCs w:val="24"/>
            <w:lang w:val="sr-Latn-RS"/>
          </w:rPr>
          <w:t>ći veliko znanje matematike kao i znanje vezano</w:t>
        </w:r>
      </w:ins>
      <w:ins w:id="576" w:author="leksandar komazec" w:date="2022-08-30T23:49:00Z">
        <w:r w:rsidRPr="009A1789">
          <w:rPr>
            <w:sz w:val="24"/>
            <w:szCs w:val="24"/>
            <w:lang w:val="sr-Latn-RS"/>
          </w:rPr>
          <w:t xml:space="preserve"> za računarsku grafiku</w:t>
        </w:r>
      </w:ins>
    </w:p>
    <w:p w14:paraId="111AC020" w14:textId="1055D4DA" w:rsidR="003665E0" w:rsidRPr="00612971" w:rsidRDefault="008D1F3E" w:rsidP="00E3388C">
      <w:pPr>
        <w:pStyle w:val="ListParagraph"/>
        <w:numPr>
          <w:ilvl w:val="1"/>
          <w:numId w:val="28"/>
        </w:numPr>
        <w:rPr>
          <w:ins w:id="577" w:author="leksandar komazec" w:date="2022-08-30T23:40:00Z"/>
          <w:sz w:val="24"/>
          <w:szCs w:val="24"/>
          <w:rPrChange w:id="578" w:author="leksandar komazec" w:date="2022-08-30T23:56:00Z">
            <w:rPr>
              <w:ins w:id="579" w:author="leksandar komazec" w:date="2022-08-30T23:40:00Z"/>
              <w:lang w:val="sr-Latn-RS"/>
            </w:rPr>
          </w:rPrChange>
        </w:rPr>
      </w:pPr>
      <w:ins w:id="580" w:author="leksandar komazec" w:date="2022-08-30T23:51:00Z">
        <w:r w:rsidRPr="009A1789">
          <w:rPr>
            <w:sz w:val="24"/>
            <w:szCs w:val="24"/>
          </w:rPr>
          <w:t xml:space="preserve">Inženjer mreža </w:t>
        </w:r>
        <w:r w:rsidRPr="009A1789">
          <w:rPr>
            <w:sz w:val="24"/>
            <w:szCs w:val="24"/>
            <w:lang w:val="en-US"/>
          </w:rPr>
          <w:t xml:space="preserve">– </w:t>
        </w:r>
        <w:proofErr w:type="spellStart"/>
        <w:r w:rsidRPr="009A1789">
          <w:rPr>
            <w:sz w:val="24"/>
            <w:szCs w:val="24"/>
            <w:lang w:val="en-US"/>
          </w:rPr>
          <w:t>Zadatak</w:t>
        </w:r>
        <w:proofErr w:type="spellEnd"/>
        <w:r w:rsidRPr="009A1789">
          <w:rPr>
            <w:sz w:val="24"/>
            <w:szCs w:val="24"/>
            <w:lang w:val="en-US"/>
          </w:rPr>
          <w:t xml:space="preserve"> </w:t>
        </w:r>
        <w:proofErr w:type="spellStart"/>
        <w:r w:rsidRPr="009A1789">
          <w:rPr>
            <w:sz w:val="24"/>
            <w:szCs w:val="24"/>
            <w:lang w:val="en-US"/>
          </w:rPr>
          <w:t>ove</w:t>
        </w:r>
        <w:proofErr w:type="spellEnd"/>
        <w:r w:rsidRPr="009A1789">
          <w:rPr>
            <w:sz w:val="24"/>
            <w:szCs w:val="24"/>
            <w:lang w:val="en-US"/>
          </w:rPr>
          <w:t xml:space="preserve"> </w:t>
        </w:r>
      </w:ins>
      <w:proofErr w:type="spellStart"/>
      <w:ins w:id="581" w:author="leksandar komazec" w:date="2022-08-30T23:52:00Z">
        <w:r w:rsidRPr="009A1789">
          <w:rPr>
            <w:sz w:val="24"/>
            <w:szCs w:val="24"/>
            <w:lang w:val="en-US"/>
          </w:rPr>
          <w:t>pozicije</w:t>
        </w:r>
        <w:proofErr w:type="spellEnd"/>
        <w:r w:rsidRPr="009A1789">
          <w:rPr>
            <w:sz w:val="24"/>
            <w:szCs w:val="24"/>
            <w:lang w:val="en-US"/>
          </w:rPr>
          <w:t xml:space="preserve"> je </w:t>
        </w:r>
        <w:proofErr w:type="spellStart"/>
        <w:r w:rsidRPr="009A1789">
          <w:rPr>
            <w:sz w:val="24"/>
            <w:szCs w:val="24"/>
            <w:lang w:val="en-US"/>
          </w:rPr>
          <w:t>odr</w:t>
        </w:r>
        <w:proofErr w:type="spellEnd"/>
        <w:r w:rsidRPr="009A1789">
          <w:rPr>
            <w:sz w:val="24"/>
            <w:szCs w:val="24"/>
            <w:lang w:val="sr-Latn-RS"/>
          </w:rPr>
          <w:t>žavanje i razvijanje baza podataka, raznih mrežnih protokola kaoi i online servirsa u video igrama koje imaju mogućnost povezivanja na internet</w:t>
        </w:r>
      </w:ins>
    </w:p>
    <w:p w14:paraId="54C2AA00" w14:textId="5598F6FE" w:rsidR="00C42BAC" w:rsidRPr="00612971" w:rsidRDefault="00C42BAC" w:rsidP="00C42BAC">
      <w:pPr>
        <w:pStyle w:val="ListParagraph"/>
        <w:numPr>
          <w:ilvl w:val="0"/>
          <w:numId w:val="28"/>
        </w:numPr>
        <w:rPr>
          <w:ins w:id="582" w:author="leksandar komazec" w:date="2022-08-30T23:42:00Z"/>
          <w:sz w:val="24"/>
          <w:szCs w:val="24"/>
          <w:rPrChange w:id="583" w:author="leksandar komazec" w:date="2022-08-30T23:56:00Z">
            <w:rPr>
              <w:ins w:id="584" w:author="leksandar komazec" w:date="2022-08-30T23:42:00Z"/>
              <w:lang w:val="en-US"/>
            </w:rPr>
          </w:rPrChange>
        </w:rPr>
      </w:pPr>
      <w:ins w:id="585" w:author="leksandar komazec" w:date="2022-08-30T23:41:00Z">
        <w:r w:rsidRPr="009A1789">
          <w:rPr>
            <w:sz w:val="24"/>
            <w:szCs w:val="24"/>
            <w:lang w:val="sr-Latn-RS"/>
          </w:rPr>
          <w:t>Uemtinci</w:t>
        </w:r>
        <w:r w:rsidRPr="009A1789">
          <w:rPr>
            <w:sz w:val="24"/>
            <w:szCs w:val="24"/>
            <w:lang w:val="en-US"/>
          </w:rPr>
          <w:t xml:space="preserve">: </w:t>
        </w:r>
        <w:proofErr w:type="spellStart"/>
        <w:r w:rsidRPr="009A1789">
          <w:rPr>
            <w:sz w:val="24"/>
            <w:szCs w:val="24"/>
            <w:lang w:val="en-US"/>
          </w:rPr>
          <w:t>Pozicija</w:t>
        </w:r>
        <w:proofErr w:type="spellEnd"/>
        <w:r w:rsidRPr="009A1789">
          <w:rPr>
            <w:sz w:val="24"/>
            <w:szCs w:val="24"/>
            <w:lang w:val="en-US"/>
          </w:rPr>
          <w:t xml:space="preserve"> </w:t>
        </w:r>
        <w:proofErr w:type="spellStart"/>
        <w:r w:rsidRPr="009A1789">
          <w:rPr>
            <w:sz w:val="24"/>
            <w:szCs w:val="24"/>
            <w:lang w:val="en-US"/>
          </w:rPr>
          <w:t>umetnika</w:t>
        </w:r>
        <w:proofErr w:type="spellEnd"/>
        <w:r w:rsidRPr="009A1789">
          <w:rPr>
            <w:sz w:val="24"/>
            <w:szCs w:val="24"/>
            <w:lang w:val="en-US"/>
          </w:rPr>
          <w:t xml:space="preserve"> </w:t>
        </w:r>
        <w:proofErr w:type="spellStart"/>
        <w:r w:rsidRPr="009A1789">
          <w:rPr>
            <w:sz w:val="24"/>
            <w:szCs w:val="24"/>
            <w:lang w:val="en-US"/>
          </w:rPr>
          <w:t>podrazumeva</w:t>
        </w:r>
        <w:proofErr w:type="spellEnd"/>
        <w:r w:rsidRPr="009A1789">
          <w:rPr>
            <w:sz w:val="24"/>
            <w:szCs w:val="24"/>
            <w:lang w:val="en-US"/>
          </w:rPr>
          <w:t xml:space="preserve"> </w:t>
        </w:r>
        <w:proofErr w:type="spellStart"/>
        <w:r w:rsidRPr="009A1789">
          <w:rPr>
            <w:sz w:val="24"/>
            <w:szCs w:val="24"/>
            <w:lang w:val="en-US"/>
          </w:rPr>
          <w:t>kreiranje</w:t>
        </w:r>
        <w:proofErr w:type="spellEnd"/>
        <w:r w:rsidRPr="009A1789">
          <w:rPr>
            <w:sz w:val="24"/>
            <w:szCs w:val="24"/>
            <w:lang w:val="en-US"/>
          </w:rPr>
          <w:t xml:space="preserve"> </w:t>
        </w:r>
        <w:proofErr w:type="spellStart"/>
        <w:r w:rsidRPr="009A1789">
          <w:rPr>
            <w:sz w:val="24"/>
            <w:szCs w:val="24"/>
            <w:lang w:val="en-US"/>
          </w:rPr>
          <w:t>vizuelnih</w:t>
        </w:r>
        <w:proofErr w:type="spellEnd"/>
        <w:r w:rsidRPr="009A1789">
          <w:rPr>
            <w:sz w:val="24"/>
            <w:szCs w:val="24"/>
            <w:lang w:val="en-US"/>
          </w:rPr>
          <w:t xml:space="preserve"> </w:t>
        </w:r>
        <w:proofErr w:type="spellStart"/>
        <w:r w:rsidRPr="009A1789">
          <w:rPr>
            <w:sz w:val="24"/>
            <w:szCs w:val="24"/>
            <w:lang w:val="en-US"/>
          </w:rPr>
          <w:t>resursa</w:t>
        </w:r>
        <w:proofErr w:type="spellEnd"/>
        <w:r w:rsidRPr="009A1789">
          <w:rPr>
            <w:sz w:val="24"/>
            <w:szCs w:val="24"/>
            <w:lang w:val="en-US"/>
          </w:rPr>
          <w:t xml:space="preserve"> </w:t>
        </w:r>
        <w:proofErr w:type="spellStart"/>
        <w:r w:rsidRPr="009A1789">
          <w:rPr>
            <w:sz w:val="24"/>
            <w:szCs w:val="24"/>
            <w:lang w:val="en-US"/>
          </w:rPr>
          <w:t>potrebnih</w:t>
        </w:r>
        <w:proofErr w:type="spellEnd"/>
        <w:r w:rsidRPr="009A1789">
          <w:rPr>
            <w:sz w:val="24"/>
            <w:szCs w:val="24"/>
            <w:lang w:val="en-US"/>
          </w:rPr>
          <w:t xml:space="preserve"> za</w:t>
        </w:r>
      </w:ins>
      <w:ins w:id="586" w:author="leksandar komazec" w:date="2022-08-30T23:42:00Z">
        <w:r w:rsidRPr="009A1789">
          <w:rPr>
            <w:sz w:val="24"/>
            <w:szCs w:val="24"/>
            <w:lang w:val="en-US"/>
          </w:rPr>
          <w:t xml:space="preserve"> video </w:t>
        </w:r>
        <w:proofErr w:type="spellStart"/>
        <w:r w:rsidRPr="009A1789">
          <w:rPr>
            <w:sz w:val="24"/>
            <w:szCs w:val="24"/>
            <w:lang w:val="en-US"/>
          </w:rPr>
          <w:t>igru</w:t>
        </w:r>
        <w:proofErr w:type="spellEnd"/>
      </w:ins>
    </w:p>
    <w:p w14:paraId="68484809" w14:textId="36710E93" w:rsidR="00C42BAC" w:rsidRPr="00612971" w:rsidRDefault="00C42BAC" w:rsidP="00C42BAC">
      <w:pPr>
        <w:pStyle w:val="ListParagraph"/>
        <w:numPr>
          <w:ilvl w:val="0"/>
          <w:numId w:val="28"/>
        </w:numPr>
        <w:rPr>
          <w:ins w:id="587" w:author="leksandar komazec" w:date="2022-08-30T23:49:00Z"/>
          <w:sz w:val="24"/>
          <w:szCs w:val="24"/>
          <w:rPrChange w:id="588" w:author="leksandar komazec" w:date="2022-08-30T23:56:00Z">
            <w:rPr>
              <w:ins w:id="589" w:author="leksandar komazec" w:date="2022-08-30T23:49:00Z"/>
              <w:lang w:val="sr-Latn-RS"/>
            </w:rPr>
          </w:rPrChange>
        </w:rPr>
      </w:pPr>
      <w:proofErr w:type="spellStart"/>
      <w:ins w:id="590" w:author="leksandar komazec" w:date="2022-08-30T23:42:00Z">
        <w:r w:rsidRPr="009A1789">
          <w:rPr>
            <w:sz w:val="24"/>
            <w:szCs w:val="24"/>
            <w:lang w:val="en-US"/>
          </w:rPr>
          <w:t>Modelar</w:t>
        </w:r>
        <w:proofErr w:type="spellEnd"/>
        <w:r w:rsidRPr="009A1789">
          <w:rPr>
            <w:sz w:val="24"/>
            <w:szCs w:val="24"/>
            <w:lang w:val="en-US"/>
          </w:rPr>
          <w:t xml:space="preserve">: U </w:t>
        </w:r>
        <w:proofErr w:type="spellStart"/>
        <w:r w:rsidRPr="009A1789">
          <w:rPr>
            <w:sz w:val="24"/>
            <w:szCs w:val="24"/>
            <w:lang w:val="en-US"/>
          </w:rPr>
          <w:t>slu</w:t>
        </w:r>
        <w:proofErr w:type="spellEnd"/>
        <w:r w:rsidRPr="009A1789">
          <w:rPr>
            <w:sz w:val="24"/>
            <w:szCs w:val="24"/>
            <w:lang w:val="sr-Latn-RS"/>
          </w:rPr>
          <w:t xml:space="preserve">čaju da se razvija trodimenzionalna igra, pozicija modelara podrazumeva </w:t>
        </w:r>
      </w:ins>
      <w:ins w:id="591" w:author="leksandar komazec" w:date="2022-08-30T23:43:00Z">
        <w:r w:rsidRPr="009A1789">
          <w:rPr>
            <w:sz w:val="24"/>
            <w:szCs w:val="24"/>
            <w:lang w:val="sr-Latn-RS"/>
          </w:rPr>
          <w:t>kreiranje trodinemzionalnih resursa potrebnih za video igru</w:t>
        </w:r>
      </w:ins>
    </w:p>
    <w:p w14:paraId="2A48DB38" w14:textId="7698A0FD" w:rsidR="008D1F3E" w:rsidRPr="00612971" w:rsidRDefault="008D1F3E" w:rsidP="00C42BAC">
      <w:pPr>
        <w:pStyle w:val="ListParagraph"/>
        <w:numPr>
          <w:ilvl w:val="0"/>
          <w:numId w:val="28"/>
        </w:numPr>
        <w:rPr>
          <w:ins w:id="592" w:author="leksandar komazec" w:date="2022-08-30T23:43:00Z"/>
          <w:sz w:val="24"/>
          <w:szCs w:val="24"/>
          <w:rPrChange w:id="593" w:author="leksandar komazec" w:date="2022-08-30T23:56:00Z">
            <w:rPr>
              <w:ins w:id="594" w:author="leksandar komazec" w:date="2022-08-30T23:43:00Z"/>
              <w:lang w:val="sr-Latn-RS"/>
            </w:rPr>
          </w:rPrChange>
        </w:rPr>
      </w:pPr>
      <w:ins w:id="595" w:author="leksandar komazec" w:date="2022-08-30T23:49:00Z">
        <w:r w:rsidRPr="009A1789">
          <w:rPr>
            <w:sz w:val="24"/>
            <w:szCs w:val="24"/>
            <w:lang w:val="sr-Latn-RS"/>
          </w:rPr>
          <w:t>Tehnički umetnik</w:t>
        </w:r>
        <w:r w:rsidRPr="009A1789">
          <w:rPr>
            <w:sz w:val="24"/>
            <w:szCs w:val="24"/>
            <w:lang w:val="en-US"/>
          </w:rPr>
          <w:t xml:space="preserve">: </w:t>
        </w:r>
        <w:proofErr w:type="spellStart"/>
        <w:r w:rsidRPr="009A1789">
          <w:rPr>
            <w:sz w:val="24"/>
            <w:szCs w:val="24"/>
            <w:lang w:val="en-US"/>
          </w:rPr>
          <w:t>Pre</w:t>
        </w:r>
      </w:ins>
      <w:ins w:id="596" w:author="leksandar komazec" w:date="2022-08-30T23:51:00Z">
        <w:r w:rsidRPr="009A1789">
          <w:rPr>
            <w:sz w:val="24"/>
            <w:szCs w:val="24"/>
            <w:lang w:val="en-US"/>
          </w:rPr>
          <w:t>dstavlja</w:t>
        </w:r>
        <w:proofErr w:type="spellEnd"/>
        <w:r w:rsidRPr="009A1789">
          <w:rPr>
            <w:sz w:val="24"/>
            <w:szCs w:val="24"/>
            <w:lang w:val="en-US"/>
          </w:rPr>
          <w:t xml:space="preserve"> most </w:t>
        </w:r>
        <w:proofErr w:type="spellStart"/>
        <w:r w:rsidRPr="009A1789">
          <w:rPr>
            <w:sz w:val="24"/>
            <w:szCs w:val="24"/>
            <w:lang w:val="en-US"/>
          </w:rPr>
          <w:t>izme</w:t>
        </w:r>
        <w:proofErr w:type="spellEnd"/>
        <w:r w:rsidRPr="009A1789">
          <w:rPr>
            <w:sz w:val="24"/>
            <w:szCs w:val="24"/>
            <w:lang w:val="sr-Latn-RS"/>
          </w:rPr>
          <w:t>đu programera i umetnika.</w:t>
        </w:r>
      </w:ins>
    </w:p>
    <w:p w14:paraId="2822C99E" w14:textId="20A1D5E3" w:rsidR="00C42BAC" w:rsidRPr="00612971" w:rsidRDefault="00C42BAC" w:rsidP="00C42BAC">
      <w:pPr>
        <w:pStyle w:val="ListParagraph"/>
        <w:numPr>
          <w:ilvl w:val="0"/>
          <w:numId w:val="28"/>
        </w:numPr>
        <w:rPr>
          <w:ins w:id="597" w:author="leksandar komazec" w:date="2022-08-30T23:44:00Z"/>
          <w:sz w:val="24"/>
          <w:szCs w:val="24"/>
          <w:rPrChange w:id="598" w:author="leksandar komazec" w:date="2022-08-30T23:56:00Z">
            <w:rPr>
              <w:ins w:id="599" w:author="leksandar komazec" w:date="2022-08-30T23:44:00Z"/>
              <w:lang w:val="sr-Latn-RS"/>
            </w:rPr>
          </w:rPrChange>
        </w:rPr>
      </w:pPr>
      <w:ins w:id="600" w:author="leksandar komazec" w:date="2022-08-30T23:43:00Z">
        <w:r w:rsidRPr="009A1789">
          <w:rPr>
            <w:sz w:val="24"/>
            <w:szCs w:val="24"/>
          </w:rPr>
          <w:t>Animator</w:t>
        </w:r>
        <w:r w:rsidRPr="009A1789">
          <w:rPr>
            <w:sz w:val="24"/>
            <w:szCs w:val="24"/>
            <w:lang w:val="en-US"/>
          </w:rPr>
          <w:t xml:space="preserve">: </w:t>
        </w:r>
        <w:proofErr w:type="spellStart"/>
        <w:r w:rsidRPr="009A1789">
          <w:rPr>
            <w:sz w:val="24"/>
            <w:szCs w:val="24"/>
            <w:lang w:val="en-US"/>
          </w:rPr>
          <w:t>Pozicija</w:t>
        </w:r>
        <w:proofErr w:type="spellEnd"/>
        <w:r w:rsidRPr="009A1789">
          <w:rPr>
            <w:sz w:val="24"/>
            <w:szCs w:val="24"/>
            <w:lang w:val="en-US"/>
          </w:rPr>
          <w:t xml:space="preserve"> </w:t>
        </w:r>
        <w:proofErr w:type="spellStart"/>
        <w:r w:rsidRPr="009A1789">
          <w:rPr>
            <w:sz w:val="24"/>
            <w:szCs w:val="24"/>
            <w:lang w:val="en-US"/>
          </w:rPr>
          <w:t>koja</w:t>
        </w:r>
        <w:proofErr w:type="spellEnd"/>
        <w:r w:rsidRPr="009A1789">
          <w:rPr>
            <w:sz w:val="24"/>
            <w:szCs w:val="24"/>
            <w:lang w:val="en-US"/>
          </w:rPr>
          <w:t xml:space="preserve"> je </w:t>
        </w:r>
        <w:proofErr w:type="spellStart"/>
        <w:r w:rsidRPr="009A1789">
          <w:rPr>
            <w:sz w:val="24"/>
            <w:szCs w:val="24"/>
            <w:lang w:val="en-US"/>
          </w:rPr>
          <w:t>zadu</w:t>
        </w:r>
        <w:proofErr w:type="spellEnd"/>
        <w:r w:rsidRPr="009A1789">
          <w:rPr>
            <w:sz w:val="24"/>
            <w:szCs w:val="24"/>
            <w:lang w:val="sr-Latn-RS"/>
          </w:rPr>
          <w:t>žena za kreiranje anim</w:t>
        </w:r>
      </w:ins>
      <w:ins w:id="601" w:author="leksandar komazec" w:date="2022-08-30T23:44:00Z">
        <w:r w:rsidRPr="009A1789">
          <w:rPr>
            <w:sz w:val="24"/>
            <w:szCs w:val="24"/>
            <w:lang w:val="sr-Latn-RS"/>
          </w:rPr>
          <w:t>acija na osnovu vizuelnih resursa dobijenih od strane umetnika</w:t>
        </w:r>
      </w:ins>
    </w:p>
    <w:p w14:paraId="7B973808" w14:textId="733FA589" w:rsidR="00C42BAC" w:rsidRPr="00612971" w:rsidRDefault="003665E0" w:rsidP="00C42BAC">
      <w:pPr>
        <w:pStyle w:val="ListParagraph"/>
        <w:numPr>
          <w:ilvl w:val="0"/>
          <w:numId w:val="28"/>
        </w:numPr>
        <w:rPr>
          <w:ins w:id="602" w:author="leksandar komazec" w:date="2022-08-30T23:53:00Z"/>
          <w:sz w:val="24"/>
          <w:szCs w:val="24"/>
          <w:rPrChange w:id="603" w:author="leksandar komazec" w:date="2022-08-30T23:56:00Z">
            <w:rPr>
              <w:ins w:id="604" w:author="leksandar komazec" w:date="2022-08-30T23:53:00Z"/>
              <w:lang w:val="sr-Latn-RS"/>
            </w:rPr>
          </w:rPrChange>
        </w:rPr>
      </w:pPr>
      <w:ins w:id="605" w:author="leksandar komazec" w:date="2022-08-30T23:45:00Z">
        <w:r w:rsidRPr="009A1789">
          <w:rPr>
            <w:sz w:val="24"/>
            <w:szCs w:val="24"/>
            <w:lang w:val="sr-Latn-RS"/>
          </w:rPr>
          <w:t xml:space="preserve">Dizajer video igara: Osoba na ovoj poziciji kreira nivoe, niveliše težinu same igre, </w:t>
        </w:r>
      </w:ins>
      <w:ins w:id="606" w:author="leksandar komazec" w:date="2022-08-30T23:46:00Z">
        <w:r w:rsidRPr="009A1789">
          <w:rPr>
            <w:sz w:val="24"/>
            <w:szCs w:val="24"/>
            <w:lang w:val="sr-Latn-RS"/>
          </w:rPr>
          <w:t xml:space="preserve">ima veliko iskustvo u igranju video igara tako da razume </w:t>
        </w:r>
      </w:ins>
      <w:ins w:id="607" w:author="leksandar komazec" w:date="2022-08-30T23:47:00Z">
        <w:r w:rsidRPr="009A1789">
          <w:rPr>
            <w:sz w:val="24"/>
            <w:szCs w:val="24"/>
            <w:lang w:val="sr-Latn-RS"/>
          </w:rPr>
          <w:t>koje elemente je potrebno da ima igra koja se razvija</w:t>
        </w:r>
      </w:ins>
    </w:p>
    <w:p w14:paraId="6BBE7440" w14:textId="449AF505" w:rsidR="00D40011" w:rsidRDefault="008D1F3E" w:rsidP="00C42BAC">
      <w:pPr>
        <w:pStyle w:val="ListParagraph"/>
        <w:numPr>
          <w:ilvl w:val="0"/>
          <w:numId w:val="28"/>
        </w:numPr>
        <w:rPr>
          <w:ins w:id="608" w:author="leksandar komazec" w:date="2022-09-01T12:28:00Z"/>
          <w:sz w:val="24"/>
          <w:szCs w:val="24"/>
          <w:lang w:val="sr-Latn-RS"/>
        </w:rPr>
      </w:pPr>
      <w:ins w:id="609" w:author="leksandar komazec" w:date="2022-08-30T23:53:00Z">
        <w:r w:rsidRPr="009A1789">
          <w:rPr>
            <w:sz w:val="24"/>
            <w:szCs w:val="24"/>
            <w:lang w:val="sr-Latn-RS"/>
          </w:rPr>
          <w:t>Lider Inženjer</w:t>
        </w:r>
      </w:ins>
      <w:ins w:id="610" w:author="leksandar komazec" w:date="2022-08-30T23:54:00Z">
        <w:r w:rsidRPr="009A1789">
          <w:rPr>
            <w:sz w:val="24"/>
            <w:szCs w:val="24"/>
            <w:lang w:val="en-US"/>
          </w:rPr>
          <w:t xml:space="preserve"> </w:t>
        </w:r>
        <w:proofErr w:type="spellStart"/>
        <w:r w:rsidRPr="009A1789">
          <w:rPr>
            <w:sz w:val="24"/>
            <w:szCs w:val="24"/>
            <w:lang w:val="en-US"/>
          </w:rPr>
          <w:t>ima</w:t>
        </w:r>
        <w:proofErr w:type="spellEnd"/>
        <w:r w:rsidRPr="009A1789">
          <w:rPr>
            <w:sz w:val="24"/>
            <w:szCs w:val="24"/>
            <w:lang w:val="en-US"/>
          </w:rPr>
          <w:t xml:space="preserve"> </w:t>
        </w:r>
        <w:proofErr w:type="spellStart"/>
        <w:r w:rsidR="00612971" w:rsidRPr="009A1789">
          <w:rPr>
            <w:sz w:val="24"/>
            <w:szCs w:val="24"/>
            <w:lang w:val="en-US"/>
          </w:rPr>
          <w:t>solidno</w:t>
        </w:r>
        <w:proofErr w:type="spellEnd"/>
        <w:r w:rsidR="00612971" w:rsidRPr="009A1789">
          <w:rPr>
            <w:sz w:val="24"/>
            <w:szCs w:val="24"/>
            <w:lang w:val="en-US"/>
          </w:rPr>
          <w:t xml:space="preserve"> </w:t>
        </w:r>
        <w:proofErr w:type="spellStart"/>
        <w:r w:rsidRPr="009A1789">
          <w:rPr>
            <w:sz w:val="24"/>
            <w:szCs w:val="24"/>
            <w:lang w:val="en-US"/>
          </w:rPr>
          <w:t>znanje</w:t>
        </w:r>
        <w:proofErr w:type="spellEnd"/>
        <w:r w:rsidRPr="009A1789">
          <w:rPr>
            <w:sz w:val="24"/>
            <w:szCs w:val="24"/>
            <w:lang w:val="en-US"/>
          </w:rPr>
          <w:t xml:space="preserve"> </w:t>
        </w:r>
        <w:proofErr w:type="spellStart"/>
        <w:r w:rsidRPr="009A1789">
          <w:rPr>
            <w:sz w:val="24"/>
            <w:szCs w:val="24"/>
            <w:lang w:val="en-US"/>
          </w:rPr>
          <w:t>svih</w:t>
        </w:r>
        <w:proofErr w:type="spellEnd"/>
        <w:r w:rsidRPr="009A1789">
          <w:rPr>
            <w:sz w:val="24"/>
            <w:szCs w:val="24"/>
            <w:lang w:val="en-US"/>
          </w:rPr>
          <w:t xml:space="preserve"> do </w:t>
        </w:r>
        <w:proofErr w:type="spellStart"/>
        <w:r w:rsidRPr="009A1789">
          <w:rPr>
            <w:sz w:val="24"/>
            <w:szCs w:val="24"/>
            <w:lang w:val="en-US"/>
          </w:rPr>
          <w:t>sada</w:t>
        </w:r>
        <w:proofErr w:type="spellEnd"/>
        <w:r w:rsidRPr="009A1789">
          <w:rPr>
            <w:sz w:val="24"/>
            <w:szCs w:val="24"/>
            <w:lang w:val="en-US"/>
          </w:rPr>
          <w:t xml:space="preserve"> </w:t>
        </w:r>
        <w:proofErr w:type="spellStart"/>
        <w:r w:rsidR="00612971" w:rsidRPr="009A1789">
          <w:rPr>
            <w:sz w:val="24"/>
            <w:szCs w:val="24"/>
            <w:lang w:val="en-US"/>
          </w:rPr>
          <w:t>nabrojanih</w:t>
        </w:r>
        <w:proofErr w:type="spellEnd"/>
        <w:r w:rsidR="00612971" w:rsidRPr="009A1789">
          <w:rPr>
            <w:sz w:val="24"/>
            <w:szCs w:val="24"/>
            <w:lang w:val="en-US"/>
          </w:rPr>
          <w:t xml:space="preserve"> </w:t>
        </w:r>
        <w:proofErr w:type="spellStart"/>
        <w:r w:rsidR="00612971" w:rsidRPr="009A1789">
          <w:rPr>
            <w:sz w:val="24"/>
            <w:szCs w:val="24"/>
            <w:lang w:val="en-US"/>
          </w:rPr>
          <w:t>pozicija</w:t>
        </w:r>
        <w:proofErr w:type="spellEnd"/>
        <w:r w:rsidR="00612971" w:rsidRPr="009A1789">
          <w:rPr>
            <w:sz w:val="24"/>
            <w:szCs w:val="24"/>
            <w:lang w:val="en-US"/>
          </w:rPr>
          <w:t xml:space="preserve"> </w:t>
        </w:r>
        <w:proofErr w:type="spellStart"/>
        <w:r w:rsidR="00612971" w:rsidRPr="009A1789">
          <w:rPr>
            <w:sz w:val="24"/>
            <w:szCs w:val="24"/>
            <w:lang w:val="en-US"/>
          </w:rPr>
          <w:t>i</w:t>
        </w:r>
        <w:proofErr w:type="spellEnd"/>
        <w:r w:rsidR="00612971" w:rsidRPr="009A1789">
          <w:rPr>
            <w:sz w:val="24"/>
            <w:szCs w:val="24"/>
            <w:lang w:val="en-US"/>
          </w:rPr>
          <w:t xml:space="preserve"> </w:t>
        </w:r>
      </w:ins>
      <w:proofErr w:type="spellStart"/>
      <w:ins w:id="611" w:author="leksandar komazec" w:date="2022-08-30T23:55:00Z">
        <w:r w:rsidR="00612971" w:rsidRPr="009A1789">
          <w:rPr>
            <w:sz w:val="24"/>
            <w:szCs w:val="24"/>
            <w:lang w:val="en-US"/>
          </w:rPr>
          <w:t>zadu</w:t>
        </w:r>
        <w:proofErr w:type="spellEnd"/>
        <w:r w:rsidR="00612971" w:rsidRPr="009A1789">
          <w:rPr>
            <w:sz w:val="24"/>
            <w:szCs w:val="24"/>
            <w:lang w:val="sr-Latn-RS"/>
          </w:rPr>
          <w:t>žen je da vodi grupu.</w:t>
        </w:r>
      </w:ins>
    </w:p>
    <w:p w14:paraId="07B68CA6" w14:textId="77777777" w:rsidR="00D40011" w:rsidRDefault="00D40011">
      <w:pPr>
        <w:spacing w:after="0" w:afterAutospacing="0"/>
        <w:jc w:val="left"/>
        <w:rPr>
          <w:ins w:id="612" w:author="leksandar komazec" w:date="2022-09-01T12:28:00Z"/>
          <w:lang w:val="sr-Latn-RS"/>
        </w:rPr>
      </w:pPr>
      <w:ins w:id="613" w:author="leksandar komazec" w:date="2022-09-01T12:28:00Z">
        <w:r>
          <w:rPr>
            <w:lang w:val="sr-Latn-RS"/>
          </w:rPr>
          <w:br w:type="page"/>
        </w:r>
      </w:ins>
    </w:p>
    <w:p w14:paraId="091D5037" w14:textId="53374EF5" w:rsidR="008D1F3E" w:rsidRDefault="007F3380">
      <w:pPr>
        <w:pStyle w:val="Heading2"/>
        <w:rPr>
          <w:ins w:id="614" w:author="leksandar komazec" w:date="2022-09-01T12:32:00Z"/>
        </w:rPr>
      </w:pPr>
      <w:proofErr w:type="spellStart"/>
      <w:ins w:id="615" w:author="leksandar komazec" w:date="2022-09-01T12:29:00Z">
        <w:r>
          <w:lastRenderedPageBreak/>
          <w:t>Bi</w:t>
        </w:r>
      </w:ins>
      <w:ins w:id="616" w:author="leksandar komazec" w:date="2022-09-01T12:30:00Z">
        <w:r>
          <w:t>tni</w:t>
        </w:r>
        <w:proofErr w:type="spellEnd"/>
        <w:r>
          <w:t xml:space="preserve"> </w:t>
        </w:r>
        <w:proofErr w:type="spellStart"/>
        <w:r>
          <w:t>koncepti</w:t>
        </w:r>
      </w:ins>
      <w:proofErr w:type="spellEnd"/>
    </w:p>
    <w:p w14:paraId="0BDCFE73" w14:textId="0BE92EF0" w:rsidR="006B74F8" w:rsidRPr="008016D3" w:rsidRDefault="006B74F8">
      <w:pPr>
        <w:rPr>
          <w:ins w:id="617" w:author="leksandar komazec" w:date="2022-09-01T12:31:00Z"/>
          <w:lang w:val="sr-Latn-RS"/>
          <w:rPrChange w:id="618" w:author="leksandar komazec" w:date="2022-09-01T12:33:00Z">
            <w:rPr>
              <w:ins w:id="619" w:author="leksandar komazec" w:date="2022-09-01T12:31:00Z"/>
            </w:rPr>
          </w:rPrChange>
        </w:rPr>
        <w:pPrChange w:id="620" w:author="leksandar komazec" w:date="2022-09-01T12:32:00Z">
          <w:pPr>
            <w:pStyle w:val="Heading2"/>
          </w:pPr>
        </w:pPrChange>
      </w:pPr>
      <w:ins w:id="621" w:author="leksandar komazec" w:date="2022-09-01T12:32:00Z">
        <w:r>
          <w:t xml:space="preserve">U </w:t>
        </w:r>
        <w:proofErr w:type="spellStart"/>
        <w:r>
          <w:t>ovom</w:t>
        </w:r>
        <w:proofErr w:type="spellEnd"/>
        <w:r>
          <w:t xml:space="preserve"> </w:t>
        </w:r>
        <w:proofErr w:type="spellStart"/>
        <w:r>
          <w:t>delu</w:t>
        </w:r>
        <w:proofErr w:type="spellEnd"/>
        <w:r>
          <w:t xml:space="preserve"> </w:t>
        </w:r>
        <w:proofErr w:type="spellStart"/>
        <w:r>
          <w:t>p</w:t>
        </w:r>
      </w:ins>
      <w:ins w:id="622" w:author="leksandar komazec" w:date="2022-09-01T12:33:00Z">
        <w:r w:rsidR="008016D3">
          <w:t>oglavlja</w:t>
        </w:r>
        <w:proofErr w:type="spellEnd"/>
        <w:r w:rsidR="008016D3">
          <w:t xml:space="preserve"> bi</w:t>
        </w:r>
        <w:r w:rsidR="008016D3">
          <w:rPr>
            <w:lang w:val="sr-Latn-RS"/>
          </w:rPr>
          <w:t>će objašnjeni teorijski koncepti na koje se naslanjaju neke od tehnologija koriš</w:t>
        </w:r>
      </w:ins>
      <w:ins w:id="623" w:author="leksandar komazec" w:date="2022-09-01T12:34:00Z">
        <w:r w:rsidR="008016D3">
          <w:rPr>
            <w:lang w:val="sr-Latn-RS"/>
          </w:rPr>
          <w:t>tenih u ovom radu.</w:t>
        </w:r>
      </w:ins>
    </w:p>
    <w:p w14:paraId="22E4A5A0" w14:textId="37BD5E04" w:rsidR="002C5B76" w:rsidRDefault="008016D3" w:rsidP="002C5B76">
      <w:pPr>
        <w:pStyle w:val="Heading3"/>
        <w:ind w:left="630"/>
        <w:rPr>
          <w:ins w:id="624" w:author="leksandar komazec" w:date="2022-09-01T12:34:00Z"/>
        </w:rPr>
      </w:pPr>
      <w:ins w:id="625" w:author="leksandar komazec" w:date="2022-09-01T12:34:00Z">
        <w:r>
          <w:t>Entity Component System (ECS)</w:t>
        </w:r>
      </w:ins>
    </w:p>
    <w:p w14:paraId="2FE77DD0" w14:textId="77777777" w:rsidR="00A44116" w:rsidRDefault="00A44116">
      <w:pPr>
        <w:rPr>
          <w:ins w:id="626" w:author="leksandar komazec" w:date="2022-09-01T13:07:00Z"/>
        </w:rPr>
        <w:pPrChange w:id="627" w:author="leksandar komazec" w:date="2022-09-01T13:08:00Z">
          <w:pPr>
            <w:ind w:left="432"/>
          </w:pPr>
        </w:pPrChange>
      </w:pPr>
      <w:proofErr w:type="spellStart"/>
      <w:ins w:id="628" w:author="leksandar komazec" w:date="2022-09-01T13:07:00Z">
        <w:r>
          <w:t>Ovaj</w:t>
        </w:r>
        <w:proofErr w:type="spellEnd"/>
        <w:r>
          <w:t xml:space="preserve"> </w:t>
        </w:r>
        <w:proofErr w:type="spellStart"/>
        <w:r>
          <w:t>arhikteturalni</w:t>
        </w:r>
        <w:proofErr w:type="spellEnd"/>
        <w:r>
          <w:t xml:space="preserve"> </w:t>
        </w:r>
        <w:proofErr w:type="spellStart"/>
        <w:r>
          <w:t>patern</w:t>
        </w:r>
        <w:proofErr w:type="spellEnd"/>
        <w:r>
          <w:t xml:space="preserve"> se </w:t>
        </w:r>
        <w:proofErr w:type="spellStart"/>
        <w:r>
          <w:t>najčešće</w:t>
        </w:r>
        <w:proofErr w:type="spellEnd"/>
        <w:r>
          <w:t xml:space="preserve"> </w:t>
        </w:r>
        <w:proofErr w:type="spellStart"/>
        <w:r>
          <w:t>koristi</w:t>
        </w:r>
        <w:proofErr w:type="spellEnd"/>
        <w:r>
          <w:t xml:space="preserve"> u </w:t>
        </w:r>
        <w:proofErr w:type="spellStart"/>
        <w:r>
          <w:t>razvoju</w:t>
        </w:r>
        <w:proofErr w:type="spellEnd"/>
        <w:r>
          <w:t xml:space="preserve"> video </w:t>
        </w:r>
        <w:proofErr w:type="spellStart"/>
        <w:r>
          <w:t>igara</w:t>
        </w:r>
        <w:proofErr w:type="spellEnd"/>
        <w:r>
          <w:t xml:space="preserve"> </w:t>
        </w:r>
        <w:proofErr w:type="spellStart"/>
        <w:r>
          <w:t>i</w:t>
        </w:r>
        <w:proofErr w:type="spellEnd"/>
        <w:r>
          <w:t xml:space="preserve"> </w:t>
        </w:r>
        <w:proofErr w:type="spellStart"/>
        <w:r>
          <w:t>sastoji</w:t>
        </w:r>
        <w:proofErr w:type="spellEnd"/>
        <w:r>
          <w:t xml:space="preserve"> se od </w:t>
        </w:r>
        <w:proofErr w:type="spellStart"/>
        <w:r>
          <w:t>nekoliko</w:t>
        </w:r>
        <w:proofErr w:type="spellEnd"/>
        <w:r>
          <w:t xml:space="preserve"> </w:t>
        </w:r>
        <w:proofErr w:type="spellStart"/>
        <w:r>
          <w:t>elemenata</w:t>
        </w:r>
        <w:proofErr w:type="spellEnd"/>
        <w:r>
          <w:t>:</w:t>
        </w:r>
      </w:ins>
    </w:p>
    <w:p w14:paraId="58AEDDFD" w14:textId="754D113A" w:rsidR="00A44116" w:rsidRDefault="00A44116">
      <w:pPr>
        <w:pStyle w:val="ListParagraph"/>
        <w:numPr>
          <w:ilvl w:val="0"/>
          <w:numId w:val="28"/>
        </w:numPr>
        <w:rPr>
          <w:ins w:id="629" w:author="leksandar komazec" w:date="2022-09-01T13:08:00Z"/>
        </w:rPr>
        <w:pPrChange w:id="630" w:author="leksandar komazec" w:date="2022-09-01T13:08:00Z">
          <w:pPr/>
        </w:pPrChange>
      </w:pPr>
      <w:ins w:id="631" w:author="leksandar komazec" w:date="2022-09-01T13:07:00Z">
        <w:r w:rsidRPr="00A44116">
          <w:rPr>
            <w:b/>
            <w:bCs/>
            <w:rPrChange w:id="632" w:author="leksandar komazec" w:date="2022-09-01T13:09:00Z">
              <w:rPr/>
            </w:rPrChange>
          </w:rPr>
          <w:t>Komponenta</w:t>
        </w:r>
        <w:r>
          <w:t xml:space="preserve"> je najmanja jedinica i predstavlja kontenjer sa podacima. Komponente se dodaju entitetima</w:t>
        </w:r>
      </w:ins>
    </w:p>
    <w:p w14:paraId="084F2AD0" w14:textId="6E842328" w:rsidR="00A44116" w:rsidRDefault="00A44116">
      <w:pPr>
        <w:pStyle w:val="ListParagraph"/>
        <w:numPr>
          <w:ilvl w:val="0"/>
          <w:numId w:val="28"/>
        </w:numPr>
        <w:rPr>
          <w:ins w:id="633" w:author="leksandar komazec" w:date="2022-09-01T13:07:00Z"/>
        </w:rPr>
        <w:pPrChange w:id="634" w:author="leksandar komazec" w:date="2022-09-01T13:08:00Z">
          <w:pPr>
            <w:ind w:left="432"/>
          </w:pPr>
        </w:pPrChange>
      </w:pPr>
      <w:ins w:id="635" w:author="leksandar komazec" w:date="2022-09-01T13:07:00Z">
        <w:r w:rsidRPr="00A44116">
          <w:rPr>
            <w:b/>
            <w:bCs/>
            <w:rPrChange w:id="636" w:author="leksandar komazec" w:date="2022-09-01T13:09:00Z">
              <w:rPr/>
            </w:rPrChange>
          </w:rPr>
          <w:t>Entitet</w:t>
        </w:r>
        <w:r>
          <w:t xml:space="preserve"> je skup komponenti i predstavlja obejkat u video igri. Na primer heroj u igri može biti predstavljen</w:t>
        </w:r>
      </w:ins>
      <w:ins w:id="637" w:author="leksandar komazec" w:date="2022-09-01T13:08:00Z">
        <w:r>
          <w:t xml:space="preserve"> </w:t>
        </w:r>
      </w:ins>
      <w:ins w:id="638" w:author="leksandar komazec" w:date="2022-09-01T13:07:00Z">
        <w:r>
          <w:t>jednim entitetom koji u sebi ima više komponenti (Komponenta za kretanje, grafička komponenta, komponenta vezana za fizičke karakteristie i tak odalje)</w:t>
        </w:r>
      </w:ins>
    </w:p>
    <w:p w14:paraId="4B8A2B12" w14:textId="5A92042B" w:rsidR="00A44116" w:rsidRDefault="00A44116">
      <w:pPr>
        <w:pStyle w:val="ListParagraph"/>
        <w:numPr>
          <w:ilvl w:val="0"/>
          <w:numId w:val="28"/>
        </w:numPr>
        <w:rPr>
          <w:ins w:id="639" w:author="leksandar komazec" w:date="2022-09-01T13:07:00Z"/>
        </w:rPr>
        <w:pPrChange w:id="640" w:author="leksandar komazec" w:date="2022-09-01T13:08:00Z">
          <w:pPr>
            <w:ind w:left="432"/>
          </w:pPr>
        </w:pPrChange>
      </w:pPr>
      <w:ins w:id="641" w:author="leksandar komazec" w:date="2022-09-01T13:07:00Z">
        <w:r w:rsidRPr="00A44116">
          <w:rPr>
            <w:b/>
            <w:bCs/>
            <w:rPrChange w:id="642" w:author="leksandar komazec" w:date="2022-09-01T13:09:00Z">
              <w:rPr/>
            </w:rPrChange>
          </w:rPr>
          <w:t>Sistem</w:t>
        </w:r>
        <w:r>
          <w:t xml:space="preserve"> predstavlja izvršni kod koji usko specijalizovan da izvršava jednu funckionalnost nad tačno određenim entitetima (Na primer sistem za kretanje radi isključivo sa entitetima koji u sebi imaju komponentu za kretanje. Taj sistem je zadužen za modifikaciju kordinata u prostoru)</w:t>
        </w:r>
      </w:ins>
    </w:p>
    <w:p w14:paraId="268185DE" w14:textId="7DD9EB45" w:rsidR="00A44116" w:rsidRDefault="00A44116" w:rsidP="00A44116">
      <w:pPr>
        <w:pStyle w:val="ListParagraph"/>
        <w:numPr>
          <w:ilvl w:val="0"/>
          <w:numId w:val="28"/>
        </w:numPr>
        <w:rPr>
          <w:ins w:id="643" w:author="leksandar komazec" w:date="2022-09-01T13:10:00Z"/>
        </w:rPr>
      </w:pPr>
      <w:ins w:id="644" w:author="leksandar komazec" w:date="2022-09-01T13:09:00Z">
        <w:r w:rsidRPr="00A44116">
          <w:rPr>
            <w:b/>
            <w:bCs/>
            <w:rPrChange w:id="645" w:author="leksandar komazec" w:date="2022-09-01T13:09:00Z">
              <w:rPr/>
            </w:rPrChange>
          </w:rPr>
          <w:t>Motor</w:t>
        </w:r>
        <w:r>
          <w:t xml:space="preserve"> ili</w:t>
        </w:r>
      </w:ins>
      <w:ins w:id="646" w:author="leksandar komazec" w:date="2022-09-01T13:07:00Z">
        <w:r>
          <w:t xml:space="preserve"> engine </w:t>
        </w:r>
      </w:ins>
      <w:ins w:id="647" w:author="leksandar komazec" w:date="2022-09-01T13:09:00Z">
        <w:r>
          <w:t xml:space="preserve">je </w:t>
        </w:r>
      </w:ins>
      <w:ins w:id="648" w:author="leksandar komazec" w:date="2022-09-01T13:07:00Z">
        <w:r>
          <w:t>odgovoran je za sve potrebne operacije (Dodavanje sistema, periodično pokretanje sistema, dodavanje i brisanje entiteta)</w:t>
        </w:r>
      </w:ins>
    </w:p>
    <w:p w14:paraId="2C23B213" w14:textId="1EDCFE61" w:rsidR="00A44116" w:rsidRDefault="00A44116" w:rsidP="00A44116">
      <w:pPr>
        <w:ind w:left="360"/>
        <w:rPr>
          <w:ins w:id="649" w:author="leksandar komazec" w:date="2022-09-01T13:10:00Z"/>
        </w:rPr>
      </w:pPr>
    </w:p>
    <w:p w14:paraId="1F179539" w14:textId="50BEC023" w:rsidR="00A44116" w:rsidRDefault="00A44116" w:rsidP="00A44116">
      <w:pPr>
        <w:rPr>
          <w:ins w:id="650" w:author="leksandar komazec" w:date="2022-09-01T13:11:00Z"/>
        </w:rPr>
      </w:pPr>
      <w:proofErr w:type="spellStart"/>
      <w:ins w:id="651" w:author="leksandar komazec" w:date="2022-09-01T13:10:00Z">
        <w:r>
          <w:t>Dobar</w:t>
        </w:r>
        <w:proofErr w:type="spellEnd"/>
        <w:r>
          <w:t xml:space="preserve"> primer </w:t>
        </w:r>
        <w:proofErr w:type="spellStart"/>
        <w:r>
          <w:t>entiteta</w:t>
        </w:r>
        <w:proofErr w:type="spellEnd"/>
        <w:r>
          <w:t xml:space="preserve"> bi bio </w:t>
        </w:r>
      </w:ins>
      <w:proofErr w:type="spellStart"/>
      <w:ins w:id="652" w:author="leksandar komazec" w:date="2022-09-01T13:11:00Z">
        <w:r>
          <w:t>igrač</w:t>
        </w:r>
        <w:proofErr w:type="spellEnd"/>
        <w:r>
          <w:t xml:space="preserve"> koji se </w:t>
        </w:r>
        <w:proofErr w:type="spellStart"/>
        <w:r>
          <w:t>sastoji</w:t>
        </w:r>
        <w:proofErr w:type="spellEnd"/>
        <w:r>
          <w:t xml:space="preserve"> </w:t>
        </w:r>
        <w:proofErr w:type="spellStart"/>
        <w:r>
          <w:t>iz</w:t>
        </w:r>
        <w:proofErr w:type="spellEnd"/>
        <w:r>
          <w:t xml:space="preserve"> </w:t>
        </w:r>
        <w:proofErr w:type="spellStart"/>
        <w:r>
          <w:t>komponenti</w:t>
        </w:r>
        <w:proofErr w:type="spellEnd"/>
        <w:r>
          <w:t xml:space="preserve"> </w:t>
        </w:r>
        <w:proofErr w:type="spellStart"/>
        <w:r>
          <w:t>kao</w:t>
        </w:r>
        <w:proofErr w:type="spellEnd"/>
        <w:r>
          <w:t xml:space="preserve"> </w:t>
        </w:r>
        <w:proofErr w:type="spellStart"/>
        <w:r>
          <w:t>štu</w:t>
        </w:r>
        <w:proofErr w:type="spellEnd"/>
        <w:r>
          <w:t xml:space="preserve"> </w:t>
        </w:r>
        <w:proofErr w:type="spellStart"/>
        <w:r>
          <w:t>su</w:t>
        </w:r>
        <w:proofErr w:type="spellEnd"/>
        <w:r>
          <w:t>:</w:t>
        </w:r>
      </w:ins>
    </w:p>
    <w:p w14:paraId="40DDDFAC" w14:textId="4D50E808" w:rsidR="00A44116" w:rsidRDefault="00A44116">
      <w:pPr>
        <w:pStyle w:val="ListParagraph"/>
        <w:numPr>
          <w:ilvl w:val="0"/>
          <w:numId w:val="36"/>
        </w:numPr>
        <w:rPr>
          <w:ins w:id="653" w:author="leksandar komazec" w:date="2022-09-01T13:11:00Z"/>
        </w:rPr>
        <w:pPrChange w:id="654" w:author="leksandar komazec" w:date="2022-09-01T13:11:00Z">
          <w:pPr/>
        </w:pPrChange>
      </w:pPr>
      <w:ins w:id="655" w:author="leksandar komazec" w:date="2022-09-01T13:11:00Z">
        <w:r w:rsidRPr="00AE4FDE">
          <w:rPr>
            <w:b/>
            <w:bCs/>
            <w:rPrChange w:id="656" w:author="leksandar komazec" w:date="2022-09-01T13:29:00Z">
              <w:rPr/>
            </w:rPrChange>
          </w:rPr>
          <w:t>Transform</w:t>
        </w:r>
      </w:ins>
      <w:ins w:id="657" w:author="leksandar komazec" w:date="2022-09-01T13:12:00Z">
        <w:r>
          <w:t xml:space="preserve"> komponenta</w:t>
        </w:r>
      </w:ins>
      <w:ins w:id="658" w:author="leksandar komazec" w:date="2022-09-01T13:13:00Z">
        <w:r w:rsidR="00B7586C">
          <w:t xml:space="preserve"> </w:t>
        </w:r>
      </w:ins>
      <w:ins w:id="659" w:author="leksandar komazec" w:date="2022-09-01T13:12:00Z">
        <w:r>
          <w:t>sadr</w:t>
        </w:r>
        <w:r>
          <w:rPr>
            <w:lang w:val="sr-Latn-RS"/>
          </w:rPr>
          <w:t xml:space="preserve">ži trenutnu poziciju </w:t>
        </w:r>
      </w:ins>
      <w:ins w:id="660" w:author="leksandar komazec" w:date="2022-09-01T13:13:00Z">
        <w:r w:rsidR="00B7586C">
          <w:rPr>
            <w:lang w:val="sr-Latn-RS"/>
          </w:rPr>
          <w:t>entiteta, kao i informaciju o skaliranju trneutne pozicije</w:t>
        </w:r>
      </w:ins>
      <w:ins w:id="661" w:author="leksandar komazec" w:date="2022-09-01T13:12:00Z">
        <w:r>
          <w:t xml:space="preserve"> </w:t>
        </w:r>
      </w:ins>
    </w:p>
    <w:p w14:paraId="61AF9340" w14:textId="2B3A9AD9" w:rsidR="00A44116" w:rsidRDefault="00A44116">
      <w:pPr>
        <w:pStyle w:val="ListParagraph"/>
        <w:numPr>
          <w:ilvl w:val="0"/>
          <w:numId w:val="36"/>
        </w:numPr>
        <w:rPr>
          <w:ins w:id="662" w:author="leksandar komazec" w:date="2022-09-01T13:11:00Z"/>
        </w:rPr>
        <w:pPrChange w:id="663" w:author="leksandar komazec" w:date="2022-09-01T13:11:00Z">
          <w:pPr/>
        </w:pPrChange>
      </w:pPr>
      <w:ins w:id="664" w:author="leksandar komazec" w:date="2022-09-01T13:11:00Z">
        <w:r w:rsidRPr="00AE4FDE">
          <w:rPr>
            <w:b/>
            <w:bCs/>
            <w:rPrChange w:id="665" w:author="leksandar komazec" w:date="2022-09-01T13:29:00Z">
              <w:rPr/>
            </w:rPrChange>
          </w:rPr>
          <w:t>Direction</w:t>
        </w:r>
      </w:ins>
      <w:ins w:id="666" w:author="leksandar komazec" w:date="2022-09-01T13:13:00Z">
        <w:r w:rsidR="00B7586C">
          <w:t xml:space="preserve"> komponenta sadrži </w:t>
        </w:r>
      </w:ins>
      <w:ins w:id="667" w:author="leksandar komazec" w:date="2022-09-01T13:14:00Z">
        <w:r w:rsidR="00B7586C">
          <w:t>informaciju o trenutnom smeru entiteta (levo ili desno)</w:t>
        </w:r>
      </w:ins>
    </w:p>
    <w:p w14:paraId="6E8090DF" w14:textId="78B8B782" w:rsidR="00A44116" w:rsidRDefault="00A44116">
      <w:pPr>
        <w:pStyle w:val="ListParagraph"/>
        <w:numPr>
          <w:ilvl w:val="0"/>
          <w:numId w:val="36"/>
        </w:numPr>
        <w:rPr>
          <w:ins w:id="668" w:author="leksandar komazec" w:date="2022-09-01T13:11:00Z"/>
        </w:rPr>
        <w:pPrChange w:id="669" w:author="leksandar komazec" w:date="2022-09-01T13:11:00Z">
          <w:pPr/>
        </w:pPrChange>
      </w:pPr>
      <w:ins w:id="670" w:author="leksandar komazec" w:date="2022-09-01T13:11:00Z">
        <w:r w:rsidRPr="00AE4FDE">
          <w:rPr>
            <w:b/>
            <w:bCs/>
            <w:rPrChange w:id="671" w:author="leksandar komazec" w:date="2022-09-01T13:29:00Z">
              <w:rPr/>
            </w:rPrChange>
          </w:rPr>
          <w:t>Texture</w:t>
        </w:r>
      </w:ins>
      <w:ins w:id="672" w:author="leksandar komazec" w:date="2022-09-01T13:14:00Z">
        <w:r w:rsidR="00B7586C">
          <w:t xml:space="preserve"> komponenta sadrži informaciju koja </w:t>
        </w:r>
      </w:ins>
      <w:ins w:id="673" w:author="leksandar komazec" w:date="2022-09-01T13:15:00Z">
        <w:r w:rsidR="00B7586C">
          <w:t>sličica je aktiva za dati entitet u datom trenutku (U slučaju animacije sličice se menjaju u tačno određenom intervalu)</w:t>
        </w:r>
      </w:ins>
    </w:p>
    <w:p w14:paraId="5DC71EBD" w14:textId="192C861B" w:rsidR="00A44116" w:rsidRDefault="00A44116">
      <w:pPr>
        <w:pStyle w:val="ListParagraph"/>
        <w:numPr>
          <w:ilvl w:val="0"/>
          <w:numId w:val="36"/>
        </w:numPr>
        <w:rPr>
          <w:ins w:id="674" w:author="leksandar komazec" w:date="2022-09-01T13:11:00Z"/>
        </w:rPr>
        <w:pPrChange w:id="675" w:author="leksandar komazec" w:date="2022-09-01T13:11:00Z">
          <w:pPr/>
        </w:pPrChange>
      </w:pPr>
      <w:ins w:id="676" w:author="leksandar komazec" w:date="2022-09-01T13:11:00Z">
        <w:r w:rsidRPr="00AE4FDE">
          <w:rPr>
            <w:b/>
            <w:bCs/>
            <w:rPrChange w:id="677" w:author="leksandar komazec" w:date="2022-09-01T13:29:00Z">
              <w:rPr/>
            </w:rPrChange>
          </w:rPr>
          <w:t>Collision</w:t>
        </w:r>
      </w:ins>
      <w:ins w:id="678" w:author="leksandar komazec" w:date="2022-09-01T13:15:00Z">
        <w:r w:rsidR="00B7586C">
          <w:t xml:space="preserve"> komponenta </w:t>
        </w:r>
      </w:ins>
      <w:ins w:id="679" w:author="leksandar komazec" w:date="2022-09-01T13:16:00Z">
        <w:r w:rsidR="00B7586C">
          <w:t>sadrži referencu na</w:t>
        </w:r>
      </w:ins>
      <w:ins w:id="680" w:author="leksandar komazec" w:date="2022-09-01T13:17:00Z">
        <w:r w:rsidR="00B7586C">
          <w:t xml:space="preserve"> strani entitet sa kojim je domaći entitet u sudaru</w:t>
        </w:r>
      </w:ins>
    </w:p>
    <w:p w14:paraId="6D1D9758" w14:textId="5B7526D1" w:rsidR="00A44116" w:rsidRPr="00A44116" w:rsidRDefault="00A44116">
      <w:pPr>
        <w:pStyle w:val="ListParagraph"/>
        <w:numPr>
          <w:ilvl w:val="0"/>
          <w:numId w:val="36"/>
        </w:numPr>
        <w:rPr>
          <w:ins w:id="681" w:author="leksandar komazec" w:date="2022-09-01T13:10:00Z"/>
        </w:rPr>
        <w:pPrChange w:id="682" w:author="leksandar komazec" w:date="2022-09-01T13:11:00Z">
          <w:pPr/>
        </w:pPrChange>
      </w:pPr>
      <w:ins w:id="683" w:author="leksandar komazec" w:date="2022-09-01T13:11:00Z">
        <w:r>
          <w:t>I tako dalje</w:t>
        </w:r>
      </w:ins>
    </w:p>
    <w:p w14:paraId="7939E3BE" w14:textId="6A1B0EE3" w:rsidR="00A44116" w:rsidRDefault="00A44116">
      <w:pPr>
        <w:jc w:val="center"/>
        <w:rPr>
          <w:ins w:id="684" w:author="leksandar komazec" w:date="2022-09-01T13:07:00Z"/>
        </w:rPr>
        <w:pPrChange w:id="685" w:author="leksandar komazec" w:date="2022-09-01T13:10:00Z">
          <w:pPr>
            <w:ind w:left="432"/>
          </w:pPr>
        </w:pPrChange>
      </w:pPr>
      <w:ins w:id="686" w:author="leksandar komazec" w:date="2022-09-01T13:10:00Z">
        <w:r>
          <w:rPr>
            <w:noProof/>
          </w:rPr>
          <w:drawing>
            <wp:inline distT="0" distB="0" distL="0" distR="0" wp14:anchorId="2B170C82" wp14:editId="44492C73">
              <wp:extent cx="1154127" cy="18456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57359" cy="1850797"/>
                      </a:xfrm>
                      <a:prstGeom prst="rect">
                        <a:avLst/>
                      </a:prstGeom>
                    </pic:spPr>
                  </pic:pic>
                </a:graphicData>
              </a:graphic>
            </wp:inline>
          </w:drawing>
        </w:r>
      </w:ins>
    </w:p>
    <w:p w14:paraId="247FD5AA" w14:textId="04F6ACF8" w:rsidR="00B7586C" w:rsidRDefault="00A44116" w:rsidP="00B7586C">
      <w:pPr>
        <w:spacing w:after="120" w:afterAutospacing="0"/>
        <w:ind w:firstLine="567"/>
        <w:jc w:val="center"/>
        <w:rPr>
          <w:ins w:id="687" w:author="leksandar komazec" w:date="2022-09-01T13:18:00Z"/>
        </w:rPr>
      </w:pPr>
      <w:ins w:id="688" w:author="leksandar komazec" w:date="2022-09-01T13:07:00Z">
        <w:r>
          <w:tab/>
          <w:t xml:space="preserve">  </w:t>
        </w:r>
      </w:ins>
      <w:proofErr w:type="spellStart"/>
      <w:ins w:id="689" w:author="leksandar komazec" w:date="2022-09-01T13:18:00Z">
        <w:r w:rsidR="00B7586C">
          <w:t>Slika</w:t>
        </w:r>
        <w:proofErr w:type="spellEnd"/>
        <w:r w:rsidR="00B7586C">
          <w:t xml:space="preserve"> 2. Primer </w:t>
        </w:r>
        <w:proofErr w:type="spellStart"/>
        <w:r w:rsidR="00B7586C">
          <w:t>entiteta</w:t>
        </w:r>
        <w:proofErr w:type="spellEnd"/>
        <w:r w:rsidR="00B7586C">
          <w:t xml:space="preserve"> </w:t>
        </w:r>
        <w:proofErr w:type="spellStart"/>
        <w:r w:rsidR="00EE17CD">
          <w:t>i</w:t>
        </w:r>
        <w:proofErr w:type="spellEnd"/>
        <w:r w:rsidR="00EE17CD">
          <w:t xml:space="preserve"> </w:t>
        </w:r>
        <w:proofErr w:type="spellStart"/>
        <w:r w:rsidR="00EE17CD">
          <w:t>komponenti</w:t>
        </w:r>
        <w:proofErr w:type="spellEnd"/>
        <w:r w:rsidR="00EE17CD">
          <w:t xml:space="preserve"> u ECS</w:t>
        </w:r>
      </w:ins>
    </w:p>
    <w:p w14:paraId="06564771" w14:textId="0FEDB0CC" w:rsidR="00EE17CD" w:rsidRDefault="00EE17CD" w:rsidP="00EE17CD">
      <w:pPr>
        <w:spacing w:after="120" w:afterAutospacing="0"/>
        <w:ind w:firstLine="567"/>
        <w:rPr>
          <w:ins w:id="690" w:author="leksandar komazec" w:date="2022-09-01T13:19:00Z"/>
        </w:rPr>
      </w:pPr>
      <w:proofErr w:type="spellStart"/>
      <w:ins w:id="691" w:author="leksandar komazec" w:date="2022-09-01T13:19:00Z">
        <w:r>
          <w:t>Sistemi</w:t>
        </w:r>
        <w:proofErr w:type="spellEnd"/>
        <w:r>
          <w:t xml:space="preserve"> koji </w:t>
        </w:r>
        <w:proofErr w:type="spellStart"/>
        <w:r>
          <w:t>su</w:t>
        </w:r>
        <w:proofErr w:type="spellEnd"/>
        <w:r>
          <w:t xml:space="preserve"> </w:t>
        </w:r>
        <w:proofErr w:type="spellStart"/>
        <w:r>
          <w:t>manipulišu</w:t>
        </w:r>
        <w:proofErr w:type="spellEnd"/>
        <w:r>
          <w:t xml:space="preserve"> </w:t>
        </w:r>
        <w:proofErr w:type="spellStart"/>
        <w:r>
          <w:t>nad</w:t>
        </w:r>
        <w:proofErr w:type="spellEnd"/>
        <w:r>
          <w:t xml:space="preserve"> </w:t>
        </w:r>
        <w:proofErr w:type="spellStart"/>
        <w:r>
          <w:t>ovim</w:t>
        </w:r>
        <w:proofErr w:type="spellEnd"/>
        <w:r>
          <w:t xml:space="preserve"> </w:t>
        </w:r>
        <w:proofErr w:type="spellStart"/>
        <w:r>
          <w:t>entitetom</w:t>
        </w:r>
        <w:proofErr w:type="spellEnd"/>
        <w:r>
          <w:t>:</w:t>
        </w:r>
      </w:ins>
    </w:p>
    <w:p w14:paraId="2CA42A92" w14:textId="33C044E3" w:rsidR="00EE17CD" w:rsidRPr="00531DF7" w:rsidRDefault="00EE17CD" w:rsidP="00EE17CD">
      <w:pPr>
        <w:pStyle w:val="ListParagraph"/>
        <w:numPr>
          <w:ilvl w:val="0"/>
          <w:numId w:val="36"/>
        </w:numPr>
        <w:spacing w:after="120"/>
        <w:rPr>
          <w:ins w:id="692" w:author="leksandar komazec" w:date="2022-09-01T13:25:00Z"/>
          <w:rPrChange w:id="693" w:author="leksandar komazec" w:date="2022-09-01T13:25:00Z">
            <w:rPr>
              <w:ins w:id="694" w:author="leksandar komazec" w:date="2022-09-01T13:25:00Z"/>
              <w:lang w:val="sr-Latn-RS"/>
            </w:rPr>
          </w:rPrChange>
        </w:rPr>
      </w:pPr>
      <w:ins w:id="695" w:author="leksandar komazec" w:date="2022-09-01T13:22:00Z">
        <w:r w:rsidRPr="00531DF7">
          <w:rPr>
            <w:b/>
            <w:bCs/>
            <w:rPrChange w:id="696" w:author="leksandar komazec" w:date="2022-09-01T13:28:00Z">
              <w:rPr/>
            </w:rPrChange>
          </w:rPr>
          <w:t>Sistem za renderovnaje</w:t>
        </w:r>
        <w:r>
          <w:t xml:space="preserve"> tekstura </w:t>
        </w:r>
      </w:ins>
      <w:ins w:id="697" w:author="leksandar komazec" w:date="2022-09-01T13:23:00Z">
        <w:r>
          <w:t>koristi informacije vezane za poziciju entiteta kako bi znao na kom mestu treba da prika</w:t>
        </w:r>
        <w:r>
          <w:rPr>
            <w:lang w:val="sr-Latn-RS"/>
          </w:rPr>
          <w:t xml:space="preserve">že odgovarajuću teksturu. </w:t>
        </w:r>
      </w:ins>
      <w:ins w:id="698" w:author="leksandar komazec" w:date="2022-09-01T13:24:00Z">
        <w:r w:rsidR="00531DF7">
          <w:rPr>
            <w:lang w:val="sr-Latn-RS"/>
          </w:rPr>
          <w:t>Sistem za renderovanje takođe koristi i informaciju o smeru entiteta kako bi znao da li je entitet okrenut ka levo ili desno i spram toga po potrebi odradila transformacija tek</w:t>
        </w:r>
      </w:ins>
      <w:ins w:id="699" w:author="leksandar komazec" w:date="2022-09-01T13:25:00Z">
        <w:r w:rsidR="00531DF7">
          <w:rPr>
            <w:lang w:val="sr-Latn-RS"/>
          </w:rPr>
          <w:t>sture koja je dobijena od strane komponentu za teksture.</w:t>
        </w:r>
      </w:ins>
    </w:p>
    <w:p w14:paraId="721F8244" w14:textId="6DC98673" w:rsidR="00531DF7" w:rsidRPr="00212C91" w:rsidRDefault="00531DF7">
      <w:pPr>
        <w:pStyle w:val="ListParagraph"/>
        <w:numPr>
          <w:ilvl w:val="0"/>
          <w:numId w:val="36"/>
        </w:numPr>
        <w:spacing w:after="120"/>
        <w:rPr>
          <w:ins w:id="700" w:author="leksandar komazec" w:date="2022-09-01T13:18:00Z"/>
        </w:rPr>
        <w:pPrChange w:id="701" w:author="leksandar komazec" w:date="2022-09-01T13:22:00Z">
          <w:pPr>
            <w:spacing w:after="120" w:afterAutospacing="0"/>
            <w:ind w:firstLine="567"/>
            <w:jc w:val="center"/>
          </w:pPr>
        </w:pPrChange>
      </w:pPr>
      <w:ins w:id="702" w:author="leksandar komazec" w:date="2022-09-01T13:25:00Z">
        <w:r w:rsidRPr="00531DF7">
          <w:rPr>
            <w:b/>
            <w:bCs/>
            <w:lang w:val="sr-Latn-RS"/>
            <w:rPrChange w:id="703" w:author="leksandar komazec" w:date="2022-09-01T13:29:00Z">
              <w:rPr>
                <w:lang w:val="sr-Latn-RS"/>
              </w:rPr>
            </w:rPrChange>
          </w:rPr>
          <w:t>Sistemu za razrešavanje</w:t>
        </w:r>
        <w:r>
          <w:rPr>
            <w:lang w:val="sr-Latn-RS"/>
          </w:rPr>
          <w:t xml:space="preserve"> sudara radi sa entitetima koji u sebi imaju k</w:t>
        </w:r>
      </w:ins>
      <w:ins w:id="704" w:author="leksandar komazec" w:date="2022-09-01T13:26:00Z">
        <w:r>
          <w:rPr>
            <w:lang w:val="sr-Latn-RS"/>
          </w:rPr>
          <w:t>omponentu za sudare. Na osnovu te komponente ovaj sistem ima uvid u to koje dve komponente su se sudarile i spram toga zna kako da razreši taj sudar</w:t>
        </w:r>
      </w:ins>
      <w:ins w:id="705" w:author="leksandar komazec" w:date="2022-09-01T13:27:00Z">
        <w:r>
          <w:rPr>
            <w:lang w:val="sr-Latn-RS"/>
          </w:rPr>
          <w:t xml:space="preserve">. Na primer kada se igrač sudari sa </w:t>
        </w:r>
      </w:ins>
      <w:ins w:id="706" w:author="leksandar komazec" w:date="2022-09-01T13:28:00Z">
        <w:r>
          <w:rPr>
            <w:lang w:val="sr-Latn-RS"/>
          </w:rPr>
          <w:t>srcem tada je potrebno da se igraču dodaju životni poeni i da se objekat srce uništi sa nivoa jer je pokupljen</w:t>
        </w:r>
      </w:ins>
    </w:p>
    <w:p w14:paraId="6FFBD28B" w14:textId="13091BAA" w:rsidR="002C5B76" w:rsidRDefault="00760C35" w:rsidP="00AE4FDE">
      <w:pPr>
        <w:pStyle w:val="Heading4"/>
        <w:rPr>
          <w:ins w:id="707" w:author="leksandar komazec" w:date="2022-09-01T13:37:00Z"/>
        </w:rPr>
      </w:pPr>
      <w:ins w:id="708" w:author="leksandar komazec" w:date="2022-09-01T13:29:00Z">
        <w:r>
          <w:lastRenderedPageBreak/>
          <w:t>Koji problem</w:t>
        </w:r>
      </w:ins>
      <w:ins w:id="709" w:author="leksandar komazec" w:date="2022-09-01T13:30:00Z">
        <w:r>
          <w:t xml:space="preserve"> ECS </w:t>
        </w:r>
        <w:proofErr w:type="spellStart"/>
        <w:r>
          <w:t>rešava</w:t>
        </w:r>
        <w:proofErr w:type="spellEnd"/>
        <w:r>
          <w:t>?</w:t>
        </w:r>
      </w:ins>
    </w:p>
    <w:p w14:paraId="5BADBF92" w14:textId="77777777" w:rsidR="009B7684" w:rsidRPr="009B7684" w:rsidRDefault="00C21BC3" w:rsidP="008D7F53">
      <w:pPr>
        <w:pStyle w:val="ListParagraph"/>
        <w:numPr>
          <w:ilvl w:val="0"/>
          <w:numId w:val="36"/>
        </w:numPr>
        <w:rPr>
          <w:ins w:id="710" w:author="leksandar komazec" w:date="2022-09-01T14:00:00Z"/>
          <w:lang w:val="sr-Latn-RS"/>
          <w:rPrChange w:id="711" w:author="leksandar komazec" w:date="2022-09-01T14:00:00Z">
            <w:rPr>
              <w:ins w:id="712" w:author="leksandar komazec" w:date="2022-09-01T14:00:00Z"/>
              <w:lang w:val="en-US"/>
            </w:rPr>
          </w:rPrChange>
        </w:rPr>
      </w:pPr>
      <w:ins w:id="713" w:author="leksandar komazec" w:date="2022-09-01T13:37:00Z">
        <w:r>
          <w:t>Tradicionalan na</w:t>
        </w:r>
        <w:r w:rsidRPr="008D7F53">
          <w:rPr>
            <w:lang w:val="sr-Latn-RS"/>
            <w:rPrChange w:id="714" w:author="leksandar komazec" w:date="2022-09-01T13:53:00Z">
              <w:rPr/>
            </w:rPrChange>
          </w:rPr>
          <w:t>čin programiranja to jeste Objketno orijentisano programiranje s</w:t>
        </w:r>
      </w:ins>
      <w:ins w:id="715" w:author="leksandar komazec" w:date="2022-09-01T13:38:00Z">
        <w:r w:rsidRPr="008D7F53">
          <w:rPr>
            <w:lang w:val="sr-Latn-RS"/>
            <w:rPrChange w:id="716" w:author="leksandar komazec" w:date="2022-09-01T13:53:00Z">
              <w:rPr/>
            </w:rPrChange>
          </w:rPr>
          <w:t xml:space="preserve">e zasniva na nasleđivanju koje u velikim i kompleksnim sistemima može da dovede </w:t>
        </w:r>
      </w:ins>
      <w:ins w:id="717" w:author="leksandar komazec" w:date="2022-09-01T13:43:00Z">
        <w:r w:rsidR="00AF0A03" w:rsidRPr="008D7F53">
          <w:rPr>
            <w:lang w:val="sr-Latn-RS"/>
            <w:rPrChange w:id="718" w:author="leksandar komazec" w:date="2022-09-01T13:53:00Z">
              <w:rPr/>
            </w:rPrChange>
          </w:rPr>
          <w:t xml:space="preserve">do poznatog </w:t>
        </w:r>
        <w:r w:rsidR="00AF0A03">
          <w:t>“dijamant smrti” problema</w:t>
        </w:r>
      </w:ins>
      <w:ins w:id="719" w:author="leksandar komazec" w:date="2022-09-01T13:48:00Z">
        <w:r w:rsidR="00400D73">
          <w:t xml:space="preserve"> (Slika 3.).</w:t>
        </w:r>
      </w:ins>
      <w:ins w:id="720" w:author="leksandar komazec" w:date="2022-09-01T14:00:00Z">
        <w:r w:rsidR="009B7684">
          <w:rPr>
            <w:lang w:val="en-US"/>
          </w:rPr>
          <w:t xml:space="preserve"> </w:t>
        </w:r>
      </w:ins>
    </w:p>
    <w:p w14:paraId="5F76F3D7" w14:textId="36C5C1EF" w:rsidR="00C21BC3" w:rsidRDefault="00400D73" w:rsidP="008D7F53">
      <w:pPr>
        <w:pStyle w:val="ListParagraph"/>
        <w:numPr>
          <w:ilvl w:val="0"/>
          <w:numId w:val="36"/>
        </w:numPr>
        <w:rPr>
          <w:ins w:id="721" w:author="leksandar komazec" w:date="2022-09-01T13:54:00Z"/>
          <w:lang w:val="sr-Latn-RS"/>
        </w:rPr>
      </w:pPr>
      <w:ins w:id="722" w:author="leksandar komazec" w:date="2022-09-01T13:48:00Z">
        <w:r>
          <w:t>Tako</w:t>
        </w:r>
        <w:r w:rsidRPr="008D7F53">
          <w:rPr>
            <w:lang w:val="sr-Latn-RS"/>
            <w:rPrChange w:id="723" w:author="leksandar komazec" w:date="2022-09-01T13:53:00Z">
              <w:rPr/>
            </w:rPrChange>
          </w:rPr>
          <w:t>đe je mogu</w:t>
        </w:r>
      </w:ins>
      <w:ins w:id="724" w:author="leksandar komazec" w:date="2022-09-01T13:49:00Z">
        <w:r w:rsidRPr="008D7F53">
          <w:rPr>
            <w:lang w:val="sr-Latn-RS"/>
            <w:rPrChange w:id="725" w:author="leksandar komazec" w:date="2022-09-01T13:53:00Z">
              <w:rPr/>
            </w:rPrChange>
          </w:rPr>
          <w:t xml:space="preserve">će doći do situacije gde </w:t>
        </w:r>
        <w:r w:rsidR="008D7F53" w:rsidRPr="008D7F53">
          <w:rPr>
            <w:lang w:val="sr-Latn-RS"/>
            <w:rPrChange w:id="726" w:author="leksandar komazec" w:date="2022-09-01T13:53:00Z">
              <w:rPr/>
            </w:rPrChange>
          </w:rPr>
          <w:t>jednu klasu nasleđuje četiri klase od kojih recimo</w:t>
        </w:r>
      </w:ins>
      <w:ins w:id="727" w:author="leksandar komazec" w:date="2022-09-01T13:50:00Z">
        <w:r w:rsidR="008D7F53" w:rsidRPr="008D7F53">
          <w:rPr>
            <w:lang w:val="sr-Latn-RS"/>
            <w:rPrChange w:id="728" w:author="leksandar komazec" w:date="2022-09-01T13:53:00Z">
              <w:rPr/>
            </w:rPrChange>
          </w:rPr>
          <w:t xml:space="preserve"> troma klasama trebaju svi članovi iz roditeljske klase, a četvrtoj ne trebaju svi članovi već samo neki i na taj način dolazi do rasipanja memorije.</w:t>
        </w:r>
      </w:ins>
      <w:ins w:id="729" w:author="leksandar komazec" w:date="2022-09-01T13:54:00Z">
        <w:r w:rsidR="00E71928">
          <w:rPr>
            <w:lang w:val="sr-Latn-RS"/>
          </w:rPr>
          <w:t xml:space="preserve"> Alternativa za ovaj i predhodni problem je korišćenje kompozi</w:t>
        </w:r>
      </w:ins>
      <w:ins w:id="730" w:author="leksandar komazec" w:date="2022-09-01T13:55:00Z">
        <w:r w:rsidR="00E71928">
          <w:rPr>
            <w:lang w:val="sr-Latn-RS"/>
          </w:rPr>
          <w:t>cije ali i taj pristup ima nedostataka.</w:t>
        </w:r>
      </w:ins>
    </w:p>
    <w:p w14:paraId="44340982" w14:textId="3CFFD118" w:rsidR="008D7F53" w:rsidRPr="008D7F53" w:rsidRDefault="00E71928">
      <w:pPr>
        <w:pStyle w:val="ListParagraph"/>
        <w:numPr>
          <w:ilvl w:val="0"/>
          <w:numId w:val="36"/>
        </w:numPr>
        <w:rPr>
          <w:ins w:id="731" w:author="leksandar komazec" w:date="2022-09-01T13:30:00Z"/>
          <w:lang w:val="sr-Latn-RS"/>
          <w:rPrChange w:id="732" w:author="leksandar komazec" w:date="2022-09-01T13:53:00Z">
            <w:rPr>
              <w:ins w:id="733" w:author="leksandar komazec" w:date="2022-09-01T13:30:00Z"/>
            </w:rPr>
          </w:rPrChange>
        </w:rPr>
        <w:pPrChange w:id="734" w:author="leksandar komazec" w:date="2022-09-01T13:53:00Z">
          <w:pPr>
            <w:pStyle w:val="Heading4"/>
          </w:pPr>
        </w:pPrChange>
      </w:pPr>
      <w:ins w:id="735" w:author="leksandar komazec" w:date="2022-09-01T13:55:00Z">
        <w:r>
          <w:rPr>
            <w:lang w:val="sr-Latn-RS"/>
          </w:rPr>
          <w:t>Objketno orijentisan pristup takođe</w:t>
        </w:r>
      </w:ins>
      <w:ins w:id="736" w:author="leksandar komazec" w:date="2022-09-01T13:56:00Z">
        <w:r>
          <w:rPr>
            <w:lang w:val="sr-Latn-RS"/>
          </w:rPr>
          <w:t xml:space="preserve"> propagira korišćen</w:t>
        </w:r>
      </w:ins>
      <w:ins w:id="737" w:author="leksandar komazec" w:date="2022-09-01T13:57:00Z">
        <w:r>
          <w:rPr>
            <w:lang w:val="sr-Latn-RS"/>
          </w:rPr>
          <w:t xml:space="preserve">je enkapsulacije što zahteva korišćenje </w:t>
        </w:r>
      </w:ins>
      <w:ins w:id="738" w:author="leksandar komazec" w:date="2022-09-01T13:58:00Z">
        <w:r>
          <w:rPr>
            <w:lang w:val="sr-Latn-RS"/>
          </w:rPr>
          <w:t xml:space="preserve">gettera i settera koji predstavljaju </w:t>
        </w:r>
        <w:r w:rsidRPr="00E71928">
          <w:rPr>
            <w:lang w:val="sr-Latn-RS"/>
          </w:rPr>
          <w:t>boilerplate</w:t>
        </w:r>
        <w:r>
          <w:rPr>
            <w:lang w:val="sr-Latn-RS"/>
          </w:rPr>
          <w:t xml:space="preserve"> kod, to jeste dovode do nagomilavanja koda.</w:t>
        </w:r>
      </w:ins>
    </w:p>
    <w:p w14:paraId="721CB94C" w14:textId="21E175E6" w:rsidR="00760C35" w:rsidRPr="00760C35" w:rsidRDefault="00AF0A03">
      <w:pPr>
        <w:jc w:val="center"/>
        <w:rPr>
          <w:ins w:id="739" w:author="leksandar komazec" w:date="2022-08-30T23:47:00Z"/>
          <w:rPrChange w:id="740" w:author="leksandar komazec" w:date="2022-09-01T13:30:00Z">
            <w:rPr>
              <w:ins w:id="741" w:author="leksandar komazec" w:date="2022-08-30T23:47:00Z"/>
              <w:lang w:val="sr-Latn-RS"/>
            </w:rPr>
          </w:rPrChange>
        </w:rPr>
        <w:pPrChange w:id="742" w:author="leksandar komazec" w:date="2022-09-01T15:10:00Z">
          <w:pPr>
            <w:pStyle w:val="ListParagraph"/>
            <w:numPr>
              <w:numId w:val="28"/>
            </w:numPr>
            <w:tabs>
              <w:tab w:val="num" w:pos="720"/>
            </w:tabs>
            <w:ind w:hanging="360"/>
          </w:pPr>
        </w:pPrChange>
      </w:pPr>
      <w:ins w:id="743" w:author="leksandar komazec" w:date="2022-09-01T13:43:00Z">
        <w:r>
          <w:rPr>
            <w:noProof/>
          </w:rPr>
          <w:drawing>
            <wp:inline distT="0" distB="0" distL="0" distR="0" wp14:anchorId="6174C85A" wp14:editId="2E3E12F7">
              <wp:extent cx="3601502" cy="16791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1962" cy="1688663"/>
                      </a:xfrm>
                      <a:prstGeom prst="rect">
                        <a:avLst/>
                      </a:prstGeom>
                    </pic:spPr>
                  </pic:pic>
                </a:graphicData>
              </a:graphic>
            </wp:inline>
          </w:drawing>
        </w:r>
      </w:ins>
    </w:p>
    <w:p w14:paraId="592479F7" w14:textId="2701DCAF" w:rsidR="00612971" w:rsidRDefault="00AF0A03" w:rsidP="00400D73">
      <w:pPr>
        <w:spacing w:after="0" w:afterAutospacing="0"/>
        <w:jc w:val="center"/>
        <w:rPr>
          <w:ins w:id="744" w:author="leksandar komazec" w:date="2022-09-01T14:14:00Z"/>
        </w:rPr>
      </w:pPr>
      <w:proofErr w:type="spellStart"/>
      <w:ins w:id="745" w:author="leksandar komazec" w:date="2022-09-01T13:44:00Z">
        <w:r>
          <w:t>Slika</w:t>
        </w:r>
        <w:proofErr w:type="spellEnd"/>
        <w:r>
          <w:t xml:space="preserve"> </w:t>
        </w:r>
      </w:ins>
      <w:ins w:id="746" w:author="leksandar komazec" w:date="2022-09-01T13:45:00Z">
        <w:r w:rsidR="00873342">
          <w:t>3</w:t>
        </w:r>
      </w:ins>
      <w:ins w:id="747" w:author="leksandar komazec" w:date="2022-09-01T13:44:00Z">
        <w:r>
          <w:t>.</w:t>
        </w:r>
      </w:ins>
      <w:ins w:id="748" w:author="leksandar komazec" w:date="2022-09-01T14:00:00Z">
        <w:r w:rsidR="009B7684">
          <w:t xml:space="preserve"> </w:t>
        </w:r>
      </w:ins>
      <w:proofErr w:type="spellStart"/>
      <w:ins w:id="749" w:author="leksandar komazec" w:date="2022-09-01T13:47:00Z">
        <w:r w:rsidR="00400D73">
          <w:t>Dijamant</w:t>
        </w:r>
        <w:proofErr w:type="spellEnd"/>
        <w:r w:rsidR="00400D73">
          <w:t xml:space="preserve"> problem u </w:t>
        </w:r>
      </w:ins>
      <w:proofErr w:type="spellStart"/>
      <w:ins w:id="750" w:author="leksandar komazec" w:date="2022-09-01T13:48:00Z">
        <w:r w:rsidR="00400D73">
          <w:t>kompleksnom</w:t>
        </w:r>
        <w:proofErr w:type="spellEnd"/>
        <w:r w:rsidR="00400D73">
          <w:t xml:space="preserve"> </w:t>
        </w:r>
        <w:proofErr w:type="spellStart"/>
        <w:r w:rsidR="00400D73">
          <w:t>sistemu</w:t>
        </w:r>
      </w:ins>
      <w:proofErr w:type="spellEnd"/>
      <w:ins w:id="751" w:author="leksandar komazec" w:date="2022-09-01T14:20:00Z">
        <w:r w:rsidR="00D51AAD">
          <w:t xml:space="preserve"> </w:t>
        </w:r>
      </w:ins>
      <w:ins w:id="752" w:author="leksandar komazec" w:date="2022-09-01T13:48:00Z">
        <w:r w:rsidR="00400D73">
          <w:t>[2]</w:t>
        </w:r>
      </w:ins>
    </w:p>
    <w:p w14:paraId="5B9F16FA" w14:textId="102412AD" w:rsidR="006E7F09" w:rsidRDefault="006E7F09" w:rsidP="006E7F09">
      <w:pPr>
        <w:pStyle w:val="Heading4"/>
        <w:rPr>
          <w:ins w:id="753" w:author="leksandar komazec" w:date="2022-09-01T14:15:00Z"/>
        </w:rPr>
      </w:pPr>
      <w:proofErr w:type="spellStart"/>
      <w:ins w:id="754" w:author="leksandar komazec" w:date="2022-09-01T14:15:00Z">
        <w:r>
          <w:t>Prednosti</w:t>
        </w:r>
        <w:proofErr w:type="spellEnd"/>
        <w:r>
          <w:t xml:space="preserve"> ECS</w:t>
        </w:r>
      </w:ins>
    </w:p>
    <w:p w14:paraId="52ED302B" w14:textId="2C5CFEE7" w:rsidR="006E7F09" w:rsidRDefault="006E7F09">
      <w:pPr>
        <w:pStyle w:val="ListParagraph"/>
        <w:numPr>
          <w:ilvl w:val="0"/>
          <w:numId w:val="41"/>
        </w:numPr>
        <w:rPr>
          <w:ins w:id="755" w:author="leksandar komazec" w:date="2022-09-01T14:20:00Z"/>
        </w:rPr>
        <w:pPrChange w:id="756" w:author="leksandar komazec" w:date="2022-09-01T15:44:00Z">
          <w:pPr/>
        </w:pPrChange>
      </w:pPr>
      <w:ins w:id="757" w:author="leksandar komazec" w:date="2022-09-01T14:17:00Z">
        <w:r>
          <w:t xml:space="preserve">Dobro implementiran ECS skladišti entitete, komponente </w:t>
        </w:r>
      </w:ins>
      <w:ins w:id="758" w:author="leksandar komazec" w:date="2022-09-01T14:18:00Z">
        <w:r>
          <w:t>I  sisteme jedan za drugim u memoriji</w:t>
        </w:r>
      </w:ins>
      <w:ins w:id="759" w:author="leksandar komazec" w:date="2022-09-01T14:19:00Z">
        <w:r>
          <w:t>i tako se postiže efikasnost u iskorišćenosti memorije</w:t>
        </w:r>
        <w:r w:rsidR="00D51AAD">
          <w:t xml:space="preserve"> </w:t>
        </w:r>
      </w:ins>
      <w:ins w:id="760" w:author="leksandar komazec" w:date="2022-09-01T14:20:00Z">
        <w:r w:rsidR="00D51AAD">
          <w:t>i</w:t>
        </w:r>
      </w:ins>
      <w:ins w:id="761" w:author="leksandar komazec" w:date="2022-09-01T14:19:00Z">
        <w:r w:rsidR="00D51AAD">
          <w:t xml:space="preserve"> omoguć</w:t>
        </w:r>
      </w:ins>
      <w:ins w:id="762" w:author="leksandar komazec" w:date="2022-09-01T14:20:00Z">
        <w:r w:rsidR="00D51AAD">
          <w:t>ava brzo čitanje i upis u memoriju.</w:t>
        </w:r>
      </w:ins>
    </w:p>
    <w:p w14:paraId="554E5478" w14:textId="2FBC6AF7" w:rsidR="00636DB5" w:rsidRDefault="00D36F0A">
      <w:pPr>
        <w:pStyle w:val="ListParagraph"/>
        <w:ind w:left="1440"/>
        <w:jc w:val="center"/>
        <w:rPr>
          <w:ins w:id="763" w:author="leksandar komazec" w:date="2022-09-01T14:24:00Z"/>
        </w:rPr>
        <w:pPrChange w:id="764" w:author="leksandar komazec" w:date="2022-09-01T15:44:00Z">
          <w:pPr>
            <w:spacing w:after="0" w:afterAutospacing="0"/>
            <w:jc w:val="center"/>
          </w:pPr>
        </w:pPrChange>
      </w:pPr>
      <w:ins w:id="765" w:author="leksandar komazec" w:date="2022-09-01T14:26:00Z">
        <w:r>
          <w:rPr>
            <w:noProof/>
          </w:rPr>
          <w:drawing>
            <wp:inline distT="0" distB="0" distL="0" distR="0" wp14:anchorId="629B22CC" wp14:editId="22FE3E76">
              <wp:extent cx="2271975" cy="19366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9088" cy="1951258"/>
                      </a:xfrm>
                      <a:prstGeom prst="rect">
                        <a:avLst/>
                      </a:prstGeom>
                    </pic:spPr>
                  </pic:pic>
                </a:graphicData>
              </a:graphic>
            </wp:inline>
          </w:drawing>
        </w:r>
      </w:ins>
    </w:p>
    <w:p w14:paraId="27001738" w14:textId="163EA448" w:rsidR="001B11B4" w:rsidRDefault="00636DB5">
      <w:pPr>
        <w:pStyle w:val="ListParagraph"/>
        <w:ind w:left="1440"/>
        <w:jc w:val="center"/>
        <w:rPr>
          <w:ins w:id="766" w:author="leksandar komazec" w:date="2022-09-01T14:46:00Z"/>
        </w:rPr>
        <w:pPrChange w:id="767" w:author="leksandar komazec" w:date="2022-09-01T15:44:00Z">
          <w:pPr>
            <w:spacing w:after="0" w:afterAutospacing="0"/>
            <w:jc w:val="left"/>
          </w:pPr>
        </w:pPrChange>
      </w:pPr>
      <w:ins w:id="768" w:author="leksandar komazec" w:date="2022-09-01T14:24:00Z">
        <w:r>
          <w:t xml:space="preserve">Slika 4. </w:t>
        </w:r>
      </w:ins>
      <w:ins w:id="769" w:author="leksandar komazec" w:date="2022-09-01T14:25:00Z">
        <w:r w:rsidR="00D36F0A">
          <w:t>Pozi</w:t>
        </w:r>
      </w:ins>
      <w:ins w:id="770" w:author="leksandar komazec" w:date="2022-09-01T14:26:00Z">
        <w:r w:rsidR="00D36F0A">
          <w:t>cioniranje entiteta u memoriji</w:t>
        </w:r>
      </w:ins>
      <w:ins w:id="771" w:author="leksandar komazec" w:date="2022-09-01T14:24:00Z">
        <w:r>
          <w:t>[3]</w:t>
        </w:r>
      </w:ins>
    </w:p>
    <w:p w14:paraId="59982AE8" w14:textId="6902FBDA" w:rsidR="001B11B4" w:rsidRPr="00362A6D" w:rsidRDefault="001B11B4">
      <w:pPr>
        <w:pStyle w:val="ListParagraph"/>
        <w:numPr>
          <w:ilvl w:val="0"/>
          <w:numId w:val="41"/>
        </w:numPr>
        <w:rPr>
          <w:ins w:id="772" w:author="leksandar komazec" w:date="2022-09-01T14:46:00Z"/>
          <w:lang w:val="sr-Latn-RS"/>
          <w:rPrChange w:id="773" w:author="leksandar komazec" w:date="2022-09-01T15:44:00Z">
            <w:rPr>
              <w:ins w:id="774" w:author="leksandar komazec" w:date="2022-09-01T14:46:00Z"/>
            </w:rPr>
          </w:rPrChange>
        </w:rPr>
        <w:pPrChange w:id="775" w:author="leksandar komazec" w:date="2022-09-01T15:44:00Z">
          <w:pPr>
            <w:pStyle w:val="Heading1"/>
          </w:pPr>
        </w:pPrChange>
      </w:pPr>
      <w:ins w:id="776" w:author="leksandar komazec" w:date="2022-09-01T14:46:00Z">
        <w:r>
          <w:t>Kori</w:t>
        </w:r>
        <w:r w:rsidRPr="00362A6D">
          <w:rPr>
            <w:lang w:val="sr-Latn-RS"/>
            <w:rPrChange w:id="777" w:author="leksandar komazec" w:date="2022-09-01T15:44:00Z">
              <w:rPr/>
            </w:rPrChange>
          </w:rPr>
          <w:t xml:space="preserve">šćenjem ovog paterna omgućava se jednostavno i jasno razdvajanje funckionalnosti kroz kreirajne različitih sistema koji su specijalizovani za tačno određenu namenu. </w:t>
        </w:r>
      </w:ins>
    </w:p>
    <w:p w14:paraId="64CB07F4" w14:textId="77777777" w:rsidR="001B11B4" w:rsidRPr="00362A6D" w:rsidRDefault="001B11B4">
      <w:pPr>
        <w:pStyle w:val="ListParagraph"/>
        <w:numPr>
          <w:ilvl w:val="0"/>
          <w:numId w:val="41"/>
        </w:numPr>
        <w:rPr>
          <w:ins w:id="778" w:author="leksandar komazec" w:date="2022-09-01T14:47:00Z"/>
          <w:lang w:val="sr-Latn-RS"/>
          <w:rPrChange w:id="779" w:author="leksandar komazec" w:date="2022-09-01T15:44:00Z">
            <w:rPr>
              <w:ins w:id="780" w:author="leksandar komazec" w:date="2022-09-01T14:47:00Z"/>
            </w:rPr>
          </w:rPrChange>
        </w:rPr>
        <w:pPrChange w:id="781" w:author="leksandar komazec" w:date="2022-09-01T15:44:00Z">
          <w:pPr/>
        </w:pPrChange>
      </w:pPr>
      <w:ins w:id="782" w:author="leksandar komazec" w:date="2022-09-01T14:46:00Z">
        <w:r w:rsidRPr="00362A6D">
          <w:rPr>
            <w:lang w:val="sr-Latn-RS"/>
            <w:rPrChange w:id="783" w:author="leksandar komazec" w:date="2022-09-01T15:44:00Z">
              <w:rPr/>
            </w:rPrChange>
          </w:rPr>
          <w:t>Paralelzno izvršavanje koda je takođe lako izvodljivo i poprilčno sigurno bez bojazni da dođe do desinhronizacije između niti.</w:t>
        </w:r>
      </w:ins>
    </w:p>
    <w:p w14:paraId="142CE157" w14:textId="1446377A" w:rsidR="001B11B4" w:rsidRPr="00362A6D" w:rsidRDefault="001B11B4">
      <w:pPr>
        <w:pStyle w:val="ListParagraph"/>
        <w:numPr>
          <w:ilvl w:val="0"/>
          <w:numId w:val="41"/>
        </w:numPr>
        <w:rPr>
          <w:ins w:id="784" w:author="leksandar komazec" w:date="2022-09-01T14:46:00Z"/>
          <w:lang w:val="sr-Latn-RS"/>
          <w:rPrChange w:id="785" w:author="leksandar komazec" w:date="2022-09-01T15:44:00Z">
            <w:rPr>
              <w:ins w:id="786" w:author="leksandar komazec" w:date="2022-09-01T14:46:00Z"/>
            </w:rPr>
          </w:rPrChange>
        </w:rPr>
        <w:pPrChange w:id="787" w:author="leksandar komazec" w:date="2022-09-01T15:44:00Z">
          <w:pPr/>
        </w:pPrChange>
      </w:pPr>
      <w:ins w:id="788" w:author="leksandar komazec" w:date="2022-09-01T14:46:00Z">
        <w:r w:rsidRPr="00362A6D">
          <w:rPr>
            <w:lang w:val="sr-Latn-RS"/>
            <w:rPrChange w:id="789" w:author="leksandar komazec" w:date="2022-09-01T15:44:00Z">
              <w:rPr/>
            </w:rPrChange>
          </w:rPr>
          <w:t>Jednostavna komunikacija između međuzavisnih sistema.</w:t>
        </w:r>
      </w:ins>
    </w:p>
    <w:p w14:paraId="18CD7BF5" w14:textId="77777777" w:rsidR="001B11B4" w:rsidRPr="00362A6D" w:rsidRDefault="001B11B4">
      <w:pPr>
        <w:pStyle w:val="ListParagraph"/>
        <w:numPr>
          <w:ilvl w:val="0"/>
          <w:numId w:val="41"/>
        </w:numPr>
        <w:rPr>
          <w:ins w:id="790" w:author="leksandar komazec" w:date="2022-09-01T14:46:00Z"/>
          <w:lang w:val="sr-Latn-RS"/>
          <w:rPrChange w:id="791" w:author="leksandar komazec" w:date="2022-09-01T15:44:00Z">
            <w:rPr>
              <w:ins w:id="792" w:author="leksandar komazec" w:date="2022-09-01T14:46:00Z"/>
            </w:rPr>
          </w:rPrChange>
        </w:rPr>
        <w:pPrChange w:id="793" w:author="leksandar komazec" w:date="2022-09-01T15:44:00Z">
          <w:pPr/>
        </w:pPrChange>
      </w:pPr>
      <w:ins w:id="794" w:author="leksandar komazec" w:date="2022-09-01T14:46:00Z">
        <w:r w:rsidRPr="00362A6D">
          <w:rPr>
            <w:lang w:val="sr-Latn-RS"/>
            <w:rPrChange w:id="795" w:author="leksandar komazec" w:date="2022-09-01T15:44:00Z">
              <w:rPr/>
            </w:rPrChange>
          </w:rPr>
          <w:t>Jednostavno pisanje unit testova</w:t>
        </w:r>
      </w:ins>
    </w:p>
    <w:p w14:paraId="1E192612" w14:textId="4D9203AA" w:rsidR="001B11B4" w:rsidRPr="00362A6D" w:rsidRDefault="001B11B4">
      <w:pPr>
        <w:pStyle w:val="ListParagraph"/>
        <w:numPr>
          <w:ilvl w:val="0"/>
          <w:numId w:val="41"/>
        </w:numPr>
        <w:rPr>
          <w:ins w:id="796" w:author="leksandar komazec" w:date="2022-09-01T15:06:00Z"/>
          <w:lang w:val="sr-Latn-RS"/>
          <w:rPrChange w:id="797" w:author="leksandar komazec" w:date="2022-09-01T15:44:00Z">
            <w:rPr>
              <w:ins w:id="798" w:author="leksandar komazec" w:date="2022-09-01T15:06:00Z"/>
            </w:rPr>
          </w:rPrChange>
        </w:rPr>
        <w:pPrChange w:id="799" w:author="leksandar komazec" w:date="2022-09-01T15:44:00Z">
          <w:pPr>
            <w:pStyle w:val="ListParagraph"/>
            <w:numPr>
              <w:numId w:val="39"/>
            </w:numPr>
            <w:tabs>
              <w:tab w:val="num" w:pos="720"/>
            </w:tabs>
            <w:ind w:hanging="360"/>
          </w:pPr>
        </w:pPrChange>
      </w:pPr>
      <w:ins w:id="800" w:author="leksandar komazec" w:date="2022-09-01T14:46:00Z">
        <w:r w:rsidRPr="00362A6D">
          <w:rPr>
            <w:lang w:val="sr-Latn-RS"/>
            <w:rPrChange w:id="801" w:author="leksandar komazec" w:date="2022-09-01T15:44:00Z">
              <w:rPr/>
            </w:rPrChange>
          </w:rPr>
          <w:t>Jednostavno razvijanje novih mogućnosti softvera</w:t>
        </w:r>
      </w:ins>
    </w:p>
    <w:p w14:paraId="3744AC0E" w14:textId="77777777" w:rsidR="006D10D2" w:rsidRPr="00362A6D" w:rsidRDefault="006D10D2">
      <w:pPr>
        <w:pStyle w:val="ListParagraph"/>
        <w:numPr>
          <w:ilvl w:val="0"/>
          <w:numId w:val="41"/>
        </w:numPr>
        <w:rPr>
          <w:ins w:id="802" w:author="leksandar komazec" w:date="2022-09-01T15:06:00Z"/>
          <w:lang w:val="sr-Latn-RS"/>
          <w:rPrChange w:id="803" w:author="leksandar komazec" w:date="2022-09-01T15:44:00Z">
            <w:rPr>
              <w:ins w:id="804" w:author="leksandar komazec" w:date="2022-09-01T15:06:00Z"/>
            </w:rPr>
          </w:rPrChange>
        </w:rPr>
        <w:pPrChange w:id="805" w:author="leksandar komazec" w:date="2022-09-01T15:44:00Z">
          <w:pPr>
            <w:pStyle w:val="ListParagraph"/>
            <w:numPr>
              <w:numId w:val="39"/>
            </w:numPr>
            <w:tabs>
              <w:tab w:val="num" w:pos="720"/>
            </w:tabs>
            <w:ind w:hanging="360"/>
          </w:pPr>
        </w:pPrChange>
      </w:pPr>
      <w:ins w:id="806" w:author="leksandar komazec" w:date="2022-09-01T15:06:00Z">
        <w:r w:rsidRPr="00362A6D">
          <w:rPr>
            <w:lang w:val="sr-Latn-RS"/>
            <w:rPrChange w:id="807" w:author="leksandar komazec" w:date="2022-09-01T15:44:00Z">
              <w:rPr/>
            </w:rPrChange>
          </w:rPr>
          <w:t>Dinamičko kreiranje i uništavanje sistema</w:t>
        </w:r>
        <w:r>
          <w:rPr>
            <w:lang w:val="en-US"/>
          </w:rPr>
          <w:t xml:space="preserve">, </w:t>
        </w:r>
        <w:proofErr w:type="spellStart"/>
        <w:r>
          <w:rPr>
            <w:lang w:val="en-US"/>
          </w:rPr>
          <w:t>entiteta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komponenti</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omogu</w:t>
        </w:r>
        <w:proofErr w:type="spellEnd"/>
        <w:r w:rsidRPr="00362A6D">
          <w:rPr>
            <w:lang w:val="sr-Latn-RS"/>
            <w:rPrChange w:id="808" w:author="leksandar komazec" w:date="2022-09-01T15:44:00Z">
              <w:rPr/>
            </w:rPrChange>
          </w:rPr>
          <w:t>ćava da se na primer neki sistem više ne koristi, kao i vrlo jednostavna implementacija nekih mogućnosti kao na primeru gde je potrebno da se igraču onemogući kretanje ako je zaleđen. U tom slučaju bi iz entiteta igrača samo izbacila komponenta za kontrolu.</w:t>
        </w:r>
      </w:ins>
    </w:p>
    <w:p w14:paraId="75A36AAB" w14:textId="77777777" w:rsidR="006D10D2" w:rsidRPr="001B11B4" w:rsidRDefault="006D10D2">
      <w:pPr>
        <w:pStyle w:val="ListParagraph"/>
        <w:rPr>
          <w:ins w:id="809" w:author="leksandar komazec" w:date="2022-09-01T14:46:00Z"/>
          <w:lang w:val="sr-Latn-RS"/>
          <w:rPrChange w:id="810" w:author="leksandar komazec" w:date="2022-09-01T14:47:00Z">
            <w:rPr>
              <w:ins w:id="811" w:author="leksandar komazec" w:date="2022-09-01T14:46:00Z"/>
            </w:rPr>
          </w:rPrChange>
        </w:rPr>
        <w:pPrChange w:id="812" w:author="leksandar komazec" w:date="2022-09-01T15:08:00Z">
          <w:pPr/>
        </w:pPrChange>
      </w:pPr>
    </w:p>
    <w:p w14:paraId="492ACA46" w14:textId="77777777" w:rsidR="00636DB5" w:rsidRDefault="00636DB5" w:rsidP="00636DB5">
      <w:pPr>
        <w:spacing w:after="0" w:afterAutospacing="0"/>
        <w:jc w:val="center"/>
        <w:rPr>
          <w:ins w:id="813" w:author="leksandar komazec" w:date="2022-09-01T14:24:00Z"/>
        </w:rPr>
      </w:pPr>
    </w:p>
    <w:p w14:paraId="62D4587F" w14:textId="74C97329" w:rsidR="006D10D2" w:rsidRDefault="006D10D2" w:rsidP="006D10D2">
      <w:pPr>
        <w:pStyle w:val="Heading4"/>
        <w:rPr>
          <w:ins w:id="814" w:author="leksandar komazec" w:date="2022-09-01T15:09:00Z"/>
        </w:rPr>
      </w:pPr>
      <w:ins w:id="815" w:author="leksandar komazec" w:date="2022-09-01T15:09:00Z">
        <w:r>
          <w:lastRenderedPageBreak/>
          <w:t>Mane ECS-a</w:t>
        </w:r>
      </w:ins>
    </w:p>
    <w:p w14:paraId="55C1E280" w14:textId="77777777" w:rsidR="006D10D2" w:rsidRPr="006D10D2" w:rsidRDefault="006D10D2">
      <w:pPr>
        <w:pStyle w:val="ListParagraph"/>
        <w:numPr>
          <w:ilvl w:val="0"/>
          <w:numId w:val="40"/>
        </w:numPr>
        <w:rPr>
          <w:ins w:id="816" w:author="leksandar komazec" w:date="2022-09-01T15:09:00Z"/>
          <w:lang w:val="sr-Latn-RS"/>
          <w:rPrChange w:id="817" w:author="leksandar komazec" w:date="2022-09-01T15:09:00Z">
            <w:rPr>
              <w:ins w:id="818" w:author="leksandar komazec" w:date="2022-09-01T15:09:00Z"/>
            </w:rPr>
          </w:rPrChange>
        </w:rPr>
        <w:pPrChange w:id="819" w:author="leksandar komazec" w:date="2022-09-01T15:09:00Z">
          <w:pPr/>
        </w:pPrChange>
      </w:pPr>
      <w:ins w:id="820" w:author="leksandar komazec" w:date="2022-09-01T15:09:00Z">
        <w:r w:rsidRPr="006D10D2">
          <w:rPr>
            <w:lang w:val="sr-Latn-RS"/>
            <w:rPrChange w:id="821" w:author="leksandar komazec" w:date="2022-09-01T15:09:00Z">
              <w:rPr/>
            </w:rPrChange>
          </w:rPr>
          <w:t>ECS paradigma je efikasna u slučaju kada sistem obrađuje veliki količinu entiteta. U slučaju video igre gde postoji isključivo jedan igrač, sistem koji je zadužen za upravljanje nad igračem če biti vrlo malo korišćen i na taj način taj sistem neće ispuniti pun potencijal.</w:t>
        </w:r>
      </w:ins>
    </w:p>
    <w:p w14:paraId="0A1B2D9F" w14:textId="77777777" w:rsidR="006D10D2" w:rsidRPr="006D10D2" w:rsidRDefault="006D10D2">
      <w:pPr>
        <w:pStyle w:val="ListParagraph"/>
        <w:numPr>
          <w:ilvl w:val="0"/>
          <w:numId w:val="40"/>
        </w:numPr>
        <w:rPr>
          <w:ins w:id="822" w:author="leksandar komazec" w:date="2022-09-01T15:09:00Z"/>
          <w:lang w:val="sr-Latn-RS"/>
          <w:rPrChange w:id="823" w:author="leksandar komazec" w:date="2022-09-01T15:09:00Z">
            <w:rPr>
              <w:ins w:id="824" w:author="leksandar komazec" w:date="2022-09-01T15:09:00Z"/>
            </w:rPr>
          </w:rPrChange>
        </w:rPr>
        <w:pPrChange w:id="825" w:author="leksandar komazec" w:date="2022-09-01T15:09:00Z">
          <w:pPr/>
        </w:pPrChange>
      </w:pPr>
      <w:ins w:id="826" w:author="leksandar komazec" w:date="2022-09-01T15:09:00Z">
        <w:r w:rsidRPr="006D10D2">
          <w:rPr>
            <w:lang w:val="sr-Latn-RS"/>
            <w:rPrChange w:id="827" w:author="leksandar komazec" w:date="2022-09-01T15:09:00Z">
              <w:rPr/>
            </w:rPrChange>
          </w:rPr>
          <w:t>Debagovanje problema može biti kompleksno s obzirom da komponente, entiteti i sistemi treba da budu generički</w:t>
        </w:r>
      </w:ins>
    </w:p>
    <w:p w14:paraId="4FB1D1C7" w14:textId="7028D7F3" w:rsidR="006D10D2" w:rsidRDefault="006D10D2" w:rsidP="006D10D2">
      <w:pPr>
        <w:pStyle w:val="ListParagraph"/>
        <w:numPr>
          <w:ilvl w:val="0"/>
          <w:numId w:val="40"/>
        </w:numPr>
        <w:rPr>
          <w:ins w:id="828" w:author="leksandar komazec" w:date="2022-09-01T15:11:00Z"/>
          <w:lang w:val="sr-Latn-RS"/>
        </w:rPr>
      </w:pPr>
      <w:ins w:id="829" w:author="leksandar komazec" w:date="2022-09-01T15:09:00Z">
        <w:r w:rsidRPr="006D10D2">
          <w:rPr>
            <w:lang w:val="sr-Latn-RS"/>
            <w:rPrChange w:id="830" w:author="leksandar komazec" w:date="2022-09-01T15:09:00Z">
              <w:rPr/>
            </w:rPrChange>
          </w:rPr>
          <w:t>Poprilično nepoznat patern u širokoj primeni tako da je potrebno određeno vreme da se tim osposobi da koristi taj patern.</w:t>
        </w:r>
      </w:ins>
    </w:p>
    <w:p w14:paraId="555BFDFB" w14:textId="48396C7E" w:rsidR="00362A6D" w:rsidRPr="00050617" w:rsidRDefault="00050617">
      <w:pPr>
        <w:pStyle w:val="Heading3"/>
        <w:ind w:left="630"/>
        <w:rPr>
          <w:ins w:id="831" w:author="leksandar komazec" w:date="2022-09-01T15:44:00Z"/>
          <w:rPrChange w:id="832" w:author="leksandar komazec" w:date="2022-09-01T15:52:00Z">
            <w:rPr>
              <w:ins w:id="833" w:author="leksandar komazec" w:date="2022-09-01T15:44:00Z"/>
              <w:lang w:val="sr-Latn-RS"/>
            </w:rPr>
          </w:rPrChange>
        </w:rPr>
        <w:pPrChange w:id="834" w:author="leksandar komazec" w:date="2022-09-01T15:52:00Z">
          <w:pPr/>
        </w:pPrChange>
      </w:pPr>
      <w:ins w:id="835" w:author="leksandar komazec" w:date="2022-09-01T15:51:00Z">
        <w:r>
          <w:t>Hypertext Transfer Protocol</w:t>
        </w:r>
      </w:ins>
      <w:ins w:id="836" w:author="leksandar komazec" w:date="2022-09-01T15:45:00Z">
        <w:r w:rsidR="00362A6D">
          <w:t xml:space="preserve"> (</w:t>
        </w:r>
      </w:ins>
      <w:ins w:id="837" w:author="leksandar komazec" w:date="2022-09-01T15:52:00Z">
        <w:r>
          <w:t>HTTP</w:t>
        </w:r>
      </w:ins>
      <w:ins w:id="838" w:author="leksandar komazec" w:date="2022-09-01T15:45:00Z">
        <w:r w:rsidR="00362A6D">
          <w:t>)</w:t>
        </w:r>
      </w:ins>
    </w:p>
    <w:p w14:paraId="3834FFCD" w14:textId="6647EF50" w:rsidR="00362A6D" w:rsidRDefault="00362A6D" w:rsidP="00362A6D">
      <w:pPr>
        <w:rPr>
          <w:ins w:id="839" w:author="leksandar komazec" w:date="2022-09-01T15:43:00Z"/>
          <w:lang w:val="sr-Latn-RS"/>
        </w:rPr>
      </w:pPr>
      <w:ins w:id="840" w:author="leksandar komazec" w:date="2022-09-01T15:43:00Z">
        <w:r>
          <w:rPr>
            <w:lang w:val="sr-Latn-RS"/>
          </w:rPr>
          <w:t>Http je unidirekcioni komunikacioni protokol baziran na TCP prokolu korišten u komunikaciji između klijenta i servera. Klijent komunicira sa serverom tako što pošalje zahtev i očekuje odgovor od servera. Server prima zahtev i šalje  odgovor klijentu koji je poslao zahtev. S obzirom da je TCP protokol orijentisan ka konekciji to znači da pri svakom slanju zahteva od strane klijenta uspostavlja se nova konekcija (Slika 5.)</w:t>
        </w:r>
      </w:ins>
    </w:p>
    <w:p w14:paraId="64462234" w14:textId="77777777" w:rsidR="00362A6D" w:rsidRDefault="00362A6D" w:rsidP="00362A6D">
      <w:pPr>
        <w:rPr>
          <w:ins w:id="841" w:author="leksandar komazec" w:date="2022-09-01T15:43:00Z"/>
          <w:lang w:val="sr-Latn-RS"/>
        </w:rPr>
      </w:pPr>
    </w:p>
    <w:p w14:paraId="719B10B6" w14:textId="77777777" w:rsidR="00362A6D" w:rsidRPr="00315532" w:rsidRDefault="00362A6D" w:rsidP="00362A6D">
      <w:pPr>
        <w:jc w:val="center"/>
        <w:rPr>
          <w:ins w:id="842" w:author="leksandar komazec" w:date="2022-09-01T15:43:00Z"/>
          <w:lang w:val="sr-Latn-RS"/>
        </w:rPr>
      </w:pPr>
      <w:ins w:id="843" w:author="leksandar komazec" w:date="2022-09-01T15:43:00Z">
        <w:r>
          <w:rPr>
            <w:noProof/>
          </w:rPr>
          <w:drawing>
            <wp:inline distT="0" distB="0" distL="0" distR="0" wp14:anchorId="7ECD8C2F" wp14:editId="2E87D4FF">
              <wp:extent cx="3826557" cy="2838567"/>
              <wp:effectExtent l="0" t="0" r="2540" b="0"/>
              <wp:docPr id="52" name="Picture 52" descr="Secure tunnel proxy mess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tunnel proxy message fl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9736" cy="2848343"/>
                      </a:xfrm>
                      <a:prstGeom prst="rect">
                        <a:avLst/>
                      </a:prstGeom>
                      <a:noFill/>
                      <a:ln>
                        <a:noFill/>
                      </a:ln>
                    </pic:spPr>
                  </pic:pic>
                </a:graphicData>
              </a:graphic>
            </wp:inline>
          </w:drawing>
        </w:r>
      </w:ins>
    </w:p>
    <w:p w14:paraId="64DCFE91" w14:textId="77777777" w:rsidR="00362A6D" w:rsidRDefault="00362A6D">
      <w:pPr>
        <w:jc w:val="center"/>
        <w:rPr>
          <w:ins w:id="844" w:author="leksandar komazec" w:date="2022-09-01T15:43:00Z"/>
        </w:rPr>
        <w:pPrChange w:id="845" w:author="leksandar komazec" w:date="2022-09-01T16:59:00Z">
          <w:pPr>
            <w:pStyle w:val="Heading1"/>
            <w:jc w:val="center"/>
          </w:pPr>
        </w:pPrChange>
      </w:pPr>
      <w:proofErr w:type="spellStart"/>
      <w:ins w:id="846" w:author="leksandar komazec" w:date="2022-09-01T15:43:00Z">
        <w:r w:rsidRPr="00F05B21">
          <w:t>Slika</w:t>
        </w:r>
        <w:proofErr w:type="spellEnd"/>
        <w:r w:rsidRPr="00F05B21">
          <w:t xml:space="preserve"> </w:t>
        </w:r>
        <w:r>
          <w:t>5</w:t>
        </w:r>
        <w:r w:rsidRPr="00F05B21">
          <w:t xml:space="preserve">. </w:t>
        </w:r>
        <w:proofErr w:type="spellStart"/>
        <w:r>
          <w:t>Komunikacija</w:t>
        </w:r>
        <w:proofErr w:type="spellEnd"/>
        <w:r>
          <w:t xml:space="preserve"> </w:t>
        </w:r>
        <w:proofErr w:type="spellStart"/>
        <w:r>
          <w:t>izme</w:t>
        </w:r>
        <w:proofErr w:type="spellEnd"/>
        <w:r>
          <w:rPr>
            <w:lang w:val="sr-Latn-RS"/>
          </w:rPr>
          <w:t xml:space="preserve">đu servera i klijenta </w:t>
        </w:r>
        <w:r w:rsidRPr="00F05B21">
          <w:t>[</w:t>
        </w:r>
        <w:r>
          <w:t>4</w:t>
        </w:r>
        <w:r w:rsidRPr="00F05B21">
          <w:t>]</w:t>
        </w:r>
      </w:ins>
    </w:p>
    <w:p w14:paraId="01801EAC" w14:textId="77777777" w:rsidR="00050617" w:rsidRDefault="00050617">
      <w:pPr>
        <w:spacing w:after="0" w:afterAutospacing="0"/>
        <w:jc w:val="left"/>
        <w:rPr>
          <w:ins w:id="847" w:author="leksandar komazec" w:date="2022-09-01T15:52:00Z"/>
        </w:rPr>
      </w:pPr>
      <w:ins w:id="848" w:author="leksandar komazec" w:date="2022-09-01T15:52:00Z">
        <w:r>
          <w:br w:type="page"/>
        </w:r>
      </w:ins>
    </w:p>
    <w:p w14:paraId="0D1EE29C" w14:textId="699B2FA8" w:rsidR="00362A6D" w:rsidRDefault="00362A6D" w:rsidP="00362A6D">
      <w:pPr>
        <w:rPr>
          <w:ins w:id="849" w:author="leksandar komazec" w:date="2022-09-01T15:43:00Z"/>
        </w:rPr>
      </w:pPr>
      <w:proofErr w:type="spellStart"/>
      <w:ins w:id="850" w:author="leksandar komazec" w:date="2022-09-01T15:43:00Z">
        <w:r>
          <w:lastRenderedPageBreak/>
          <w:t>Poruka</w:t>
        </w:r>
        <w:proofErr w:type="spellEnd"/>
        <w:r>
          <w:t xml:space="preserve"> </w:t>
        </w:r>
        <w:proofErr w:type="spellStart"/>
        <w:r>
          <w:t>zahteva</w:t>
        </w:r>
        <w:proofErr w:type="spellEnd"/>
        <w:r>
          <w:t xml:space="preserve"> </w:t>
        </w:r>
        <w:proofErr w:type="spellStart"/>
        <w:r>
          <w:t>i</w:t>
        </w:r>
        <w:proofErr w:type="spellEnd"/>
        <w:r>
          <w:t xml:space="preserve"> </w:t>
        </w:r>
        <w:proofErr w:type="spellStart"/>
        <w:r>
          <w:t>odgovora</w:t>
        </w:r>
        <w:proofErr w:type="spellEnd"/>
        <w:r>
          <w:t xml:space="preserve"> se </w:t>
        </w:r>
        <w:proofErr w:type="spellStart"/>
        <w:r>
          <w:t>sastoji</w:t>
        </w:r>
        <w:proofErr w:type="spellEnd"/>
        <w:r>
          <w:t xml:space="preserve"> </w:t>
        </w:r>
        <w:proofErr w:type="spellStart"/>
        <w:r>
          <w:t>od</w:t>
        </w:r>
        <w:proofErr w:type="spellEnd"/>
        <w:r>
          <w:t xml:space="preserve"> </w:t>
        </w:r>
        <w:proofErr w:type="spellStart"/>
        <w:r>
          <w:t>uvoda</w:t>
        </w:r>
        <w:proofErr w:type="spellEnd"/>
        <w:r>
          <w:t xml:space="preserve"> </w:t>
        </w:r>
        <w:proofErr w:type="spellStart"/>
        <w:r>
          <w:t>i</w:t>
        </w:r>
        <w:proofErr w:type="spellEnd"/>
        <w:r>
          <w:t xml:space="preserve"> </w:t>
        </w:r>
        <w:proofErr w:type="spellStart"/>
        <w:r>
          <w:t>tela</w:t>
        </w:r>
        <w:proofErr w:type="spellEnd"/>
        <w:r>
          <w:t xml:space="preserve"> </w:t>
        </w:r>
        <w:proofErr w:type="spellStart"/>
        <w:r>
          <w:t>poruke</w:t>
        </w:r>
        <w:proofErr w:type="spellEnd"/>
        <w:r>
          <w:t xml:space="preserve"> (</w:t>
        </w:r>
        <w:proofErr w:type="spellStart"/>
        <w:r>
          <w:t>Slika</w:t>
        </w:r>
        <w:proofErr w:type="spellEnd"/>
        <w:r>
          <w:t xml:space="preserve"> 6.)</w:t>
        </w:r>
      </w:ins>
    </w:p>
    <w:p w14:paraId="74E83DA8" w14:textId="77777777" w:rsidR="00362A6D" w:rsidRPr="0087401F" w:rsidRDefault="00362A6D" w:rsidP="00362A6D">
      <w:pPr>
        <w:jc w:val="center"/>
        <w:rPr>
          <w:ins w:id="851" w:author="leksandar komazec" w:date="2022-09-01T15:43:00Z"/>
        </w:rPr>
      </w:pPr>
      <w:ins w:id="852" w:author="leksandar komazec" w:date="2022-09-01T15:43:00Z">
        <w:r>
          <w:br/>
        </w:r>
        <w:r>
          <w:rPr>
            <w:noProof/>
          </w:rPr>
          <w:drawing>
            <wp:inline distT="0" distB="0" distL="0" distR="0" wp14:anchorId="2C030019" wp14:editId="0A27812C">
              <wp:extent cx="3484461" cy="1929776"/>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7048" cy="1936747"/>
                      </a:xfrm>
                      <a:prstGeom prst="rect">
                        <a:avLst/>
                      </a:prstGeom>
                      <a:noFill/>
                      <a:ln>
                        <a:noFill/>
                      </a:ln>
                    </pic:spPr>
                  </pic:pic>
                </a:graphicData>
              </a:graphic>
            </wp:inline>
          </w:drawing>
        </w:r>
      </w:ins>
    </w:p>
    <w:p w14:paraId="0C923EB6" w14:textId="77777777" w:rsidR="00362A6D" w:rsidRDefault="00362A6D">
      <w:pPr>
        <w:jc w:val="center"/>
        <w:rPr>
          <w:ins w:id="853" w:author="leksandar komazec" w:date="2022-09-01T15:43:00Z"/>
        </w:rPr>
        <w:pPrChange w:id="854" w:author="leksandar komazec" w:date="2022-09-01T16:59:00Z">
          <w:pPr>
            <w:pStyle w:val="Heading1"/>
            <w:jc w:val="center"/>
          </w:pPr>
        </w:pPrChange>
      </w:pPr>
      <w:bookmarkStart w:id="855" w:name="_Hlk112941221"/>
      <w:proofErr w:type="spellStart"/>
      <w:ins w:id="856" w:author="leksandar komazec" w:date="2022-09-01T15:43:00Z">
        <w:r w:rsidRPr="00F05B21">
          <w:t>Slika</w:t>
        </w:r>
        <w:proofErr w:type="spellEnd"/>
        <w:r w:rsidRPr="00F05B21">
          <w:t xml:space="preserve"> </w:t>
        </w:r>
        <w:r>
          <w:t>6</w:t>
        </w:r>
        <w:r w:rsidRPr="00F05B21">
          <w:t xml:space="preserve">. </w:t>
        </w:r>
        <w:proofErr w:type="spellStart"/>
        <w:r>
          <w:t>Komunikacija</w:t>
        </w:r>
        <w:proofErr w:type="spellEnd"/>
        <w:r>
          <w:t xml:space="preserve"> </w:t>
        </w:r>
        <w:proofErr w:type="spellStart"/>
        <w:r>
          <w:t>izme</w:t>
        </w:r>
        <w:proofErr w:type="spellEnd"/>
        <w:r>
          <w:rPr>
            <w:lang w:val="sr-Latn-RS"/>
          </w:rPr>
          <w:t xml:space="preserve">đu servera i klijenta </w:t>
        </w:r>
        <w:r w:rsidRPr="00F05B21">
          <w:t>[</w:t>
        </w:r>
        <w:r>
          <w:t>5</w:t>
        </w:r>
        <w:r w:rsidRPr="00F05B21">
          <w:t>]</w:t>
        </w:r>
      </w:ins>
    </w:p>
    <w:bookmarkEnd w:id="855"/>
    <w:p w14:paraId="617C7626" w14:textId="49CCCD1E" w:rsidR="00362A6D" w:rsidRDefault="00362A6D" w:rsidP="00362A6D">
      <w:pPr>
        <w:rPr>
          <w:ins w:id="857" w:author="leksandar komazec" w:date="2022-09-01T16:19:00Z"/>
        </w:rPr>
      </w:pPr>
      <w:proofErr w:type="spellStart"/>
      <w:ins w:id="858" w:author="leksandar komazec" w:date="2022-09-01T15:43:00Z">
        <w:r>
          <w:t>Glavni</w:t>
        </w:r>
        <w:proofErr w:type="spellEnd"/>
        <w:r>
          <w:t xml:space="preserve"> </w:t>
        </w:r>
        <w:proofErr w:type="spellStart"/>
        <w:r>
          <w:t>nedostatak</w:t>
        </w:r>
        <w:proofErr w:type="spellEnd"/>
        <w:r>
          <w:t xml:space="preserve"> </w:t>
        </w:r>
        <w:proofErr w:type="spellStart"/>
        <w:r>
          <w:t>ovog</w:t>
        </w:r>
        <w:proofErr w:type="spellEnd"/>
        <w:r>
          <w:t xml:space="preserve"> </w:t>
        </w:r>
        <w:proofErr w:type="spellStart"/>
        <w:r>
          <w:t>protokla</w:t>
        </w:r>
        <w:proofErr w:type="spellEnd"/>
        <w:r>
          <w:t xml:space="preserve"> se </w:t>
        </w:r>
        <w:proofErr w:type="spellStart"/>
        <w:r>
          <w:t>primećuje</w:t>
        </w:r>
        <w:proofErr w:type="spellEnd"/>
        <w:r>
          <w:t xml:space="preserve"> u </w:t>
        </w:r>
        <w:proofErr w:type="spellStart"/>
        <w:r>
          <w:t>situaciji</w:t>
        </w:r>
        <w:proofErr w:type="spellEnd"/>
        <w:r>
          <w:t xml:space="preserve"> </w:t>
        </w:r>
        <w:proofErr w:type="spellStart"/>
        <w:r>
          <w:t>kada</w:t>
        </w:r>
        <w:proofErr w:type="spellEnd"/>
        <w:r>
          <w:t xml:space="preserve"> je </w:t>
        </w:r>
        <w:proofErr w:type="spellStart"/>
        <w:r>
          <w:t>potreban</w:t>
        </w:r>
        <w:proofErr w:type="spellEnd"/>
        <w:r>
          <w:t xml:space="preserve"> </w:t>
        </w:r>
        <w:proofErr w:type="spellStart"/>
        <w:r>
          <w:t>čest</w:t>
        </w:r>
        <w:proofErr w:type="spellEnd"/>
        <w:r>
          <w:t xml:space="preserve"> </w:t>
        </w:r>
        <w:proofErr w:type="spellStart"/>
        <w:r>
          <w:t>prenos</w:t>
        </w:r>
        <w:proofErr w:type="spellEnd"/>
        <w:r>
          <w:t xml:space="preserve"> </w:t>
        </w:r>
        <w:proofErr w:type="spellStart"/>
        <w:r>
          <w:t>podataka</w:t>
        </w:r>
        <w:proofErr w:type="spellEnd"/>
        <w:r>
          <w:t xml:space="preserve"> </w:t>
        </w:r>
        <w:proofErr w:type="spellStart"/>
        <w:r>
          <w:t>jer</w:t>
        </w:r>
        <w:proofErr w:type="spellEnd"/>
        <w:r>
          <w:t xml:space="preserve"> </w:t>
        </w:r>
        <w:proofErr w:type="spellStart"/>
        <w:r>
          <w:t>svaki</w:t>
        </w:r>
        <w:proofErr w:type="spellEnd"/>
        <w:r>
          <w:t xml:space="preserve"> put se mora </w:t>
        </w:r>
        <w:proofErr w:type="spellStart"/>
        <w:r>
          <w:t>uspostaviti</w:t>
        </w:r>
        <w:proofErr w:type="spellEnd"/>
        <w:r>
          <w:t xml:space="preserve"> </w:t>
        </w:r>
        <w:proofErr w:type="spellStart"/>
        <w:r>
          <w:t>konekcija</w:t>
        </w:r>
        <w:proofErr w:type="spellEnd"/>
        <w:r>
          <w:t xml:space="preserve">. </w:t>
        </w:r>
        <w:proofErr w:type="spellStart"/>
        <w:r>
          <w:t>Takođe</w:t>
        </w:r>
        <w:proofErr w:type="spellEnd"/>
        <w:r>
          <w:t xml:space="preserve"> </w:t>
        </w:r>
        <w:proofErr w:type="spellStart"/>
        <w:r>
          <w:t>i</w:t>
        </w:r>
        <w:proofErr w:type="spellEnd"/>
        <w:r>
          <w:t xml:space="preserve"> </w:t>
        </w:r>
        <w:proofErr w:type="spellStart"/>
        <w:r>
          <w:t>uvod</w:t>
        </w:r>
        <w:proofErr w:type="spellEnd"/>
        <w:r>
          <w:t xml:space="preserve"> </w:t>
        </w:r>
        <w:proofErr w:type="spellStart"/>
        <w:r>
          <w:t>svake</w:t>
        </w:r>
        <w:proofErr w:type="spellEnd"/>
        <w:r>
          <w:t xml:space="preserve"> </w:t>
        </w:r>
        <w:proofErr w:type="spellStart"/>
        <w:r>
          <w:t>poruke</w:t>
        </w:r>
        <w:proofErr w:type="spellEnd"/>
        <w:r>
          <w:t xml:space="preserve"> </w:t>
        </w:r>
        <w:proofErr w:type="spellStart"/>
        <w:r>
          <w:t>bespotrebno</w:t>
        </w:r>
        <w:proofErr w:type="spellEnd"/>
        <w:r>
          <w:t xml:space="preserve"> </w:t>
        </w:r>
        <w:proofErr w:type="spellStart"/>
        <w:r>
          <w:t>zatrpava</w:t>
        </w:r>
        <w:proofErr w:type="spellEnd"/>
        <w:r>
          <w:t xml:space="preserve"> </w:t>
        </w:r>
        <w:proofErr w:type="spellStart"/>
        <w:r>
          <w:t>prenost</w:t>
        </w:r>
        <w:proofErr w:type="spellEnd"/>
        <w:r>
          <w:t xml:space="preserve"> </w:t>
        </w:r>
        <w:proofErr w:type="spellStart"/>
        <w:r>
          <w:t>podataka</w:t>
        </w:r>
      </w:ins>
      <w:proofErr w:type="spellEnd"/>
    </w:p>
    <w:p w14:paraId="50E5E3CB" w14:textId="1D0271DE" w:rsidR="00F31562" w:rsidRDefault="00F31562">
      <w:pPr>
        <w:pStyle w:val="Heading3"/>
        <w:ind w:left="630"/>
        <w:rPr>
          <w:ins w:id="859" w:author="leksandar komazec" w:date="2022-09-01T16:19:00Z"/>
        </w:rPr>
        <w:pPrChange w:id="860" w:author="leksandar komazec" w:date="2022-09-01T16:19:00Z">
          <w:pPr/>
        </w:pPrChange>
      </w:pPr>
      <w:ins w:id="861" w:author="leksandar komazec" w:date="2022-09-01T16:19:00Z">
        <w:r>
          <w:t xml:space="preserve">WebSocket </w:t>
        </w:r>
        <w:proofErr w:type="spellStart"/>
        <w:r>
          <w:t>protokol</w:t>
        </w:r>
        <w:proofErr w:type="spellEnd"/>
      </w:ins>
    </w:p>
    <w:p w14:paraId="237DB9CC" w14:textId="0AA9E38D" w:rsidR="00F31562" w:rsidRDefault="00F31562" w:rsidP="00F31562">
      <w:pPr>
        <w:rPr>
          <w:ins w:id="862" w:author="leksandar komazec" w:date="2022-09-01T16:19:00Z"/>
          <w:lang w:val="sr-Latn-RS"/>
        </w:rPr>
      </w:pPr>
      <w:ins w:id="863" w:author="leksandar komazec" w:date="2022-09-01T16:19:00Z">
        <w:r>
          <w:t xml:space="preserve">WebSocket je </w:t>
        </w:r>
        <w:proofErr w:type="spellStart"/>
        <w:r>
          <w:t>bidirekcioni</w:t>
        </w:r>
        <w:proofErr w:type="spellEnd"/>
        <w:r>
          <w:t xml:space="preserve">, full-duplex protocol </w:t>
        </w:r>
        <w:proofErr w:type="spellStart"/>
        <w:r>
          <w:t>baziran</w:t>
        </w:r>
        <w:proofErr w:type="spellEnd"/>
        <w:r>
          <w:t xml:space="preserve"> </w:t>
        </w:r>
        <w:proofErr w:type="spellStart"/>
        <w:r>
          <w:t>na</w:t>
        </w:r>
        <w:proofErr w:type="spellEnd"/>
        <w:r>
          <w:t xml:space="preserve"> TCP </w:t>
        </w:r>
        <w:proofErr w:type="spellStart"/>
        <w:r>
          <w:t>i</w:t>
        </w:r>
        <w:proofErr w:type="spellEnd"/>
        <w:r>
          <w:t xml:space="preserve"> </w:t>
        </w:r>
        <w:proofErr w:type="spellStart"/>
        <w:r>
          <w:t>koristi</w:t>
        </w:r>
        <w:proofErr w:type="spellEnd"/>
        <w:r>
          <w:t xml:space="preserve"> se za </w:t>
        </w:r>
        <w:proofErr w:type="spellStart"/>
        <w:r>
          <w:t>komunikaciju</w:t>
        </w:r>
        <w:proofErr w:type="spellEnd"/>
        <w:r>
          <w:t xml:space="preserve"> </w:t>
        </w:r>
        <w:proofErr w:type="spellStart"/>
        <w:r>
          <w:t>izme</w:t>
        </w:r>
        <w:proofErr w:type="spellEnd"/>
        <w:r>
          <w:rPr>
            <w:lang w:val="sr-Latn-RS"/>
          </w:rPr>
          <w:t>đu klijenta i servera. Početak komunikacije je identičan kao kod HTTP</w:t>
        </w:r>
        <w:r>
          <w:t xml:space="preserve">-a. To </w:t>
        </w:r>
        <w:proofErr w:type="spellStart"/>
        <w:r>
          <w:t>jeste</w:t>
        </w:r>
        <w:proofErr w:type="spellEnd"/>
        <w:r>
          <w:t xml:space="preserve">, </w:t>
        </w:r>
        <w:proofErr w:type="spellStart"/>
        <w:r>
          <w:t>klijent</w:t>
        </w:r>
        <w:proofErr w:type="spellEnd"/>
        <w:r>
          <w:t xml:space="preserve"> </w:t>
        </w:r>
        <w:r>
          <w:rPr>
            <w:lang w:val="sr-Latn-RS"/>
          </w:rPr>
          <w:t>šalje zahtev za konekicju ka server i u pozitivnom scenariju konekcija se uspostavlja. Naredni korak se razlikuje u odnosu na HTTP, a to je da je komunikacija moguća u oba smera, to jeste klijent može da šalje poruku serveru ali takođe server može da šalje poruku klijentu. Mnogo bibiloteka implementira ili proširuje implementaciju ovog protokola, kao na primer socket.io biblioteka koja se zasniva na događajima koji se sastoje od unikatnog imena pomoću koga se postiže jedinstvenost i razrešava se šta je potrebno uraditi kada se primi poruka za razliku od HTTP</w:t>
        </w:r>
        <w:r>
          <w:t xml:space="preserve">-a </w:t>
        </w:r>
        <w:proofErr w:type="spellStart"/>
        <w:r>
          <w:t>gde</w:t>
        </w:r>
        <w:proofErr w:type="spellEnd"/>
        <w:r>
          <w:t xml:space="preserve"> se </w:t>
        </w:r>
        <w:proofErr w:type="spellStart"/>
        <w:r>
          <w:t>jedinstvenost</w:t>
        </w:r>
        <w:proofErr w:type="spellEnd"/>
        <w:r>
          <w:t xml:space="preserve"> </w:t>
        </w:r>
        <w:proofErr w:type="spellStart"/>
        <w:r>
          <w:t>postiže</w:t>
        </w:r>
        <w:proofErr w:type="spellEnd"/>
        <w:r>
          <w:t xml:space="preserve"> </w:t>
        </w:r>
        <w:proofErr w:type="spellStart"/>
        <w:r>
          <w:t>na</w:t>
        </w:r>
        <w:proofErr w:type="spellEnd"/>
        <w:r>
          <w:t xml:space="preserve"> </w:t>
        </w:r>
        <w:proofErr w:type="spellStart"/>
        <w:r>
          <w:t>osnovu</w:t>
        </w:r>
        <w:proofErr w:type="spellEnd"/>
        <w:r>
          <w:t xml:space="preserve"> </w:t>
        </w:r>
        <w:proofErr w:type="spellStart"/>
        <w:r>
          <w:t>podataka</w:t>
        </w:r>
        <w:proofErr w:type="spellEnd"/>
        <w:r>
          <w:t xml:space="preserve"> </w:t>
        </w:r>
        <w:proofErr w:type="spellStart"/>
        <w:r>
          <w:t>iz</w:t>
        </w:r>
        <w:proofErr w:type="spellEnd"/>
        <w:r>
          <w:t xml:space="preserve"> </w:t>
        </w:r>
        <w:proofErr w:type="spellStart"/>
        <w:r>
          <w:t>uvoda</w:t>
        </w:r>
        <w:proofErr w:type="spellEnd"/>
        <w:r>
          <w:t xml:space="preserve"> </w:t>
        </w:r>
        <w:proofErr w:type="spellStart"/>
        <w:r>
          <w:t>poruke</w:t>
        </w:r>
        <w:proofErr w:type="spellEnd"/>
        <w:r>
          <w:t xml:space="preserve"> (</w:t>
        </w:r>
        <w:proofErr w:type="spellStart"/>
        <w:r>
          <w:t>Jedan</w:t>
        </w:r>
        <w:proofErr w:type="spellEnd"/>
        <w:r>
          <w:t xml:space="preserve"> </w:t>
        </w:r>
        <w:proofErr w:type="spellStart"/>
        <w:r>
          <w:t>od</w:t>
        </w:r>
        <w:proofErr w:type="spellEnd"/>
        <w:r>
          <w:t xml:space="preserve"> </w:t>
        </w:r>
        <w:proofErr w:type="spellStart"/>
        <w:r>
          <w:t>važnih</w:t>
        </w:r>
        <w:proofErr w:type="spellEnd"/>
        <w:r>
          <w:t xml:space="preserve"> </w:t>
        </w:r>
        <w:proofErr w:type="spellStart"/>
        <w:r>
          <w:t>podataka</w:t>
        </w:r>
        <w:proofErr w:type="spellEnd"/>
        <w:r>
          <w:t xml:space="preserve"> u </w:t>
        </w:r>
        <w:proofErr w:type="spellStart"/>
        <w:r>
          <w:t>uvodu</w:t>
        </w:r>
        <w:proofErr w:type="spellEnd"/>
        <w:r>
          <w:t xml:space="preserve"> HTTP </w:t>
        </w:r>
        <w:proofErr w:type="spellStart"/>
        <w:r>
          <w:t>poruke</w:t>
        </w:r>
        <w:proofErr w:type="spellEnd"/>
        <w:r>
          <w:t xml:space="preserve"> je </w:t>
        </w:r>
        <w:proofErr w:type="spellStart"/>
        <w:r>
          <w:t>krajnja</w:t>
        </w:r>
        <w:proofErr w:type="spellEnd"/>
        <w:r>
          <w:t xml:space="preserve"> </w:t>
        </w:r>
        <w:proofErr w:type="spellStart"/>
        <w:r>
          <w:t>adresa</w:t>
        </w:r>
        <w:proofErr w:type="spellEnd"/>
        <w:r>
          <w:t xml:space="preserve"> (</w:t>
        </w:r>
        <w:proofErr w:type="spellStart"/>
        <w:r>
          <w:t>na</w:t>
        </w:r>
        <w:proofErr w:type="spellEnd"/>
        <w:r>
          <w:t xml:space="preserve"> primer </w:t>
        </w:r>
        <w:r>
          <w:fldChar w:fldCharType="begin"/>
        </w:r>
        <w:r>
          <w:instrText xml:space="preserve"> HYPERLINK "</w:instrText>
        </w:r>
        <w:r w:rsidRPr="000148BC">
          <w:instrText>https://www.geeksforgeeks.org/javascript/</w:instrText>
        </w:r>
        <w:r>
          <w:instrText xml:space="preserve">" </w:instrText>
        </w:r>
        <w:r>
          <w:fldChar w:fldCharType="separate"/>
        </w:r>
        <w:r w:rsidRPr="00445678">
          <w:rPr>
            <w:rStyle w:val="Hyperlink"/>
          </w:rPr>
          <w:t>https://www.geeksforgeeks.org/javascript/</w:t>
        </w:r>
        <w:r>
          <w:fldChar w:fldCharType="end"/>
        </w:r>
        <w:r>
          <w:t xml:space="preserve">) </w:t>
        </w:r>
        <w:proofErr w:type="spellStart"/>
        <w:r>
          <w:t>kao</w:t>
        </w:r>
        <w:proofErr w:type="spellEnd"/>
        <w:r>
          <w:t xml:space="preserve"> </w:t>
        </w:r>
        <w:proofErr w:type="spellStart"/>
        <w:r>
          <w:t>i</w:t>
        </w:r>
        <w:proofErr w:type="spellEnd"/>
        <w:r>
          <w:t xml:space="preserve"> </w:t>
        </w:r>
        <w:proofErr w:type="spellStart"/>
        <w:r>
          <w:t>standardna</w:t>
        </w:r>
        <w:proofErr w:type="spellEnd"/>
        <w:r>
          <w:t xml:space="preserve"> </w:t>
        </w:r>
        <w:proofErr w:type="spellStart"/>
        <w:r>
          <w:t>metoda</w:t>
        </w:r>
        <w:proofErr w:type="spellEnd"/>
        <w:r>
          <w:t xml:space="preserve"> </w:t>
        </w:r>
        <w:proofErr w:type="spellStart"/>
        <w:r>
          <w:t>poput</w:t>
        </w:r>
        <w:proofErr w:type="spellEnd"/>
        <w:r>
          <w:t xml:space="preserve"> GET, PUT I </w:t>
        </w:r>
        <w:proofErr w:type="spellStart"/>
        <w:r>
          <w:t>tako</w:t>
        </w:r>
        <w:proofErr w:type="spellEnd"/>
        <w:r>
          <w:t xml:space="preserve"> </w:t>
        </w:r>
        <w:proofErr w:type="spellStart"/>
        <w:r>
          <w:t>dalje</w:t>
        </w:r>
        <w:proofErr w:type="spellEnd"/>
        <w:r>
          <w:t xml:space="preserve">) </w:t>
        </w:r>
        <w:r>
          <w:rPr>
            <w:lang w:val="sr-Latn-RS"/>
          </w:rPr>
          <w:t xml:space="preserve"> i podataka koje treba poslati ili primiti. Tak</w:t>
        </w:r>
      </w:ins>
      <w:ins w:id="864" w:author="leksandar komazec" w:date="2022-09-01T16:20:00Z">
        <w:r>
          <w:rPr>
            <w:lang w:val="sr-Latn-RS"/>
          </w:rPr>
          <w:t>ođe komunikacija se zatvara kada jedna od strana prekine komunikaciju namerno ili usred određenih problema.</w:t>
        </w:r>
      </w:ins>
    </w:p>
    <w:p w14:paraId="6FC3AC45" w14:textId="77777777" w:rsidR="00F31562" w:rsidRDefault="00F31562">
      <w:pPr>
        <w:spacing w:after="0" w:afterAutospacing="0"/>
        <w:jc w:val="left"/>
        <w:rPr>
          <w:ins w:id="865" w:author="leksandar komazec" w:date="2022-09-01T16:19:00Z"/>
          <w:lang w:val="sr-Latn-RS"/>
        </w:rPr>
      </w:pPr>
      <w:ins w:id="866" w:author="leksandar komazec" w:date="2022-09-01T16:19:00Z">
        <w:r>
          <w:rPr>
            <w:lang w:val="sr-Latn-RS"/>
          </w:rPr>
          <w:br w:type="page"/>
        </w:r>
      </w:ins>
    </w:p>
    <w:p w14:paraId="294D829B" w14:textId="43640940" w:rsidR="00F31562" w:rsidRDefault="00F31562" w:rsidP="00F31562">
      <w:pPr>
        <w:rPr>
          <w:ins w:id="867" w:author="leksandar komazec" w:date="2022-09-01T16:19:00Z"/>
          <w:lang w:val="sr-Latn-RS"/>
        </w:rPr>
      </w:pPr>
      <w:ins w:id="868" w:author="leksandar komazec" w:date="2022-09-01T16:19:00Z">
        <w:r>
          <w:rPr>
            <w:lang w:val="sr-Latn-RS"/>
          </w:rPr>
          <w:lastRenderedPageBreak/>
          <w:t>Na primeru ispod (Slika 7.) se može videti proces komunikacije između servera i klijenta.</w:t>
        </w:r>
        <w:r>
          <w:rPr>
            <w:lang w:val="sr-Latn-RS"/>
          </w:rPr>
          <w:br/>
          <w:t>Uspostavlja se komunikacija, takozvano rukovanje. Nakon toga klijent šalje poruku serveru u kome traži trenutnu poziciju igrača čiji identifikacioni broj 1. Server po prijemu poruke proverava naziv poruke (</w:t>
        </w:r>
        <w:r>
          <w:t>“</w:t>
        </w:r>
        <w:proofErr w:type="spellStart"/>
        <w:r>
          <w:t>GetPlayerPosition</w:t>
        </w:r>
        <w:proofErr w:type="spellEnd"/>
        <w:r>
          <w:t>”</w:t>
        </w:r>
        <w:r>
          <w:rPr>
            <w:lang w:val="sr-Latn-RS"/>
          </w:rPr>
          <w:t>). Pošto je server pronašao naziv te poruke u mapi imena poruka, tada šalje odgovor klijentu u kojoj je navedeno jedinstveno ime poruke kao i tražene informacije o poziciji igrača.</w:t>
        </w:r>
      </w:ins>
    </w:p>
    <w:p w14:paraId="1D983054" w14:textId="77777777" w:rsidR="00F31562" w:rsidRPr="00550EC1" w:rsidRDefault="00F31562">
      <w:pPr>
        <w:jc w:val="center"/>
        <w:rPr>
          <w:ins w:id="869" w:author="leksandar komazec" w:date="2022-09-01T16:19:00Z"/>
        </w:rPr>
        <w:pPrChange w:id="870" w:author="leksandar komazec" w:date="2022-09-01T17:00:00Z">
          <w:pPr/>
        </w:pPrChange>
      </w:pPr>
      <w:ins w:id="871" w:author="leksandar komazec" w:date="2022-09-01T16:19:00Z">
        <w:r>
          <w:rPr>
            <w:noProof/>
          </w:rPr>
          <w:drawing>
            <wp:inline distT="0" distB="0" distL="0" distR="0" wp14:anchorId="1EFD563A" wp14:editId="525C53BA">
              <wp:extent cx="4857750" cy="40705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440" cy="4076198"/>
                      </a:xfrm>
                      <a:prstGeom prst="rect">
                        <a:avLst/>
                      </a:prstGeom>
                      <a:noFill/>
                      <a:ln>
                        <a:noFill/>
                      </a:ln>
                    </pic:spPr>
                  </pic:pic>
                </a:graphicData>
              </a:graphic>
            </wp:inline>
          </w:drawing>
        </w:r>
      </w:ins>
    </w:p>
    <w:p w14:paraId="7282CCF2" w14:textId="0A62CE60" w:rsidR="00F31562" w:rsidRPr="005D608E" w:rsidRDefault="00F31562">
      <w:pPr>
        <w:jc w:val="center"/>
        <w:rPr>
          <w:ins w:id="872" w:author="leksandar komazec" w:date="2022-09-01T16:19:00Z"/>
          <w:lang w:val="sr-Latn-RS"/>
        </w:rPr>
        <w:pPrChange w:id="873" w:author="leksandar komazec" w:date="2022-09-01T17:00:00Z">
          <w:pPr>
            <w:pStyle w:val="Heading1"/>
            <w:numPr>
              <w:numId w:val="0"/>
            </w:numPr>
            <w:ind w:left="0" w:firstLine="0"/>
          </w:pPr>
        </w:pPrChange>
      </w:pPr>
      <w:bookmarkStart w:id="874" w:name="_Hlk112943940"/>
      <w:proofErr w:type="spellStart"/>
      <w:ins w:id="875" w:author="leksandar komazec" w:date="2022-09-01T16:19:00Z">
        <w:r w:rsidRPr="00F05B21">
          <w:t>Slika</w:t>
        </w:r>
        <w:proofErr w:type="spellEnd"/>
        <w:r w:rsidRPr="00F05B21">
          <w:t xml:space="preserve"> </w:t>
        </w:r>
        <w:r>
          <w:t>7</w:t>
        </w:r>
        <w:r w:rsidRPr="00F05B21">
          <w:t xml:space="preserve">. </w:t>
        </w:r>
        <w:proofErr w:type="spellStart"/>
        <w:r>
          <w:t>Komunikacija</w:t>
        </w:r>
        <w:proofErr w:type="spellEnd"/>
        <w:r>
          <w:t xml:space="preserve"> </w:t>
        </w:r>
        <w:proofErr w:type="spellStart"/>
        <w:r>
          <w:t>izme</w:t>
        </w:r>
        <w:proofErr w:type="spellEnd"/>
        <w:r>
          <w:rPr>
            <w:lang w:val="sr-Latn-RS"/>
          </w:rPr>
          <w:t>đu servera i klijenta zasnovana na WebSocket protokolu</w:t>
        </w:r>
      </w:ins>
      <w:ins w:id="876" w:author="leksandar komazec" w:date="2022-09-01T17:02:00Z">
        <w:r w:rsidR="008263B1">
          <w:rPr>
            <w:lang w:val="sr-Latn-RS"/>
          </w:rPr>
          <w:t xml:space="preserve"> [6]</w:t>
        </w:r>
      </w:ins>
    </w:p>
    <w:bookmarkEnd w:id="874"/>
    <w:p w14:paraId="68F974B5" w14:textId="77777777" w:rsidR="008263B1" w:rsidRDefault="008263B1">
      <w:pPr>
        <w:spacing w:after="0" w:afterAutospacing="0"/>
        <w:jc w:val="left"/>
        <w:rPr>
          <w:ins w:id="877" w:author="leksandar komazec" w:date="2022-09-01T17:00:00Z"/>
          <w:rFonts w:eastAsiaTheme="majorEastAsia" w:cstheme="majorBidi"/>
          <w:b/>
          <w:bCs/>
          <w:szCs w:val="26"/>
        </w:rPr>
      </w:pPr>
      <w:ins w:id="878" w:author="leksandar komazec" w:date="2022-09-01T17:00:00Z">
        <w:r>
          <w:br w:type="page"/>
        </w:r>
      </w:ins>
    </w:p>
    <w:p w14:paraId="70ECB08D" w14:textId="6BB3BA28" w:rsidR="008263B1" w:rsidRDefault="008263B1">
      <w:pPr>
        <w:pStyle w:val="Heading3"/>
        <w:rPr>
          <w:ins w:id="879" w:author="leksandar komazec" w:date="2022-09-01T17:00:00Z"/>
        </w:rPr>
        <w:pPrChange w:id="880" w:author="leksandar komazec" w:date="2022-09-01T17:00:00Z">
          <w:pPr/>
        </w:pPrChange>
      </w:pPr>
      <w:ins w:id="881" w:author="leksandar komazec" w:date="2022-09-01T17:00:00Z">
        <w:r>
          <w:lastRenderedPageBreak/>
          <w:t>Long Pooling</w:t>
        </w:r>
      </w:ins>
    </w:p>
    <w:p w14:paraId="2F744D8A" w14:textId="5458E241" w:rsidR="008263B1" w:rsidRDefault="008263B1" w:rsidP="008263B1">
      <w:pPr>
        <w:rPr>
          <w:ins w:id="882" w:author="leksandar komazec" w:date="2022-09-01T16:59:00Z"/>
          <w:lang w:val="sr-Latn-RS"/>
        </w:rPr>
      </w:pPr>
      <w:ins w:id="883" w:author="leksandar komazec" w:date="2022-09-01T17:00:00Z">
        <w:r>
          <w:t xml:space="preserve">Long </w:t>
        </w:r>
      </w:ins>
      <w:ins w:id="884" w:author="leksandar komazec" w:date="2022-09-01T16:59:00Z">
        <w:r>
          <w:t xml:space="preserve">Pooling je </w:t>
        </w:r>
        <w:proofErr w:type="spellStart"/>
        <w:r>
          <w:t>tehnika</w:t>
        </w:r>
        <w:proofErr w:type="spellEnd"/>
        <w:r>
          <w:t xml:space="preserve"> </w:t>
        </w:r>
        <w:proofErr w:type="spellStart"/>
        <w:r>
          <w:t>koja</w:t>
        </w:r>
        <w:proofErr w:type="spellEnd"/>
        <w:r>
          <w:t xml:space="preserve"> se </w:t>
        </w:r>
        <w:proofErr w:type="spellStart"/>
        <w:r>
          <w:t>koristi</w:t>
        </w:r>
        <w:proofErr w:type="spellEnd"/>
        <w:r>
          <w:t xml:space="preserve"> </w:t>
        </w:r>
        <w:proofErr w:type="spellStart"/>
        <w:r>
          <w:t>kako</w:t>
        </w:r>
        <w:proofErr w:type="spellEnd"/>
        <w:r>
          <w:t xml:space="preserve"> bi se </w:t>
        </w:r>
        <w:proofErr w:type="spellStart"/>
        <w:r>
          <w:t>odr</w:t>
        </w:r>
        <w:proofErr w:type="spellEnd"/>
        <w:r>
          <w:rPr>
            <w:lang w:val="sr-Latn-RS"/>
          </w:rPr>
          <w:t>žala konekcija između servera i klijenta</w:t>
        </w:r>
      </w:ins>
    </w:p>
    <w:p w14:paraId="1BCF695F" w14:textId="16CE99A9" w:rsidR="008263B1" w:rsidRDefault="008263B1" w:rsidP="008263B1">
      <w:pPr>
        <w:rPr>
          <w:ins w:id="885" w:author="leksandar komazec" w:date="2022-09-01T16:59:00Z"/>
        </w:rPr>
      </w:pPr>
      <w:proofErr w:type="spellStart"/>
      <w:ins w:id="886" w:author="leksandar komazec" w:date="2022-09-01T16:59:00Z">
        <w:r>
          <w:t>Proces</w:t>
        </w:r>
        <w:proofErr w:type="spellEnd"/>
        <w:r>
          <w:t xml:space="preserve"> Long pooling-a</w:t>
        </w:r>
      </w:ins>
      <w:ins w:id="887" w:author="leksandar komazec" w:date="2022-09-01T17:01:00Z">
        <w:r>
          <w:t xml:space="preserve"> (</w:t>
        </w:r>
        <w:proofErr w:type="spellStart"/>
        <w:r>
          <w:t>Slika</w:t>
        </w:r>
        <w:proofErr w:type="spellEnd"/>
        <w:r>
          <w:t xml:space="preserve"> 8.)</w:t>
        </w:r>
      </w:ins>
      <w:ins w:id="888" w:author="leksandar komazec" w:date="2022-09-01T16:59:00Z">
        <w:r>
          <w:t>:</w:t>
        </w:r>
      </w:ins>
    </w:p>
    <w:p w14:paraId="7F0A2ADD" w14:textId="77777777" w:rsidR="008263B1" w:rsidRPr="00EA2665" w:rsidRDefault="008263B1" w:rsidP="008263B1">
      <w:pPr>
        <w:pStyle w:val="ListParagraph"/>
        <w:widowControl/>
        <w:numPr>
          <w:ilvl w:val="0"/>
          <w:numId w:val="42"/>
        </w:numPr>
        <w:autoSpaceDE/>
        <w:autoSpaceDN/>
        <w:adjustRightInd/>
        <w:spacing w:after="160" w:line="259" w:lineRule="auto"/>
        <w:jc w:val="both"/>
        <w:rPr>
          <w:ins w:id="889" w:author="leksandar komazec" w:date="2022-09-01T16:59:00Z"/>
          <w:lang w:val="en-US"/>
        </w:rPr>
      </w:pPr>
      <w:proofErr w:type="spellStart"/>
      <w:ins w:id="890" w:author="leksandar komazec" w:date="2022-09-01T16:59:00Z">
        <w:r w:rsidRPr="00EA2665">
          <w:rPr>
            <w:lang w:val="en-US"/>
          </w:rPr>
          <w:t>Zahtev</w:t>
        </w:r>
        <w:proofErr w:type="spellEnd"/>
        <w:r w:rsidRPr="00EA2665">
          <w:rPr>
            <w:lang w:val="en-US"/>
          </w:rPr>
          <w:t xml:space="preserve"> se </w:t>
        </w:r>
        <w:proofErr w:type="spellStart"/>
        <w:r w:rsidRPr="00EA2665">
          <w:rPr>
            <w:lang w:val="en-US"/>
          </w:rPr>
          <w:t>šalje</w:t>
        </w:r>
        <w:proofErr w:type="spellEnd"/>
        <w:r w:rsidRPr="00EA2665">
          <w:rPr>
            <w:lang w:val="en-US"/>
          </w:rPr>
          <w:t xml:space="preserve"> </w:t>
        </w:r>
        <w:proofErr w:type="spellStart"/>
        <w:r w:rsidRPr="00EA2665">
          <w:rPr>
            <w:lang w:val="en-US"/>
          </w:rPr>
          <w:t>serveru</w:t>
        </w:r>
        <w:proofErr w:type="spellEnd"/>
        <w:r w:rsidRPr="00EA2665">
          <w:rPr>
            <w:lang w:val="en-US"/>
          </w:rPr>
          <w:t>.</w:t>
        </w:r>
      </w:ins>
    </w:p>
    <w:p w14:paraId="441B59D2" w14:textId="77777777" w:rsidR="008263B1" w:rsidRPr="00EA2665" w:rsidRDefault="008263B1" w:rsidP="008263B1">
      <w:pPr>
        <w:pStyle w:val="ListParagraph"/>
        <w:widowControl/>
        <w:numPr>
          <w:ilvl w:val="0"/>
          <w:numId w:val="42"/>
        </w:numPr>
        <w:autoSpaceDE/>
        <w:autoSpaceDN/>
        <w:adjustRightInd/>
        <w:spacing w:after="160" w:line="259" w:lineRule="auto"/>
        <w:jc w:val="both"/>
        <w:rPr>
          <w:ins w:id="891" w:author="leksandar komazec" w:date="2022-09-01T16:59:00Z"/>
          <w:lang w:val="en-US"/>
        </w:rPr>
      </w:pPr>
      <w:ins w:id="892" w:author="leksandar komazec" w:date="2022-09-01T16:59:00Z">
        <w:r w:rsidRPr="00EA2665">
          <w:rPr>
            <w:lang w:val="en-US"/>
          </w:rPr>
          <w:t xml:space="preserve">Server ne </w:t>
        </w:r>
        <w:proofErr w:type="spellStart"/>
        <w:r w:rsidRPr="00EA2665">
          <w:rPr>
            <w:lang w:val="en-US"/>
          </w:rPr>
          <w:t>zatvara</w:t>
        </w:r>
        <w:proofErr w:type="spellEnd"/>
        <w:r w:rsidRPr="00EA2665">
          <w:rPr>
            <w:lang w:val="en-US"/>
          </w:rPr>
          <w:t xml:space="preserve"> </w:t>
        </w:r>
        <w:proofErr w:type="spellStart"/>
        <w:r w:rsidRPr="00EA2665">
          <w:rPr>
            <w:lang w:val="en-US"/>
          </w:rPr>
          <w:t>vezu</w:t>
        </w:r>
        <w:proofErr w:type="spellEnd"/>
        <w:r w:rsidRPr="00EA2665">
          <w:rPr>
            <w:lang w:val="en-US"/>
          </w:rPr>
          <w:t xml:space="preserve"> </w:t>
        </w:r>
        <w:proofErr w:type="spellStart"/>
        <w:r w:rsidRPr="00EA2665">
          <w:rPr>
            <w:lang w:val="en-US"/>
          </w:rPr>
          <w:t>dok</w:t>
        </w:r>
        <w:proofErr w:type="spellEnd"/>
        <w:r w:rsidRPr="00EA2665">
          <w:rPr>
            <w:lang w:val="en-US"/>
          </w:rPr>
          <w:t xml:space="preserve"> ne </w:t>
        </w:r>
        <w:proofErr w:type="spellStart"/>
        <w:r w:rsidRPr="00EA2665">
          <w:rPr>
            <w:lang w:val="en-US"/>
          </w:rPr>
          <w:t>dobije</w:t>
        </w:r>
        <w:proofErr w:type="spellEnd"/>
        <w:r w:rsidRPr="00EA2665">
          <w:rPr>
            <w:lang w:val="en-US"/>
          </w:rPr>
          <w:t xml:space="preserve"> </w:t>
        </w:r>
        <w:proofErr w:type="spellStart"/>
        <w:r w:rsidRPr="00EA2665">
          <w:rPr>
            <w:lang w:val="en-US"/>
          </w:rPr>
          <w:t>poruku</w:t>
        </w:r>
        <w:proofErr w:type="spellEnd"/>
        <w:r w:rsidRPr="00EA2665">
          <w:rPr>
            <w:lang w:val="en-US"/>
          </w:rPr>
          <w:t xml:space="preserve"> za </w:t>
        </w:r>
        <w:proofErr w:type="spellStart"/>
        <w:r w:rsidRPr="00EA2665">
          <w:rPr>
            <w:lang w:val="en-US"/>
          </w:rPr>
          <w:t>slanje</w:t>
        </w:r>
        <w:proofErr w:type="spellEnd"/>
        <w:r w:rsidRPr="00EA2665">
          <w:rPr>
            <w:lang w:val="en-US"/>
          </w:rPr>
          <w:t>.</w:t>
        </w:r>
      </w:ins>
    </w:p>
    <w:p w14:paraId="685198BD" w14:textId="77777777" w:rsidR="008263B1" w:rsidRPr="00EA2665" w:rsidRDefault="008263B1" w:rsidP="008263B1">
      <w:pPr>
        <w:pStyle w:val="ListParagraph"/>
        <w:widowControl/>
        <w:numPr>
          <w:ilvl w:val="0"/>
          <w:numId w:val="42"/>
        </w:numPr>
        <w:autoSpaceDE/>
        <w:autoSpaceDN/>
        <w:adjustRightInd/>
        <w:spacing w:after="160" w:line="259" w:lineRule="auto"/>
        <w:jc w:val="both"/>
        <w:rPr>
          <w:ins w:id="893" w:author="leksandar komazec" w:date="2022-09-01T16:59:00Z"/>
          <w:lang w:val="en-US"/>
        </w:rPr>
      </w:pPr>
      <w:proofErr w:type="spellStart"/>
      <w:ins w:id="894" w:author="leksandar komazec" w:date="2022-09-01T16:59:00Z">
        <w:r w:rsidRPr="00EA2665">
          <w:rPr>
            <w:lang w:val="en-US"/>
          </w:rPr>
          <w:t>Kada</w:t>
        </w:r>
        <w:proofErr w:type="spellEnd"/>
        <w:r w:rsidRPr="00EA2665">
          <w:rPr>
            <w:lang w:val="en-US"/>
          </w:rPr>
          <w:t xml:space="preserve"> se </w:t>
        </w:r>
        <w:proofErr w:type="spellStart"/>
        <w:r w:rsidRPr="00EA2665">
          <w:rPr>
            <w:lang w:val="en-US"/>
          </w:rPr>
          <w:t>pojavi</w:t>
        </w:r>
        <w:proofErr w:type="spellEnd"/>
        <w:r w:rsidRPr="00EA2665">
          <w:rPr>
            <w:lang w:val="en-US"/>
          </w:rPr>
          <w:t xml:space="preserve"> </w:t>
        </w:r>
        <w:proofErr w:type="spellStart"/>
        <w:r w:rsidRPr="00EA2665">
          <w:rPr>
            <w:lang w:val="en-US"/>
          </w:rPr>
          <w:t>poruka</w:t>
        </w:r>
        <w:proofErr w:type="spellEnd"/>
        <w:r w:rsidRPr="00EA2665">
          <w:rPr>
            <w:lang w:val="en-US"/>
          </w:rPr>
          <w:t xml:space="preserve"> – server </w:t>
        </w:r>
        <w:r>
          <w:rPr>
            <w:lang w:val="sr-Latn-RS"/>
          </w:rPr>
          <w:t>šalje poruku kao odgovor na zahtev klijentu</w:t>
        </w:r>
      </w:ins>
    </w:p>
    <w:p w14:paraId="1D5D877E" w14:textId="77777777" w:rsidR="008263B1" w:rsidRPr="00EA2665" w:rsidRDefault="008263B1" w:rsidP="008263B1">
      <w:pPr>
        <w:pStyle w:val="ListParagraph"/>
        <w:widowControl/>
        <w:numPr>
          <w:ilvl w:val="0"/>
          <w:numId w:val="42"/>
        </w:numPr>
        <w:autoSpaceDE/>
        <w:autoSpaceDN/>
        <w:adjustRightInd/>
        <w:spacing w:after="160" w:line="259" w:lineRule="auto"/>
        <w:jc w:val="both"/>
        <w:rPr>
          <w:ins w:id="895" w:author="leksandar komazec" w:date="2022-09-01T16:59:00Z"/>
          <w:lang w:val="en-US"/>
        </w:rPr>
      </w:pPr>
      <w:proofErr w:type="spellStart"/>
      <w:ins w:id="896" w:author="leksandar komazec" w:date="2022-09-01T16:59:00Z">
        <w:r>
          <w:rPr>
            <w:lang w:val="en-US"/>
          </w:rPr>
          <w:t>Klijent</w:t>
        </w:r>
        <w:proofErr w:type="spellEnd"/>
        <w:r w:rsidRPr="00EA2665">
          <w:rPr>
            <w:lang w:val="en-US"/>
          </w:rPr>
          <w:t xml:space="preserve"> </w:t>
        </w:r>
        <w:proofErr w:type="spellStart"/>
        <w:r w:rsidRPr="00EA2665">
          <w:rPr>
            <w:lang w:val="en-US"/>
          </w:rPr>
          <w:t>odmah</w:t>
        </w:r>
        <w:proofErr w:type="spellEnd"/>
        <w:r w:rsidRPr="00EA2665">
          <w:rPr>
            <w:lang w:val="en-US"/>
          </w:rPr>
          <w:t xml:space="preserve"> </w:t>
        </w:r>
        <w:proofErr w:type="spellStart"/>
        <w:r>
          <w:rPr>
            <w:lang w:val="en-US"/>
          </w:rPr>
          <w:t>šalje</w:t>
        </w:r>
        <w:proofErr w:type="spellEnd"/>
        <w:r w:rsidRPr="00EA2665">
          <w:rPr>
            <w:lang w:val="en-US"/>
          </w:rPr>
          <w:t xml:space="preserve"> </w:t>
        </w:r>
        <w:proofErr w:type="spellStart"/>
        <w:r w:rsidRPr="00EA2665">
          <w:rPr>
            <w:lang w:val="en-US"/>
          </w:rPr>
          <w:t>novi</w:t>
        </w:r>
        <w:proofErr w:type="spellEnd"/>
        <w:r w:rsidRPr="00EA2665">
          <w:rPr>
            <w:lang w:val="en-US"/>
          </w:rPr>
          <w:t xml:space="preserve"> </w:t>
        </w:r>
        <w:proofErr w:type="spellStart"/>
        <w:r>
          <w:rPr>
            <w:lang w:val="en-US"/>
          </w:rPr>
          <w:t>zahtev</w:t>
        </w:r>
        <w:proofErr w:type="spellEnd"/>
        <w:r w:rsidRPr="00EA2665">
          <w:rPr>
            <w:lang w:val="en-US"/>
          </w:rPr>
          <w:t>.</w:t>
        </w:r>
      </w:ins>
    </w:p>
    <w:p w14:paraId="2823B7C7" w14:textId="77777777" w:rsidR="008263B1" w:rsidRDefault="008263B1">
      <w:pPr>
        <w:jc w:val="center"/>
        <w:rPr>
          <w:ins w:id="897" w:author="leksandar komazec" w:date="2022-09-01T16:59:00Z"/>
        </w:rPr>
        <w:pPrChange w:id="898" w:author="leksandar komazec" w:date="2022-09-01T17:06:00Z">
          <w:pPr>
            <w:pStyle w:val="Heading1"/>
          </w:pPr>
        </w:pPrChange>
      </w:pPr>
      <w:ins w:id="899" w:author="leksandar komazec" w:date="2022-09-01T16:59:00Z">
        <w:r>
          <w:rPr>
            <w:noProof/>
          </w:rPr>
          <w:drawing>
            <wp:inline distT="0" distB="0" distL="0" distR="0" wp14:anchorId="393A80CB" wp14:editId="146BBC99">
              <wp:extent cx="4498848" cy="254736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722" cy="2556356"/>
                      </a:xfrm>
                      <a:prstGeom prst="rect">
                        <a:avLst/>
                      </a:prstGeom>
                      <a:noFill/>
                      <a:ln>
                        <a:noFill/>
                      </a:ln>
                    </pic:spPr>
                  </pic:pic>
                </a:graphicData>
              </a:graphic>
            </wp:inline>
          </w:drawing>
        </w:r>
      </w:ins>
    </w:p>
    <w:p w14:paraId="7D4E204F" w14:textId="2739330A" w:rsidR="008263B1" w:rsidRPr="005D608E" w:rsidRDefault="008263B1">
      <w:pPr>
        <w:jc w:val="center"/>
        <w:rPr>
          <w:ins w:id="900" w:author="leksandar komazec" w:date="2022-09-01T16:59:00Z"/>
          <w:lang w:val="sr-Latn-RS"/>
        </w:rPr>
        <w:pPrChange w:id="901" w:author="leksandar komazec" w:date="2022-09-01T17:06:00Z">
          <w:pPr>
            <w:pStyle w:val="Heading1"/>
            <w:numPr>
              <w:numId w:val="0"/>
            </w:numPr>
            <w:ind w:left="0" w:firstLine="0"/>
          </w:pPr>
        </w:pPrChange>
      </w:pPr>
      <w:proofErr w:type="spellStart"/>
      <w:ins w:id="902" w:author="leksandar komazec" w:date="2022-09-01T16:59:00Z">
        <w:r w:rsidRPr="00F05B21">
          <w:t>Slika</w:t>
        </w:r>
        <w:proofErr w:type="spellEnd"/>
        <w:r w:rsidRPr="00F05B21">
          <w:t xml:space="preserve"> </w:t>
        </w:r>
        <w:r>
          <w:t>8</w:t>
        </w:r>
        <w:r w:rsidRPr="00F05B21">
          <w:t xml:space="preserve">. </w:t>
        </w:r>
        <w:r>
          <w:t xml:space="preserve">Long pooling </w:t>
        </w:r>
        <w:proofErr w:type="spellStart"/>
        <w:r>
          <w:t>tehnika</w:t>
        </w:r>
      </w:ins>
      <w:proofErr w:type="spellEnd"/>
      <w:ins w:id="903" w:author="leksandar komazec" w:date="2022-09-01T17:01:00Z">
        <w:r>
          <w:t xml:space="preserve"> </w:t>
        </w:r>
      </w:ins>
      <w:ins w:id="904" w:author="leksandar komazec" w:date="2022-09-01T16:59:00Z">
        <w:r>
          <w:t>[</w:t>
        </w:r>
      </w:ins>
      <w:ins w:id="905" w:author="leksandar komazec" w:date="2022-09-01T17:06:00Z">
        <w:r w:rsidR="00034E01">
          <w:t>7</w:t>
        </w:r>
      </w:ins>
      <w:ins w:id="906" w:author="leksandar komazec" w:date="2022-09-01T16:59:00Z">
        <w:r>
          <w:t>]</w:t>
        </w:r>
      </w:ins>
    </w:p>
    <w:p w14:paraId="06C1214A" w14:textId="77777777" w:rsidR="00F31562" w:rsidRPr="00CA3725" w:rsidRDefault="00F31562" w:rsidP="008263B1">
      <w:pPr>
        <w:rPr>
          <w:ins w:id="907" w:author="leksandar komazec" w:date="2022-09-01T15:43:00Z"/>
        </w:rPr>
      </w:pPr>
    </w:p>
    <w:p w14:paraId="69F178AA" w14:textId="77777777" w:rsidR="00CC6265" w:rsidRPr="00CC6265" w:rsidRDefault="00CC6265">
      <w:pPr>
        <w:ind w:left="360"/>
        <w:rPr>
          <w:ins w:id="908" w:author="leksandar komazec" w:date="2022-09-01T15:11:00Z"/>
          <w:lang w:val="sr-Latn-RS"/>
        </w:rPr>
        <w:pPrChange w:id="909" w:author="leksandar komazec" w:date="2022-09-01T15:11:00Z">
          <w:pPr>
            <w:pStyle w:val="ListParagraph"/>
            <w:numPr>
              <w:numId w:val="40"/>
            </w:numPr>
            <w:tabs>
              <w:tab w:val="num" w:pos="720"/>
            </w:tabs>
            <w:ind w:hanging="360"/>
          </w:pPr>
        </w:pPrChange>
      </w:pPr>
    </w:p>
    <w:p w14:paraId="35BA22C9" w14:textId="2AE1CFDA" w:rsidR="00CC6265" w:rsidRDefault="00CC6265">
      <w:pPr>
        <w:spacing w:after="0" w:afterAutospacing="0"/>
        <w:jc w:val="left"/>
        <w:rPr>
          <w:ins w:id="910" w:author="leksandar komazec" w:date="2022-09-01T15:11:00Z"/>
          <w:lang w:val="sr-Latn-RS"/>
        </w:rPr>
      </w:pPr>
      <w:ins w:id="911" w:author="leksandar komazec" w:date="2022-09-01T15:11:00Z">
        <w:r>
          <w:rPr>
            <w:lang w:val="sr-Latn-RS"/>
          </w:rPr>
          <w:br w:type="page"/>
        </w:r>
      </w:ins>
    </w:p>
    <w:p w14:paraId="33EFA574" w14:textId="77777777" w:rsidR="006D10D2" w:rsidRPr="00CC6265" w:rsidRDefault="006D10D2" w:rsidP="00CC6265">
      <w:pPr>
        <w:rPr>
          <w:ins w:id="912" w:author="leksandar komazec" w:date="2022-09-01T15:09:00Z"/>
          <w:lang w:val="sr-Latn-RS"/>
          <w:rPrChange w:id="913" w:author="leksandar komazec" w:date="2022-09-01T15:11:00Z">
            <w:rPr>
              <w:ins w:id="914" w:author="leksandar komazec" w:date="2022-09-01T15:09:00Z"/>
            </w:rPr>
          </w:rPrChange>
        </w:rPr>
      </w:pPr>
    </w:p>
    <w:p w14:paraId="6BDE11FD" w14:textId="260C4B5A" w:rsidR="004656FC" w:rsidRPr="00527B38" w:rsidDel="00196AF1" w:rsidRDefault="004656FC">
      <w:pPr>
        <w:spacing w:after="0" w:afterAutospacing="0"/>
        <w:ind w:firstLine="360"/>
        <w:jc w:val="left"/>
        <w:rPr>
          <w:del w:id="915" w:author="leksandar komazec" w:date="2022-08-30T16:24:00Z"/>
          <w:rPrChange w:id="916" w:author="leksandar komazec" w:date="2022-08-30T17:42:00Z">
            <w:rPr>
              <w:del w:id="917" w:author="leksandar komazec" w:date="2022-08-30T16:24:00Z"/>
              <w:lang w:val="sr-Latn-RS"/>
            </w:rPr>
          </w:rPrChange>
        </w:rPr>
        <w:pPrChange w:id="918" w:author="leksandar komazec" w:date="2022-08-30T23:57:00Z">
          <w:pPr>
            <w:ind w:firstLine="360"/>
          </w:pPr>
        </w:pPrChange>
      </w:pPr>
    </w:p>
    <w:p w14:paraId="6767EC0B" w14:textId="57786099" w:rsidR="00E55604" w:rsidDel="00416D4D" w:rsidRDefault="00E55604">
      <w:pPr>
        <w:pStyle w:val="ListParagraph"/>
        <w:rPr>
          <w:del w:id="919" w:author="leksandar komazec" w:date="2022-08-30T16:24:00Z"/>
          <w:b/>
          <w:sz w:val="28"/>
        </w:rPr>
        <w:pPrChange w:id="920" w:author="leksandar komazec" w:date="2022-08-30T17:20:00Z">
          <w:pPr>
            <w:contextualSpacing/>
          </w:pPr>
        </w:pPrChange>
      </w:pPr>
    </w:p>
    <w:p w14:paraId="18D750BE" w14:textId="401EB3EF" w:rsidR="00000F69" w:rsidDel="00416D4D" w:rsidRDefault="00000F69">
      <w:pPr>
        <w:pStyle w:val="ListParagraph"/>
        <w:rPr>
          <w:del w:id="921" w:author="leksandar komazec" w:date="2022-08-30T16:24:00Z"/>
          <w:b/>
          <w:sz w:val="28"/>
        </w:rPr>
        <w:pPrChange w:id="922" w:author="leksandar komazec" w:date="2022-08-30T17:20:00Z">
          <w:pPr>
            <w:contextualSpacing/>
          </w:pPr>
        </w:pPrChange>
      </w:pPr>
    </w:p>
    <w:p w14:paraId="17414E56" w14:textId="74E9B64E" w:rsidR="00000F69" w:rsidDel="00416D4D" w:rsidRDefault="00000F69">
      <w:pPr>
        <w:pStyle w:val="ListParagraph"/>
        <w:rPr>
          <w:del w:id="923" w:author="leksandar komazec" w:date="2022-08-30T16:24:00Z"/>
          <w:b/>
          <w:sz w:val="28"/>
        </w:rPr>
        <w:pPrChange w:id="924" w:author="leksandar komazec" w:date="2022-08-30T17:20:00Z">
          <w:pPr>
            <w:contextualSpacing/>
          </w:pPr>
        </w:pPrChange>
      </w:pPr>
    </w:p>
    <w:p w14:paraId="3F66ED65" w14:textId="4503D069" w:rsidR="00000F69" w:rsidDel="00416D4D" w:rsidRDefault="00000F69">
      <w:pPr>
        <w:pStyle w:val="ListParagraph"/>
        <w:rPr>
          <w:del w:id="925" w:author="leksandar komazec" w:date="2022-08-30T16:24:00Z"/>
          <w:b/>
          <w:sz w:val="28"/>
        </w:rPr>
        <w:pPrChange w:id="926" w:author="leksandar komazec" w:date="2022-08-30T17:20:00Z">
          <w:pPr>
            <w:contextualSpacing/>
          </w:pPr>
        </w:pPrChange>
      </w:pPr>
    </w:p>
    <w:p w14:paraId="6AADFF59" w14:textId="3E5F3292" w:rsidR="00000F69" w:rsidDel="00416D4D" w:rsidRDefault="00000F69">
      <w:pPr>
        <w:pStyle w:val="ListParagraph"/>
        <w:rPr>
          <w:del w:id="927" w:author="leksandar komazec" w:date="2022-08-30T16:24:00Z"/>
          <w:b/>
          <w:sz w:val="28"/>
        </w:rPr>
        <w:pPrChange w:id="928" w:author="leksandar komazec" w:date="2022-08-30T17:20:00Z">
          <w:pPr>
            <w:contextualSpacing/>
          </w:pPr>
        </w:pPrChange>
      </w:pPr>
    </w:p>
    <w:p w14:paraId="3029FA5C" w14:textId="6523F07D" w:rsidR="00000F69" w:rsidDel="00416D4D" w:rsidRDefault="00000F69">
      <w:pPr>
        <w:pStyle w:val="ListParagraph"/>
        <w:rPr>
          <w:del w:id="929" w:author="leksandar komazec" w:date="2022-08-30T16:24:00Z"/>
          <w:b/>
          <w:sz w:val="28"/>
        </w:rPr>
        <w:pPrChange w:id="930" w:author="leksandar komazec" w:date="2022-08-30T17:20:00Z">
          <w:pPr>
            <w:contextualSpacing/>
          </w:pPr>
        </w:pPrChange>
      </w:pPr>
    </w:p>
    <w:p w14:paraId="55766D05" w14:textId="0B580B6D" w:rsidR="004656FC" w:rsidRPr="004656FC" w:rsidDel="00416D4D" w:rsidRDefault="00853D1C">
      <w:pPr>
        <w:pStyle w:val="ListParagraph"/>
        <w:rPr>
          <w:del w:id="931" w:author="leksandar komazec" w:date="2022-08-30T16:24:00Z"/>
        </w:rPr>
        <w:pPrChange w:id="932" w:author="leksandar komazec" w:date="2022-08-30T17:20:00Z">
          <w:pPr>
            <w:contextualSpacing/>
            <w:jc w:val="center"/>
          </w:pPr>
        </w:pPrChange>
      </w:pPr>
      <w:del w:id="933" w:author="leksandar komazec" w:date="2022-08-30T16:24:00Z">
        <w:r w:rsidDel="00416D4D">
          <w:delText>S</w:delText>
        </w:r>
        <w:r w:rsidR="004656FC" w:rsidDel="00416D4D">
          <w:delText>lika xx Komponente sistema za lokalizaciju</w:delText>
        </w:r>
      </w:del>
    </w:p>
    <w:p w14:paraId="3B412B3D" w14:textId="4BBB1795" w:rsidR="004656FC" w:rsidDel="00416D4D" w:rsidRDefault="004656FC">
      <w:pPr>
        <w:pStyle w:val="ListParagraph"/>
        <w:rPr>
          <w:del w:id="934" w:author="leksandar komazec" w:date="2022-08-30T16:24:00Z"/>
          <w:b/>
          <w:sz w:val="28"/>
        </w:rPr>
        <w:pPrChange w:id="935" w:author="leksandar komazec" w:date="2022-08-30T17:20:00Z">
          <w:pPr>
            <w:contextualSpacing/>
          </w:pPr>
        </w:pPrChange>
      </w:pPr>
    </w:p>
    <w:p w14:paraId="4E249581" w14:textId="638497CD" w:rsidR="0058342A" w:rsidDel="00416D4D" w:rsidRDefault="0058342A">
      <w:pPr>
        <w:pStyle w:val="ListParagraph"/>
        <w:rPr>
          <w:del w:id="936" w:author="leksandar komazec" w:date="2022-08-30T16:24:00Z"/>
          <w:b/>
          <w:sz w:val="28"/>
        </w:rPr>
        <w:pPrChange w:id="937" w:author="leksandar komazec" w:date="2022-08-30T17:20:00Z">
          <w:pPr>
            <w:contextualSpacing/>
          </w:pPr>
        </w:pPrChange>
      </w:pPr>
    </w:p>
    <w:p w14:paraId="6C88679A" w14:textId="70C08A28" w:rsidR="0058342A" w:rsidDel="00416D4D" w:rsidRDefault="0058342A">
      <w:pPr>
        <w:pStyle w:val="ListParagraph"/>
        <w:rPr>
          <w:del w:id="938" w:author="leksandar komazec" w:date="2022-08-30T16:24:00Z"/>
          <w:b/>
          <w:sz w:val="28"/>
        </w:rPr>
        <w:pPrChange w:id="939" w:author="leksandar komazec" w:date="2022-08-30T17:20:00Z">
          <w:pPr>
            <w:contextualSpacing/>
          </w:pPr>
        </w:pPrChange>
      </w:pPr>
    </w:p>
    <w:p w14:paraId="47FB74CF" w14:textId="258115F2" w:rsidR="0058342A" w:rsidDel="00416D4D" w:rsidRDefault="0058342A">
      <w:pPr>
        <w:pStyle w:val="ListParagraph"/>
        <w:rPr>
          <w:del w:id="940" w:author="leksandar komazec" w:date="2022-08-30T16:24:00Z"/>
          <w:b/>
          <w:sz w:val="28"/>
        </w:rPr>
        <w:pPrChange w:id="941" w:author="leksandar komazec" w:date="2022-08-30T17:20:00Z">
          <w:pPr>
            <w:contextualSpacing/>
          </w:pPr>
        </w:pPrChange>
      </w:pPr>
    </w:p>
    <w:p w14:paraId="14BCF867" w14:textId="6433B0AA" w:rsidR="0058342A" w:rsidDel="00416D4D" w:rsidRDefault="0058342A">
      <w:pPr>
        <w:pStyle w:val="ListParagraph"/>
        <w:rPr>
          <w:del w:id="942" w:author="leksandar komazec" w:date="2022-08-30T16:24:00Z"/>
          <w:b/>
          <w:sz w:val="28"/>
        </w:rPr>
        <w:pPrChange w:id="943" w:author="leksandar komazec" w:date="2022-08-30T17:20:00Z">
          <w:pPr>
            <w:contextualSpacing/>
          </w:pPr>
        </w:pPrChange>
      </w:pPr>
    </w:p>
    <w:p w14:paraId="30923AAC" w14:textId="2E0D5C1A" w:rsidR="00B131A1" w:rsidDel="00416D4D" w:rsidRDefault="00B131A1">
      <w:pPr>
        <w:pStyle w:val="ListParagraph"/>
        <w:rPr>
          <w:del w:id="944" w:author="leksandar komazec" w:date="2022-08-30T16:24:00Z"/>
          <w:b/>
          <w:sz w:val="28"/>
        </w:rPr>
        <w:pPrChange w:id="945" w:author="leksandar komazec" w:date="2022-08-30T17:20:00Z">
          <w:pPr>
            <w:contextualSpacing/>
          </w:pPr>
        </w:pPrChange>
      </w:pPr>
    </w:p>
    <w:p w14:paraId="74E19540" w14:textId="1EA79F33" w:rsidR="00A8367C" w:rsidRPr="00C04BDA" w:rsidDel="00416D4D" w:rsidRDefault="00C04BDA">
      <w:pPr>
        <w:pStyle w:val="ListParagraph"/>
        <w:rPr>
          <w:del w:id="946" w:author="leksandar komazec" w:date="2022-08-30T16:24:00Z"/>
        </w:rPr>
        <w:pPrChange w:id="947" w:author="leksandar komazec" w:date="2022-08-30T17:20:00Z">
          <w:pPr>
            <w:pStyle w:val="Caption"/>
          </w:pPr>
        </w:pPrChange>
      </w:pPr>
      <w:bookmarkStart w:id="948" w:name="_Toc337907800"/>
      <w:del w:id="949" w:author="leksandar komazec" w:date="2022-08-30T16:24:00Z">
        <w:r w:rsidDel="00416D4D">
          <w:delText xml:space="preserve">Slika </w:delText>
        </w:r>
        <w:r w:rsidDel="00416D4D">
          <w:fldChar w:fldCharType="begin"/>
        </w:r>
        <w:r w:rsidDel="00416D4D">
          <w:delInstrText xml:space="preserve"> STYLEREF 2 \s </w:delInstrText>
        </w:r>
        <w:r w:rsidDel="00416D4D">
          <w:fldChar w:fldCharType="separate"/>
        </w:r>
        <w:r w:rsidR="006B68A7" w:rsidDel="00416D4D">
          <w:rPr>
            <w:noProof/>
          </w:rPr>
          <w:delText>2.1</w:delText>
        </w:r>
        <w:r w:rsidDel="00416D4D">
          <w:rPr>
            <w:noProof/>
          </w:rPr>
          <w:fldChar w:fldCharType="end"/>
        </w:r>
        <w:r w:rsidR="006969C3" w:rsidDel="00416D4D">
          <w:delText>.</w:delText>
        </w:r>
        <w:r w:rsidDel="00416D4D">
          <w:fldChar w:fldCharType="begin"/>
        </w:r>
        <w:r w:rsidDel="00416D4D">
          <w:delInstrText xml:space="preserve"> SEQ Slika \* ARABIC \s 2 </w:delInstrText>
        </w:r>
        <w:r w:rsidDel="00416D4D">
          <w:fldChar w:fldCharType="separate"/>
        </w:r>
        <w:r w:rsidR="006B68A7" w:rsidDel="00416D4D">
          <w:rPr>
            <w:noProof/>
          </w:rPr>
          <w:delText>1</w:delText>
        </w:r>
        <w:r w:rsidDel="00416D4D">
          <w:rPr>
            <w:noProof/>
          </w:rPr>
          <w:fldChar w:fldCharType="end"/>
        </w:r>
        <w:r w:rsidR="00AA574D" w:rsidRPr="00C04BDA" w:rsidDel="00416D4D">
          <w:delText>. Ilustracija delova s</w:delText>
        </w:r>
        <w:r w:rsidRPr="00C04BDA" w:rsidDel="00416D4D">
          <w:delText>istema za lokalizaciju</w:delText>
        </w:r>
        <w:bookmarkEnd w:id="948"/>
      </w:del>
    </w:p>
    <w:p w14:paraId="0D279E02" w14:textId="518937BD" w:rsidR="008F120C" w:rsidDel="00416D4D" w:rsidRDefault="008F120C">
      <w:pPr>
        <w:pStyle w:val="ListParagraph"/>
        <w:rPr>
          <w:del w:id="950" w:author="leksandar komazec" w:date="2022-08-30T16:24:00Z"/>
        </w:rPr>
        <w:pPrChange w:id="951" w:author="leksandar komazec" w:date="2022-08-30T17:20:00Z">
          <w:pPr>
            <w:contextualSpacing/>
          </w:pPr>
        </w:pPrChange>
      </w:pPr>
      <w:del w:id="952" w:author="leksandar komazec" w:date="2022-08-30T16:24:00Z">
        <w:r w:rsidRPr="00912C4F" w:rsidDel="00416D4D">
          <w:delText>Sistem</w:delText>
        </w:r>
        <w:r w:rsidDel="00416D4D">
          <w:delText xml:space="preserve"> za lokalizaciju (ilustracija na slici 2.1.1.) možemo podeliti na tri celine[31]:</w:delText>
        </w:r>
      </w:del>
    </w:p>
    <w:p w14:paraId="43E5599D" w14:textId="6FCEF85C" w:rsidR="008F120C" w:rsidRPr="00406533" w:rsidDel="00416D4D" w:rsidRDefault="008F120C">
      <w:pPr>
        <w:pStyle w:val="ListParagraph"/>
        <w:rPr>
          <w:del w:id="953" w:author="leksandar komazec" w:date="2022-08-30T16:24:00Z"/>
        </w:rPr>
        <w:pPrChange w:id="954" w:author="leksandar komazec" w:date="2022-08-30T17:20:00Z">
          <w:pPr>
            <w:pStyle w:val="ListParagraph"/>
            <w:numPr>
              <w:numId w:val="7"/>
            </w:numPr>
            <w:ind w:hanging="360"/>
          </w:pPr>
        </w:pPrChange>
      </w:pPr>
      <w:del w:id="955" w:author="leksandar komazec" w:date="2022-08-30T16:24:00Z">
        <w:r w:rsidRPr="00406533" w:rsidDel="00416D4D">
          <w:delText>Procena rastojanja/ugla</w:delText>
        </w:r>
      </w:del>
    </w:p>
    <w:p w14:paraId="50ABC04A" w14:textId="0BFE0C7F" w:rsidR="008F120C" w:rsidRPr="00406533" w:rsidDel="00416D4D" w:rsidRDefault="008F120C">
      <w:pPr>
        <w:pStyle w:val="ListParagraph"/>
        <w:rPr>
          <w:del w:id="956" w:author="leksandar komazec" w:date="2022-08-30T16:24:00Z"/>
        </w:rPr>
        <w:pPrChange w:id="957" w:author="leksandar komazec" w:date="2022-08-30T17:20:00Z">
          <w:pPr>
            <w:pStyle w:val="ListParagraph"/>
            <w:numPr>
              <w:numId w:val="7"/>
            </w:numPr>
            <w:ind w:hanging="360"/>
          </w:pPr>
        </w:pPrChange>
      </w:pPr>
      <w:del w:id="958" w:author="leksandar komazec" w:date="2022-08-30T16:24:00Z">
        <w:r w:rsidRPr="00406533" w:rsidDel="00416D4D">
          <w:delText>Određivanje pozicije senzorskog čvora</w:delText>
        </w:r>
      </w:del>
    </w:p>
    <w:p w14:paraId="67FCB212" w14:textId="19C927D0" w:rsidR="008F120C" w:rsidRPr="00406533" w:rsidDel="00416D4D" w:rsidRDefault="008F120C">
      <w:pPr>
        <w:pStyle w:val="ListParagraph"/>
        <w:rPr>
          <w:del w:id="959" w:author="leksandar komazec" w:date="2022-08-30T16:24:00Z"/>
        </w:rPr>
        <w:pPrChange w:id="960" w:author="leksandar komazec" w:date="2022-08-30T17:20:00Z">
          <w:pPr>
            <w:pStyle w:val="ListParagraph"/>
            <w:numPr>
              <w:numId w:val="7"/>
            </w:numPr>
            <w:ind w:hanging="360"/>
          </w:pPr>
        </w:pPrChange>
      </w:pPr>
      <w:del w:id="961" w:author="leksandar komazec" w:date="2022-08-30T16:24:00Z">
        <w:r w:rsidRPr="00406533" w:rsidDel="00416D4D">
          <w:delText>Algoritam za lokalizaciju</w:delText>
        </w:r>
      </w:del>
    </w:p>
    <w:p w14:paraId="6448388D" w14:textId="55090E15" w:rsidR="008F120C" w:rsidDel="00416D4D" w:rsidRDefault="008F120C">
      <w:pPr>
        <w:pStyle w:val="ListParagraph"/>
        <w:rPr>
          <w:del w:id="962" w:author="leksandar komazec" w:date="2022-08-30T16:24:00Z"/>
        </w:rPr>
      </w:pPr>
    </w:p>
    <w:p w14:paraId="41AE5529" w14:textId="7F8928BE" w:rsidR="008F120C" w:rsidRPr="00596A9D" w:rsidDel="00416D4D" w:rsidRDefault="008F120C">
      <w:pPr>
        <w:pStyle w:val="ListParagraph"/>
        <w:rPr>
          <w:del w:id="963" w:author="leksandar komazec" w:date="2022-08-30T16:24:00Z"/>
        </w:rPr>
        <w:pPrChange w:id="964" w:author="leksandar komazec" w:date="2022-08-30T17:20:00Z">
          <w:pPr>
            <w:pStyle w:val="ListParagraph"/>
            <w:spacing w:after="120"/>
            <w:ind w:left="0" w:firstLine="567"/>
            <w:contextualSpacing w:val="0"/>
            <w:jc w:val="both"/>
          </w:pPr>
        </w:pPrChange>
      </w:pPr>
      <w:del w:id="965" w:author="leksandar komazec" w:date="2022-08-30T16:24:00Z">
        <w:r w:rsidDel="00416D4D">
          <w:delText>Procena rastojanja odnosno ugla je možemo reći najznačajniji deo, jer od te procene zavisi tačnost algoritma koji koristi te podatke. Nakon što imamo podatke o međusobnim rastojanjima i uglovima, potrebno je na neki način odrediti moguću poziciju senzorskog čvora. U narednom tekstu biće više reči o svakoj komponenti.</w:delText>
        </w:r>
      </w:del>
    </w:p>
    <w:p w14:paraId="5805DADD" w14:textId="3F2F9753" w:rsidR="00E55604" w:rsidRPr="00663BEA" w:rsidDel="00416D4D" w:rsidRDefault="00E55604">
      <w:pPr>
        <w:pStyle w:val="ListParagraph"/>
        <w:rPr>
          <w:del w:id="966" w:author="leksandar komazec" w:date="2022-08-30T16:24:00Z"/>
        </w:rPr>
        <w:pPrChange w:id="967" w:author="leksandar komazec" w:date="2022-08-30T17:20:00Z">
          <w:pPr>
            <w:pStyle w:val="Heading2"/>
            <w:spacing w:after="100"/>
          </w:pPr>
        </w:pPrChange>
      </w:pPr>
      <w:bookmarkStart w:id="968" w:name="_Toc334831961"/>
      <w:bookmarkStart w:id="969" w:name="_Toc336455872"/>
      <w:del w:id="970" w:author="leksandar komazec" w:date="2022-08-30T16:24:00Z">
        <w:r w:rsidRPr="00663BEA" w:rsidDel="00416D4D">
          <w:delText>Procena rastojanja/ugla</w:delText>
        </w:r>
        <w:bookmarkEnd w:id="968"/>
        <w:bookmarkEnd w:id="969"/>
      </w:del>
    </w:p>
    <w:p w14:paraId="73AA295F" w14:textId="0A7CC7A9" w:rsidR="008F120C" w:rsidDel="00416D4D" w:rsidRDefault="008F120C">
      <w:pPr>
        <w:pStyle w:val="ListParagraph"/>
        <w:rPr>
          <w:del w:id="971" w:author="leksandar komazec" w:date="2022-08-30T16:24:00Z"/>
        </w:rPr>
        <w:pPrChange w:id="972" w:author="leksandar komazec" w:date="2022-08-30T17:20:00Z">
          <w:pPr>
            <w:pStyle w:val="ListParagraph"/>
            <w:spacing w:after="120"/>
            <w:ind w:left="0" w:firstLine="567"/>
            <w:contextualSpacing w:val="0"/>
            <w:jc w:val="both"/>
          </w:pPr>
        </w:pPrChange>
      </w:pPr>
      <w:del w:id="973" w:author="leksandar komazec" w:date="2022-08-30T16:24:00Z">
        <w:r w:rsidRPr="00486511" w:rsidDel="00416D4D">
          <w:delText>Ova ko</w:delText>
        </w:r>
        <w:r w:rsidDel="00416D4D">
          <w:delText>mponenta sistema za lokalizaciju</w:delText>
        </w:r>
        <w:r w:rsidRPr="00486511" w:rsidDel="00416D4D">
          <w:delText xml:space="preserve"> </w:delText>
        </w:r>
        <w:r w:rsidDel="00416D4D">
          <w:delText xml:space="preserve">je </w:delText>
        </w:r>
        <w:r w:rsidRPr="00486511" w:rsidDel="00416D4D">
          <w:delText>odgovorna za procenu rastojanja/ugla između dva senzorska čvora</w:delText>
        </w:r>
        <w:r w:rsidDel="00416D4D">
          <w:delText xml:space="preserve">. Ova informacija </w:delText>
        </w:r>
        <w:r w:rsidRPr="00486511" w:rsidDel="00416D4D">
          <w:delText>je potrebna drugim komponentama</w:delText>
        </w:r>
        <w:r w:rsidDel="00416D4D">
          <w:delText xml:space="preserve"> sistema</w:delText>
        </w:r>
        <w:r w:rsidRPr="00486511" w:rsidDel="00416D4D">
          <w:delText>. Spada u metode koje se zasnivaju na merenju rastojanja, odnosno u ovom slučaju ugla. Ovo je važna komponenta jer ove informacije dalje koriste sistem za određivanje pozicije i algoritam za lokalizaciju. Razne metode mogu biti korišćene za ovu svrhu. Neke su veoma tačne, ali sa visokom cenom u pogledu hardvera, energije i procesorskih resursa.</w:delText>
        </w:r>
        <w:r w:rsidDel="00416D4D">
          <w:delText xml:space="preserve"> </w:delText>
        </w:r>
        <w:r w:rsidRPr="00486511" w:rsidDel="00416D4D">
          <w:delText>Neke od metoda koje spadaju u ovu klasu su:</w:delText>
        </w:r>
      </w:del>
    </w:p>
    <w:p w14:paraId="62022097" w14:textId="7004625A" w:rsidR="008F120C" w:rsidRPr="00486511" w:rsidDel="00416D4D" w:rsidRDefault="008F120C">
      <w:pPr>
        <w:pStyle w:val="ListParagraph"/>
        <w:rPr>
          <w:del w:id="974" w:author="leksandar komazec" w:date="2022-08-30T16:24:00Z"/>
        </w:rPr>
        <w:pPrChange w:id="975" w:author="leksandar komazec" w:date="2022-08-30T17:20:00Z">
          <w:pPr>
            <w:pStyle w:val="ListParagraph"/>
            <w:spacing w:after="120"/>
            <w:ind w:left="0" w:firstLine="567"/>
            <w:contextualSpacing w:val="0"/>
          </w:pPr>
        </w:pPrChange>
      </w:pPr>
    </w:p>
    <w:p w14:paraId="06A91D19" w14:textId="2012598B" w:rsidR="008F120C" w:rsidDel="00416D4D" w:rsidRDefault="008F120C">
      <w:pPr>
        <w:pStyle w:val="ListParagraph"/>
        <w:rPr>
          <w:del w:id="976" w:author="leksandar komazec" w:date="2022-08-30T16:24:00Z"/>
        </w:rPr>
        <w:pPrChange w:id="977" w:author="leksandar komazec" w:date="2022-08-30T17:20:00Z">
          <w:pPr>
            <w:spacing w:after="120" w:afterAutospacing="0"/>
            <w:ind w:firstLine="567"/>
          </w:pPr>
        </w:pPrChange>
      </w:pPr>
      <w:del w:id="978" w:author="leksandar komazec" w:date="2022-08-30T16:24:00Z">
        <w:r w:rsidDel="00416D4D">
          <w:delText xml:space="preserve">1. </w:delText>
        </w:r>
        <w:r w:rsidRPr="00486511" w:rsidDel="00416D4D">
          <w:delText xml:space="preserve">merenje snage signala na prijemu, u terminologiji </w:delText>
        </w:r>
        <w:r w:rsidR="00484BEB" w:rsidDel="00416D4D">
          <w:delText xml:space="preserve">poznato </w:delText>
        </w:r>
        <w:r w:rsidRPr="00486511" w:rsidDel="00416D4D">
          <w:delText>kao RSSI (</w:delText>
        </w:r>
        <w:r w:rsidDel="00416D4D">
          <w:delText xml:space="preserve">eng. </w:delText>
        </w:r>
        <w:r w:rsidRPr="009F0F5F" w:rsidDel="00416D4D">
          <w:rPr>
            <w:i/>
          </w:rPr>
          <w:delText xml:space="preserve">Received Signal </w:delText>
        </w:r>
        <w:r w:rsidR="00400409" w:rsidDel="00416D4D">
          <w:rPr>
            <w:i/>
          </w:rPr>
          <w:tab/>
        </w:r>
        <w:r w:rsidRPr="009F0F5F" w:rsidDel="00416D4D">
          <w:rPr>
            <w:i/>
          </w:rPr>
          <w:delText>Strength Indication</w:delText>
        </w:r>
        <w:r w:rsidRPr="00486511" w:rsidDel="00416D4D">
          <w:delText>)</w:delText>
        </w:r>
      </w:del>
    </w:p>
    <w:p w14:paraId="20CDEC33" w14:textId="32ACDEE5" w:rsidR="008F120C" w:rsidRPr="00486511" w:rsidDel="00416D4D" w:rsidRDefault="008F120C">
      <w:pPr>
        <w:pStyle w:val="ListParagraph"/>
        <w:rPr>
          <w:del w:id="979" w:author="leksandar komazec" w:date="2022-08-30T16:24:00Z"/>
        </w:rPr>
        <w:pPrChange w:id="980" w:author="leksandar komazec" w:date="2022-08-30T17:20:00Z">
          <w:pPr>
            <w:spacing w:after="120" w:afterAutospacing="0"/>
            <w:ind w:firstLine="567"/>
          </w:pPr>
        </w:pPrChange>
      </w:pPr>
      <w:del w:id="981" w:author="leksandar komazec" w:date="2022-08-30T16:24:00Z">
        <w:r w:rsidRPr="00486511" w:rsidDel="00416D4D">
          <w:delText xml:space="preserve">2. vreme prispeća signala, </w:delText>
        </w:r>
        <w:r w:rsidR="00177199" w:rsidRPr="00486511" w:rsidDel="00416D4D">
          <w:delText>T</w:delText>
        </w:r>
        <w:r w:rsidR="00177199" w:rsidDel="00416D4D">
          <w:delText>o</w:delText>
        </w:r>
        <w:r w:rsidR="00177199" w:rsidRPr="00486511" w:rsidDel="00416D4D">
          <w:delText xml:space="preserve">A </w:delText>
        </w:r>
        <w:r w:rsidRPr="00486511" w:rsidDel="00416D4D">
          <w:delText>(</w:delText>
        </w:r>
        <w:r w:rsidDel="00416D4D">
          <w:delText xml:space="preserve">eng. </w:delText>
        </w:r>
        <w:r w:rsidRPr="009F0F5F" w:rsidDel="00416D4D">
          <w:rPr>
            <w:i/>
          </w:rPr>
          <w:delText xml:space="preserve">Time </w:delText>
        </w:r>
        <w:r w:rsidR="00177199" w:rsidDel="00416D4D">
          <w:rPr>
            <w:i/>
          </w:rPr>
          <w:delText>o</w:delText>
        </w:r>
        <w:r w:rsidR="00177199" w:rsidRPr="009F0F5F" w:rsidDel="00416D4D">
          <w:rPr>
            <w:i/>
          </w:rPr>
          <w:delText xml:space="preserve">f </w:delText>
        </w:r>
        <w:r w:rsidRPr="009F0F5F" w:rsidDel="00416D4D">
          <w:rPr>
            <w:i/>
          </w:rPr>
          <w:delText>Arrival</w:delText>
        </w:r>
        <w:r w:rsidDel="00416D4D">
          <w:delText>)</w:delText>
        </w:r>
      </w:del>
    </w:p>
    <w:p w14:paraId="16EB2923" w14:textId="199C5EBC" w:rsidR="008F120C" w:rsidRPr="00486511" w:rsidDel="00416D4D" w:rsidRDefault="008F120C">
      <w:pPr>
        <w:pStyle w:val="ListParagraph"/>
        <w:rPr>
          <w:del w:id="982" w:author="leksandar komazec" w:date="2022-08-30T16:24:00Z"/>
        </w:rPr>
        <w:pPrChange w:id="983" w:author="leksandar komazec" w:date="2022-08-30T17:20:00Z">
          <w:pPr>
            <w:spacing w:after="120" w:afterAutospacing="0"/>
            <w:ind w:firstLine="567"/>
          </w:pPr>
        </w:pPrChange>
      </w:pPr>
      <w:del w:id="984" w:author="leksandar komazec" w:date="2022-08-30T16:24:00Z">
        <w:r w:rsidRPr="00486511" w:rsidDel="00416D4D">
          <w:delText xml:space="preserve">3. vremenska razlika prispeća signala, </w:delText>
        </w:r>
        <w:r w:rsidR="00177199" w:rsidRPr="00486511" w:rsidDel="00416D4D">
          <w:delText>TD</w:delText>
        </w:r>
        <w:r w:rsidR="00177199" w:rsidDel="00416D4D">
          <w:delText>o</w:delText>
        </w:r>
        <w:r w:rsidR="00177199" w:rsidRPr="00486511" w:rsidDel="00416D4D">
          <w:delText xml:space="preserve">A </w:delText>
        </w:r>
        <w:r w:rsidRPr="00486511" w:rsidDel="00416D4D">
          <w:delText>(</w:delText>
        </w:r>
        <w:r w:rsidDel="00416D4D">
          <w:delText xml:space="preserve">eng. </w:delText>
        </w:r>
        <w:r w:rsidRPr="009F0F5F" w:rsidDel="00416D4D">
          <w:rPr>
            <w:i/>
          </w:rPr>
          <w:delText xml:space="preserve">Time Difference </w:delText>
        </w:r>
        <w:r w:rsidR="00177199" w:rsidDel="00416D4D">
          <w:rPr>
            <w:i/>
          </w:rPr>
          <w:delText>o</w:delText>
        </w:r>
        <w:r w:rsidR="00177199" w:rsidRPr="009F0F5F" w:rsidDel="00416D4D">
          <w:rPr>
            <w:i/>
          </w:rPr>
          <w:delText xml:space="preserve">f </w:delText>
        </w:r>
        <w:r w:rsidRPr="009F0F5F" w:rsidDel="00416D4D">
          <w:rPr>
            <w:i/>
          </w:rPr>
          <w:delText>Arrival</w:delText>
        </w:r>
        <w:r w:rsidDel="00416D4D">
          <w:delText xml:space="preserve">) </w:delText>
        </w:r>
        <w:r w:rsidRPr="00486511" w:rsidDel="00416D4D">
          <w:delText xml:space="preserve"> </w:delText>
        </w:r>
      </w:del>
    </w:p>
    <w:p w14:paraId="5695D790" w14:textId="4FDB6FC0" w:rsidR="008F120C" w:rsidDel="00416D4D" w:rsidRDefault="008F120C">
      <w:pPr>
        <w:pStyle w:val="ListParagraph"/>
        <w:rPr>
          <w:del w:id="985" w:author="leksandar komazec" w:date="2022-08-30T16:24:00Z"/>
        </w:rPr>
        <w:pPrChange w:id="986" w:author="leksandar komazec" w:date="2022-08-30T17:20:00Z">
          <w:pPr>
            <w:spacing w:after="120" w:afterAutospacing="0"/>
            <w:ind w:firstLine="567"/>
          </w:pPr>
        </w:pPrChange>
      </w:pPr>
      <w:del w:id="987" w:author="leksandar komazec" w:date="2022-08-30T16:24:00Z">
        <w:r w:rsidRPr="00486511" w:rsidDel="00416D4D">
          <w:delText xml:space="preserve">4. ugao prispeća signala, </w:delText>
        </w:r>
        <w:r w:rsidR="00177199" w:rsidRPr="00486511" w:rsidDel="00416D4D">
          <w:delText>A</w:delText>
        </w:r>
        <w:r w:rsidR="00177199" w:rsidDel="00416D4D">
          <w:delText>o</w:delText>
        </w:r>
        <w:r w:rsidR="00177199" w:rsidRPr="00486511" w:rsidDel="00416D4D">
          <w:delText xml:space="preserve">A </w:delText>
        </w:r>
        <w:r w:rsidRPr="00486511" w:rsidDel="00416D4D">
          <w:delText>(</w:delText>
        </w:r>
        <w:r w:rsidDel="00416D4D">
          <w:delText xml:space="preserve">eng. </w:delText>
        </w:r>
        <w:r w:rsidRPr="009F0F5F" w:rsidDel="00416D4D">
          <w:rPr>
            <w:i/>
          </w:rPr>
          <w:delText xml:space="preserve">Angle </w:delText>
        </w:r>
        <w:r w:rsidR="00177199" w:rsidDel="00416D4D">
          <w:rPr>
            <w:i/>
          </w:rPr>
          <w:delText>o</w:delText>
        </w:r>
        <w:r w:rsidR="00177199" w:rsidRPr="009F0F5F" w:rsidDel="00416D4D">
          <w:rPr>
            <w:i/>
          </w:rPr>
          <w:delText xml:space="preserve">f </w:delText>
        </w:r>
        <w:r w:rsidRPr="009F0F5F" w:rsidDel="00416D4D">
          <w:rPr>
            <w:i/>
          </w:rPr>
          <w:delText>Arrival</w:delText>
        </w:r>
        <w:r w:rsidRPr="00486511" w:rsidDel="00416D4D">
          <w:delText>).</w:delText>
        </w:r>
      </w:del>
    </w:p>
    <w:p w14:paraId="4D7BA3D3" w14:textId="26AC9C9E" w:rsidR="007F2028" w:rsidRPr="00486511" w:rsidDel="00612971" w:rsidRDefault="007F2028">
      <w:pPr>
        <w:pStyle w:val="ListParagraph"/>
        <w:rPr>
          <w:del w:id="988" w:author="leksandar komazec" w:date="2022-08-30T23:57:00Z"/>
        </w:rPr>
        <w:pPrChange w:id="989" w:author="leksandar komazec" w:date="2022-08-30T17:20:00Z">
          <w:pPr>
            <w:spacing w:after="120" w:afterAutospacing="0"/>
            <w:ind w:firstLine="567"/>
          </w:pPr>
        </w:pPrChange>
      </w:pPr>
    </w:p>
    <w:p w14:paraId="1B48C0CD" w14:textId="64D715EF" w:rsidR="00C819E6" w:rsidRPr="00663BEA" w:rsidDel="00612971" w:rsidRDefault="00C819E6">
      <w:pPr>
        <w:pStyle w:val="Heading3"/>
        <w:rPr>
          <w:del w:id="990" w:author="leksandar komazec" w:date="2022-08-30T23:56:00Z"/>
        </w:rPr>
      </w:pPr>
      <w:bookmarkStart w:id="991" w:name="_Toc334831962"/>
      <w:bookmarkStart w:id="992" w:name="_Toc336455873"/>
      <w:del w:id="993" w:author="leksandar komazec" w:date="2022-08-30T23:56:00Z">
        <w:r w:rsidRPr="00663BEA" w:rsidDel="00612971">
          <w:delText xml:space="preserve">Merenje jačine primljenog signala </w:delText>
        </w:r>
        <w:r w:rsidR="00EE7734" w:rsidDel="00612971">
          <w:delText>(eng. RSSI)</w:delText>
        </w:r>
        <w:bookmarkEnd w:id="991"/>
        <w:bookmarkEnd w:id="992"/>
      </w:del>
    </w:p>
    <w:p w14:paraId="51194892" w14:textId="0E148CAF" w:rsidR="008F120C" w:rsidDel="00612971" w:rsidRDefault="008F120C">
      <w:pPr>
        <w:spacing w:after="120" w:afterAutospacing="0"/>
        <w:ind w:firstLine="567"/>
        <w:rPr>
          <w:del w:id="994" w:author="leksandar komazec" w:date="2022-08-30T23:56:00Z"/>
        </w:rPr>
      </w:pPr>
      <w:del w:id="995" w:author="leksandar komazec" w:date="2022-08-30T23:56:00Z">
        <w:r w:rsidDel="00612971">
          <w:delText>Ova metoda se zasniva na merenju jačine primljenog signala</w:delText>
        </w:r>
        <w:r w:rsidRPr="00085A43" w:rsidDel="00612971">
          <w:delText xml:space="preserve"> i na</w:delText>
        </w:r>
        <w:r w:rsidDel="00612971">
          <w:delText xml:space="preserve"> tome da ako znamo</w:delText>
        </w:r>
        <w:r w:rsidRPr="00085A43" w:rsidDel="00612971">
          <w:delText xml:space="preserve"> snag</w:delText>
        </w:r>
        <w:r w:rsidDel="00612971">
          <w:delText xml:space="preserve">u predajnika mogu se izračunati efektivni gubici u prenosu koji se na osnovu matematičkih i empirijskih modela mogu konvertovati u rastojanje. Jednačina (1) prikazuje ovaj odnos. Ovo je relativno jeftino rešenje, s obzirom da svi senzorski čvorovi imaju primopredajnike. Performanse međutim nisu sasvim dobre zbog višestruke propagacije radio signala [9]. Najčešće korišćen model propagacije radio signala je sledeći (tzv. </w:delText>
        </w:r>
        <w:r w:rsidRPr="00813A37" w:rsidDel="00612971">
          <w:rPr>
            <w:i/>
          </w:rPr>
          <w:delText>log-normal shadow</w:delText>
        </w:r>
        <w:r w:rsidDel="00612971">
          <w:delText>):</w:delText>
        </w:r>
      </w:del>
    </w:p>
    <w:p w14:paraId="5201E98C" w14:textId="4565BEEF" w:rsidR="008F120C" w:rsidDel="00612971" w:rsidRDefault="008F120C">
      <w:pPr>
        <w:spacing w:after="120" w:afterAutospacing="0"/>
        <w:ind w:firstLine="567"/>
        <w:rPr>
          <w:del w:id="996" w:author="leksandar komazec" w:date="2022-08-30T23:56:00Z"/>
        </w:rPr>
      </w:pPr>
    </w:p>
    <w:p w14:paraId="2E6977E7" w14:textId="250584B5" w:rsidR="008F120C" w:rsidDel="00612971" w:rsidRDefault="008F120C">
      <w:pPr>
        <w:spacing w:after="120" w:afterAutospacing="0"/>
        <w:ind w:firstLine="567"/>
        <w:jc w:val="right"/>
        <w:rPr>
          <w:del w:id="997" w:author="leksandar komazec" w:date="2022-08-30T23:56:00Z"/>
        </w:rPr>
      </w:pPr>
      <w:del w:id="998" w:author="leksandar komazec" w:date="2022-08-30T23:56:00Z">
        <w:r w:rsidDel="00612971">
          <w:tab/>
          <w:delText>PL(d) = PL(d</w:delText>
        </w:r>
        <w:r w:rsidRPr="00BA77D6" w:rsidDel="00612971">
          <w:rPr>
            <w:vertAlign w:val="subscript"/>
          </w:rPr>
          <w:delText>0</w:delText>
        </w:r>
        <w:r w:rsidDel="00612971">
          <w:delText>) +10n log</w:delText>
        </w:r>
        <w:r w:rsidRPr="00BA77D6" w:rsidDel="00612971">
          <w:rPr>
            <w:vertAlign w:val="subscript"/>
          </w:rPr>
          <w:delText>10</w:delText>
        </w:r>
        <w:r w:rsidDel="00612971">
          <w:delText>(d/d</w:delText>
        </w:r>
        <w:r w:rsidRPr="00BA77D6" w:rsidDel="00612971">
          <w:rPr>
            <w:vertAlign w:val="subscript"/>
          </w:rPr>
          <w:delText>0</w:delText>
        </w:r>
        <w:r w:rsidDel="00612971">
          <w:delText>)+Xσ</w:delText>
        </w:r>
        <w:r w:rsidDel="00612971">
          <w:tab/>
        </w:r>
        <w:r w:rsidDel="00612971">
          <w:tab/>
          <w:delText xml:space="preserve"> </w:delText>
        </w:r>
        <w:r w:rsidDel="00612971">
          <w:tab/>
        </w:r>
        <w:r w:rsidDel="00612971">
          <w:tab/>
        </w:r>
        <w:r w:rsidDel="00612971">
          <w:tab/>
          <w:delText>(1)</w:delText>
        </w:r>
      </w:del>
    </w:p>
    <w:p w14:paraId="1F299CCE" w14:textId="5FC0E426" w:rsidR="00177199" w:rsidDel="00612971" w:rsidRDefault="00177199">
      <w:pPr>
        <w:spacing w:after="120" w:afterAutospacing="0"/>
        <w:ind w:firstLine="567"/>
        <w:rPr>
          <w:del w:id="999" w:author="leksandar komazec" w:date="2022-08-30T23:56:00Z"/>
        </w:rPr>
      </w:pPr>
    </w:p>
    <w:p w14:paraId="1A71540B" w14:textId="705E7690" w:rsidR="008F120C" w:rsidDel="00612971" w:rsidRDefault="008F120C">
      <w:pPr>
        <w:spacing w:after="0" w:afterAutospacing="0"/>
        <w:ind w:firstLine="567"/>
        <w:rPr>
          <w:del w:id="1000" w:author="leksandar komazec" w:date="2022-08-30T23:56:00Z"/>
        </w:rPr>
      </w:pPr>
      <w:del w:id="1001" w:author="leksandar komazec" w:date="2022-08-30T23:56:00Z">
        <w:r w:rsidDel="00612971">
          <w:delText>gde je d rastojanje između prijemnika i predajnika, n je konstanta slabljenja, Xσ je Gausova varijabla raspodele, d</w:delText>
        </w:r>
        <w:r w:rsidRPr="00BA77D6" w:rsidDel="00612971">
          <w:rPr>
            <w:vertAlign w:val="subscript"/>
          </w:rPr>
          <w:delText>0</w:delText>
        </w:r>
        <w:r w:rsidDel="00612971">
          <w:delText xml:space="preserve"> je referentno rastojanje, dok je PL(d</w:delText>
        </w:r>
        <w:r w:rsidRPr="00BA77D6" w:rsidDel="00612971">
          <w:rPr>
            <w:vertAlign w:val="subscript"/>
          </w:rPr>
          <w:delText>0</w:delText>
        </w:r>
        <w:r w:rsidDel="00612971">
          <w:delText>) je slabljenje u dB za ovo rastojanje[9]. Snaga na prijemu Pr je snaga predajnika Pt minus PL(d) tj. Pr = Pt- PL(d) u dB.</w:delText>
        </w:r>
      </w:del>
    </w:p>
    <w:p w14:paraId="08B1EF3C" w14:textId="2527B00E" w:rsidR="008F120C" w:rsidDel="00612971" w:rsidRDefault="008F120C">
      <w:pPr>
        <w:spacing w:after="0" w:afterAutospacing="0"/>
        <w:ind w:firstLine="567"/>
        <w:rPr>
          <w:del w:id="1002" w:author="leksandar komazec" w:date="2022-08-30T23:56:00Z"/>
        </w:rPr>
      </w:pPr>
      <w:del w:id="1003" w:author="leksandar komazec" w:date="2022-08-30T23:56:00Z">
        <w:r w:rsidDel="00612971">
          <w:delText xml:space="preserve">Ova metoda ima svoje mane i prednosti. Glavna prednost je niska cena, jer su </w:delText>
        </w:r>
        <w:r w:rsidR="00E64BB9" w:rsidDel="00612971">
          <w:delText xml:space="preserve">većina </w:delText>
        </w:r>
        <w:r w:rsidDel="00612971">
          <w:delText xml:space="preserve">senzorskih čvorova sposobna za procenu jačine primljenog signala. Mana je </w:delText>
        </w:r>
        <w:r w:rsidR="00484BEB" w:rsidDel="00612971">
          <w:delText xml:space="preserve">velika </w:delText>
        </w:r>
        <w:r w:rsidDel="00612971">
          <w:delText>podložn</w:delText>
        </w:r>
        <w:r w:rsidR="00484BEB" w:rsidDel="00612971">
          <w:delText>ost</w:delText>
        </w:r>
        <w:r w:rsidDel="00612971">
          <w:delText xml:space="preserve"> šumu i smetnjama, koje rezultiraju greškama u proceni rastojanja.</w:delText>
        </w:r>
      </w:del>
    </w:p>
    <w:p w14:paraId="2D337DFB" w14:textId="7E99DE20" w:rsidR="007F2028" w:rsidDel="00612971" w:rsidRDefault="007F2028">
      <w:pPr>
        <w:spacing w:after="0" w:afterAutospacing="0"/>
        <w:ind w:firstLine="567"/>
        <w:rPr>
          <w:del w:id="1004" w:author="leksandar komazec" w:date="2022-08-30T23:56:00Z"/>
        </w:rPr>
      </w:pPr>
    </w:p>
    <w:p w14:paraId="2B74CDF7" w14:textId="2F2ED620" w:rsidR="00C819E6" w:rsidDel="00612971" w:rsidRDefault="00C819E6">
      <w:pPr>
        <w:pStyle w:val="Heading3"/>
        <w:rPr>
          <w:del w:id="1005" w:author="leksandar komazec" w:date="2022-08-30T23:56:00Z"/>
        </w:rPr>
      </w:pPr>
      <w:bookmarkStart w:id="1006" w:name="_Toc334831963"/>
      <w:bookmarkStart w:id="1007" w:name="_Toc336455874"/>
      <w:del w:id="1008" w:author="leksandar komazec" w:date="2022-08-30T23:56:00Z">
        <w:r w:rsidRPr="00813A37" w:rsidDel="00612971">
          <w:delText xml:space="preserve">Metode zasnovane na merenju </w:delText>
        </w:r>
        <w:r w:rsidR="00FB2C91" w:rsidDel="00612971">
          <w:delText>vremena</w:delText>
        </w:r>
        <w:r w:rsidR="00682D28" w:rsidDel="00612971">
          <w:delText xml:space="preserve"> </w:delText>
        </w:r>
        <w:r w:rsidR="00FB2C91" w:rsidDel="00612971">
          <w:delText>(eng. ToA i eng. TDoA)</w:delText>
        </w:r>
        <w:bookmarkEnd w:id="1006"/>
        <w:bookmarkEnd w:id="1007"/>
      </w:del>
    </w:p>
    <w:p w14:paraId="3B0E5705" w14:textId="191D25AD" w:rsidR="008F120C" w:rsidDel="00612971" w:rsidRDefault="008F120C">
      <w:pPr>
        <w:spacing w:after="120" w:afterAutospacing="0"/>
        <w:ind w:firstLine="567"/>
        <w:rPr>
          <w:del w:id="1009" w:author="leksandar komazec" w:date="2022-08-30T23:56:00Z"/>
        </w:rPr>
      </w:pPr>
      <w:del w:id="1010" w:author="leksandar komazec" w:date="2022-08-30T23:56:00Z">
        <w:r w:rsidRPr="00F46FFE" w:rsidDel="00612971">
          <w:delText>Ove metode vremena mere vreme koje je potrebno da poruka stigne do čvora i na osnovu toga računa se pozicija sen</w:delText>
        </w:r>
        <w:r w:rsidR="00585912" w:rsidDel="00612971">
          <w:delText>z</w:delText>
        </w:r>
        <w:r w:rsidRPr="00F46FFE" w:rsidDel="00612971">
          <w:delText xml:space="preserve">orskog čvora (ToA). Sinhronizacija između </w:delText>
        </w:r>
        <w:r w:rsidDel="00612971">
          <w:delText>čvor</w:delText>
        </w:r>
        <w:r w:rsidRPr="00F46FFE" w:rsidDel="00612971">
          <w:delText>ov</w:delText>
        </w:r>
        <w:r w:rsidDel="00612971">
          <w:delText>a</w:delText>
        </w:r>
        <w:r w:rsidRPr="00F46FFE" w:rsidDel="00612971">
          <w:delText xml:space="preserve"> je ključan element.</w:delText>
        </w:r>
        <w:r w:rsidR="00F4425F" w:rsidDel="00612971">
          <w:delText xml:space="preserve"> </w:delText>
        </w:r>
        <w:r w:rsidRPr="00F46FFE" w:rsidDel="00612971">
          <w:delText xml:space="preserve">Proteklo vreme može se prevesti u rastojanje na osnovu brzine prostiranja signala. Vreme potrebno da signal stigne od predajnika do prijemnika, koji su na rastojanju </w:delText>
        </w:r>
        <w:r w:rsidRPr="00585912" w:rsidDel="00612971">
          <w:rPr>
            <w:i/>
          </w:rPr>
          <w:delText>d</w:delText>
        </w:r>
        <w:r w:rsidRPr="00F46FFE" w:rsidDel="00612971">
          <w:delText xml:space="preserve"> je dato sa :</w:delText>
        </w:r>
      </w:del>
    </w:p>
    <w:p w14:paraId="302D2FF0" w14:textId="0E3B275B" w:rsidR="008F120C" w:rsidRPr="00F46FFE" w:rsidDel="00612971" w:rsidRDefault="008F120C">
      <w:pPr>
        <w:spacing w:after="120" w:afterAutospacing="0"/>
        <w:ind w:firstLine="567"/>
        <w:rPr>
          <w:del w:id="1011" w:author="leksandar komazec" w:date="2022-08-30T23:56:00Z"/>
        </w:rPr>
      </w:pPr>
    </w:p>
    <w:p w14:paraId="5094CADA" w14:textId="699EC956" w:rsidR="008F120C" w:rsidRPr="00523FCF" w:rsidDel="00612971" w:rsidRDefault="008F120C">
      <w:pPr>
        <w:spacing w:after="120" w:afterAutospacing="0"/>
        <w:ind w:left="90" w:firstLine="567"/>
        <w:jc w:val="right"/>
        <w:rPr>
          <w:del w:id="1012" w:author="leksandar komazec" w:date="2022-08-30T23:56:00Z"/>
        </w:rPr>
      </w:pPr>
      <w:del w:id="1013" w:author="leksandar komazec" w:date="2022-08-30T23:56:00Z">
        <w:r w:rsidDel="00612971">
          <w:delText xml:space="preserve">ToA = </w:delText>
        </w:r>
        <w:r w:rsidRPr="00813A37" w:rsidDel="00612971">
          <w:rPr>
            <w:i/>
          </w:rPr>
          <w:delText>d/v</w:delText>
        </w:r>
        <w:r w:rsidDel="00612971">
          <w:rPr>
            <w:i/>
          </w:rPr>
          <w:tab/>
        </w:r>
        <w:r w:rsidDel="00612971">
          <w:rPr>
            <w:i/>
          </w:rPr>
          <w:tab/>
        </w:r>
        <w:r w:rsidDel="00612971">
          <w:rPr>
            <w:i/>
          </w:rPr>
          <w:tab/>
        </w:r>
        <w:r w:rsidDel="00612971">
          <w:rPr>
            <w:i/>
          </w:rPr>
          <w:tab/>
        </w:r>
        <w:r w:rsidDel="00612971">
          <w:rPr>
            <w:i/>
          </w:rPr>
          <w:tab/>
        </w:r>
        <w:r w:rsidDel="00612971">
          <w:rPr>
            <w:i/>
          </w:rPr>
          <w:tab/>
        </w:r>
        <w:r w:rsidDel="00612971">
          <w:delText>(2)</w:delText>
        </w:r>
      </w:del>
    </w:p>
    <w:p w14:paraId="7736DDAA" w14:textId="3B0EF197" w:rsidR="008F120C" w:rsidDel="00612971" w:rsidRDefault="008F120C">
      <w:pPr>
        <w:spacing w:after="120" w:afterAutospacing="0"/>
        <w:ind w:firstLine="567"/>
        <w:rPr>
          <w:del w:id="1014" w:author="leksandar komazec" w:date="2022-08-30T23:56:00Z"/>
        </w:rPr>
      </w:pPr>
      <w:del w:id="1015" w:author="leksandar komazec" w:date="2022-08-30T23:56:00Z">
        <w:r w:rsidDel="00612971">
          <w:delText xml:space="preserve">gde je </w:delText>
        </w:r>
        <w:r w:rsidRPr="00813A37" w:rsidDel="00612971">
          <w:rPr>
            <w:i/>
          </w:rPr>
          <w:delText>v</w:delText>
        </w:r>
        <w:r w:rsidDel="00612971">
          <w:delText xml:space="preserve"> brzina prostiranja signala. </w:delText>
        </w:r>
        <w:r w:rsidRPr="00085A43" w:rsidDel="00612971">
          <w:delText xml:space="preserve">Ove metode </w:delText>
        </w:r>
        <w:r w:rsidDel="00612971">
          <w:delText>mogu biti iskorišćenje za različite vrste signala npr: RF, ultrazvuk, optički signali</w:delText>
        </w:r>
        <w:r w:rsidRPr="00085A43" w:rsidDel="00612971">
          <w:delText xml:space="preserve"> itd</w:delText>
        </w:r>
        <w:r w:rsidDel="00612971">
          <w:delText>. (slika 2.2.1. primer sistema)</w:delText>
        </w:r>
        <w:r w:rsidRPr="00085A43" w:rsidDel="00612971">
          <w:delText>. Najpoznatiji primer za ToA je lociranje pomo</w:delText>
        </w:r>
        <w:r w:rsidDel="00612971">
          <w:delText>ću GPS-a, međutim za velike mrež</w:delText>
        </w:r>
        <w:r w:rsidRPr="00085A43" w:rsidDel="00612971">
          <w:delText>e ovo nije isplativo a i t</w:delText>
        </w:r>
        <w:r w:rsidDel="00612971">
          <w:delText>akođe dodatan hardver troši energiju a čvorovi su obično opremljeni baterijskim napajanjem</w:delText>
        </w:r>
        <w:r w:rsidRPr="00085A43" w:rsidDel="00612971">
          <w:delText>.</w:delText>
        </w:r>
        <w:r w:rsidDel="00612971">
          <w:delText xml:space="preserve"> TDoA metoda obično koristi dva tipa signala čije brzine propagiranja su različite. Kada predajnik pošalje dva različita signala istovremeno prijemnik može detektovati vremensku razliku u prijemu ova dva signala, usled različite brzine propagacije. Vremenska razlika se može iskoristiti da se odredi rastojanje [10] [11]. </w:delText>
        </w:r>
      </w:del>
    </w:p>
    <w:p w14:paraId="0EE2C61C" w14:textId="1EB68C16" w:rsidR="008F120C" w:rsidDel="00612971" w:rsidRDefault="008F120C">
      <w:pPr>
        <w:spacing w:after="120" w:afterAutospacing="0"/>
        <w:ind w:firstLine="567"/>
        <w:rPr>
          <w:del w:id="1016" w:author="leksandar komazec" w:date="2022-08-30T23:56:00Z"/>
        </w:rPr>
      </w:pPr>
      <w:del w:id="1017" w:author="leksandar komazec" w:date="2022-08-30T23:56:00Z">
        <w:r w:rsidDel="00612971">
          <w:delText>Kod TDoA se obič</w:delText>
        </w:r>
        <w:r w:rsidRPr="00085A43" w:rsidDel="00612971">
          <w:delText>no koristi ultrazvuk</w:delText>
        </w:r>
        <w:r w:rsidDel="00612971">
          <w:delText xml:space="preserve"> i radio signal</w:delText>
        </w:r>
        <w:r w:rsidRPr="00085A43" w:rsidDel="00612971">
          <w:delText xml:space="preserve"> da se proceni rastojanje </w:delText>
        </w:r>
        <w:r w:rsidDel="00612971">
          <w:delText>između</w:delText>
        </w:r>
        <w:r w:rsidRPr="00085A43" w:rsidDel="00612971">
          <w:delText xml:space="preserve"> izvora i odre</w:delText>
        </w:r>
        <w:r w:rsidDel="00612971">
          <w:delText>dišta. Koristi se dodatan hardver š</w:delText>
        </w:r>
        <w:r w:rsidRPr="00085A43" w:rsidDel="00612971">
          <w:delText xml:space="preserve">to poskupljuje cenu </w:delText>
        </w:r>
        <w:r w:rsidDel="00612971">
          <w:delText>čvor</w:delText>
        </w:r>
        <w:r w:rsidRPr="00085A43" w:rsidDel="00612971">
          <w:delText>a</w:delText>
        </w:r>
        <w:r w:rsidDel="00612971">
          <w:delText xml:space="preserve"> i povećava potrošnju[9] [10]</w:delText>
        </w:r>
        <w:r w:rsidRPr="00085A43" w:rsidDel="00612971">
          <w:delText>.</w:delText>
        </w:r>
      </w:del>
    </w:p>
    <w:p w14:paraId="2CD6E3AF" w14:textId="5C28E4FC" w:rsidR="00C819E6" w:rsidDel="00612971" w:rsidRDefault="00C819E6">
      <w:pPr>
        <w:pStyle w:val="ListParagraph"/>
        <w:rPr>
          <w:del w:id="1018" w:author="leksandar komazec" w:date="2022-08-30T23:56:00Z"/>
        </w:rPr>
      </w:pPr>
    </w:p>
    <w:p w14:paraId="4AE97D4D" w14:textId="12C54A96" w:rsidR="00596A9D" w:rsidDel="00612971" w:rsidRDefault="0010430D">
      <w:pPr>
        <w:jc w:val="center"/>
        <w:rPr>
          <w:del w:id="1019" w:author="leksandar komazec" w:date="2022-08-30T23:56:00Z"/>
        </w:rPr>
      </w:pPr>
      <w:del w:id="1020" w:author="leksandar komazec" w:date="2022-08-30T23:56:00Z">
        <w:r w:rsidDel="00612971">
          <w:rPr>
            <w:noProof/>
          </w:rPr>
          <w:drawing>
            <wp:inline distT="0" distB="0" distL="0" distR="0" wp14:anchorId="203C6182" wp14:editId="477574FE">
              <wp:extent cx="4124325" cy="23622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124325" cy="2362200"/>
                      </a:xfrm>
                      <a:prstGeom prst="rect">
                        <a:avLst/>
                      </a:prstGeom>
                      <a:noFill/>
                      <a:ln w="9525">
                        <a:noFill/>
                        <a:miter lim="800000"/>
                        <a:headEnd/>
                        <a:tailEnd/>
                      </a:ln>
                    </pic:spPr>
                  </pic:pic>
                </a:graphicData>
              </a:graphic>
            </wp:inline>
          </w:drawing>
        </w:r>
      </w:del>
    </w:p>
    <w:p w14:paraId="7A78CCCF" w14:textId="7063E0EA" w:rsidR="00C819E6" w:rsidDel="00612971" w:rsidRDefault="00C04BDA">
      <w:pPr>
        <w:jc w:val="center"/>
        <w:rPr>
          <w:del w:id="1021" w:author="leksandar komazec" w:date="2022-08-30T23:56:00Z"/>
        </w:rPr>
      </w:pPr>
      <w:bookmarkStart w:id="1022" w:name="_Toc337907801"/>
      <w:del w:id="1023"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2.2</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1</w:delText>
        </w:r>
        <w:r w:rsidDel="00612971">
          <w:rPr>
            <w:noProof/>
          </w:rPr>
          <w:fldChar w:fldCharType="end"/>
        </w:r>
        <w:r w:rsidR="00C819E6" w:rsidDel="00612971">
          <w:delText xml:space="preserve">. </w:delText>
        </w:r>
        <w:r w:rsidR="00D35FA8" w:rsidDel="00612971">
          <w:delText>M</w:delText>
        </w:r>
        <w:r w:rsidR="00C819E6" w:rsidDel="00612971">
          <w:delText>odel TDoA sistema</w:delText>
        </w:r>
        <w:bookmarkEnd w:id="1022"/>
      </w:del>
    </w:p>
    <w:p w14:paraId="0756193D" w14:textId="42B8600D" w:rsidR="00F67E2F" w:rsidDel="00612971" w:rsidRDefault="00F67E2F">
      <w:pPr>
        <w:jc w:val="center"/>
        <w:rPr>
          <w:del w:id="1024" w:author="leksandar komazec" w:date="2022-08-30T23:56:00Z"/>
        </w:rPr>
      </w:pPr>
    </w:p>
    <w:p w14:paraId="0D12EC57" w14:textId="5C1C98F6" w:rsidR="00C819E6" w:rsidDel="00612971" w:rsidRDefault="00C819E6">
      <w:pPr>
        <w:jc w:val="center"/>
        <w:rPr>
          <w:del w:id="1025" w:author="leksandar komazec" w:date="2022-08-30T23:56:00Z"/>
          <w:noProof/>
        </w:rPr>
      </w:pPr>
      <w:del w:id="1026" w:author="leksandar komazec" w:date="2022-08-30T23:56:00Z">
        <w:r w:rsidDel="00612971">
          <w:rPr>
            <w:noProof/>
          </w:rPr>
          <w:drawing>
            <wp:inline distT="0" distB="0" distL="0" distR="0" wp14:anchorId="00161A08" wp14:editId="6AF14BA4">
              <wp:extent cx="3683631" cy="1638300"/>
              <wp:effectExtent l="19050" t="0" r="0" b="0"/>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3683631" cy="1638300"/>
                      </a:xfrm>
                      <a:prstGeom prst="rect">
                        <a:avLst/>
                      </a:prstGeom>
                      <a:noFill/>
                      <a:ln w="9525">
                        <a:noFill/>
                        <a:miter lim="800000"/>
                        <a:headEnd/>
                        <a:tailEnd/>
                      </a:ln>
                    </pic:spPr>
                  </pic:pic>
                </a:graphicData>
              </a:graphic>
            </wp:inline>
          </w:drawing>
        </w:r>
      </w:del>
    </w:p>
    <w:p w14:paraId="2A017B68" w14:textId="54C7DFB1" w:rsidR="00C04BDA" w:rsidDel="00612971" w:rsidRDefault="00C04BDA">
      <w:pPr>
        <w:pStyle w:val="Caption"/>
        <w:rPr>
          <w:del w:id="1027" w:author="leksandar komazec" w:date="2022-08-30T23:56:00Z"/>
        </w:rPr>
      </w:pPr>
      <w:bookmarkStart w:id="1028" w:name="_Toc337907802"/>
      <w:del w:id="1029"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2.2</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2</w:delText>
        </w:r>
        <w:r w:rsidDel="00612971">
          <w:rPr>
            <w:noProof/>
          </w:rPr>
          <w:fldChar w:fldCharType="end"/>
        </w:r>
        <w:r w:rsidR="002E1CD4" w:rsidDel="00612971">
          <w:delText>.</w:delText>
        </w:r>
        <w:r w:rsidRPr="00C04BDA" w:rsidDel="00612971">
          <w:rPr>
            <w:noProof/>
          </w:rPr>
          <w:delText xml:space="preserve"> </w:delText>
        </w:r>
        <w:r w:rsidR="00D35FA8" w:rsidDel="00612971">
          <w:rPr>
            <w:noProof/>
          </w:rPr>
          <w:delText>I</w:delText>
        </w:r>
        <w:r w:rsidDel="00612971">
          <w:rPr>
            <w:noProof/>
          </w:rPr>
          <w:delText>lustracija rada T</w:delText>
        </w:r>
        <w:r w:rsidR="002371DD" w:rsidDel="00612971">
          <w:rPr>
            <w:noProof/>
          </w:rPr>
          <w:delText>D</w:delText>
        </w:r>
        <w:r w:rsidDel="00612971">
          <w:rPr>
            <w:noProof/>
          </w:rPr>
          <w:delText>oA</w:delText>
        </w:r>
        <w:bookmarkEnd w:id="1028"/>
      </w:del>
    </w:p>
    <w:p w14:paraId="15E8084B" w14:textId="15B382D6" w:rsidR="008F120C" w:rsidDel="00612971" w:rsidRDefault="008F120C">
      <w:pPr>
        <w:pStyle w:val="ListParagraph"/>
        <w:tabs>
          <w:tab w:val="left" w:pos="0"/>
        </w:tabs>
        <w:spacing w:after="120"/>
        <w:ind w:left="0" w:firstLine="567"/>
        <w:contextualSpacing w:val="0"/>
        <w:jc w:val="both"/>
        <w:rPr>
          <w:del w:id="1030" w:author="leksandar komazec" w:date="2022-08-30T23:56:00Z"/>
          <w:noProof/>
          <w:sz w:val="24"/>
        </w:rPr>
      </w:pPr>
      <w:del w:id="1031" w:author="leksandar komazec" w:date="2022-08-30T23:56:00Z">
        <w:r w:rsidRPr="0012474B" w:rsidDel="00612971">
          <w:rPr>
            <w:noProof/>
            <w:sz w:val="24"/>
          </w:rPr>
          <w:delText>Na slici 2.</w:delText>
        </w:r>
        <w:r w:rsidDel="00612971">
          <w:rPr>
            <w:noProof/>
            <w:sz w:val="24"/>
          </w:rPr>
          <w:delText>2.2.</w:delText>
        </w:r>
        <w:r w:rsidRPr="0012474B" w:rsidDel="00612971">
          <w:rPr>
            <w:noProof/>
            <w:sz w:val="24"/>
          </w:rPr>
          <w:delText xml:space="preserve"> je prikazan T</w:delText>
        </w:r>
        <w:r w:rsidDel="00612971">
          <w:rPr>
            <w:noProof/>
            <w:sz w:val="24"/>
          </w:rPr>
          <w:delText>D</w:delText>
        </w:r>
        <w:r w:rsidRPr="0012474B" w:rsidDel="00612971">
          <w:rPr>
            <w:noProof/>
            <w:sz w:val="24"/>
          </w:rPr>
          <w:delText xml:space="preserve">oA princip, </w:delText>
        </w:r>
        <w:r w:rsidDel="00612971">
          <w:rPr>
            <w:noProof/>
            <w:sz w:val="24"/>
          </w:rPr>
          <w:delText>čvor</w:delText>
        </w:r>
        <w:r w:rsidRPr="0012474B" w:rsidDel="00612971">
          <w:rPr>
            <w:noProof/>
            <w:sz w:val="24"/>
          </w:rPr>
          <w:delText xml:space="preserve"> A </w:delText>
        </w:r>
        <w:r w:rsidDel="00612971">
          <w:rPr>
            <w:noProof/>
            <w:sz w:val="24"/>
          </w:rPr>
          <w:delText>š</w:delText>
        </w:r>
        <w:r w:rsidRPr="0012474B" w:rsidDel="00612971">
          <w:rPr>
            <w:noProof/>
            <w:sz w:val="24"/>
          </w:rPr>
          <w:delText xml:space="preserve">alje radio signal(brzina oko 300.000km/s) </w:delText>
        </w:r>
        <w:r w:rsidDel="00612971">
          <w:rPr>
            <w:noProof/>
            <w:sz w:val="24"/>
          </w:rPr>
          <w:delText>čvor</w:delText>
        </w:r>
        <w:r w:rsidRPr="0012474B" w:rsidDel="00612971">
          <w:rPr>
            <w:noProof/>
            <w:sz w:val="24"/>
          </w:rPr>
          <w:delText>u B koji je praćen zvučnim signalom(brzina oko 340m/s), koji je zakašnjen za t</w:delText>
        </w:r>
        <w:r w:rsidDel="00612971">
          <w:rPr>
            <w:noProof/>
            <w:sz w:val="24"/>
            <w:vertAlign w:val="subscript"/>
          </w:rPr>
          <w:delText>D</w:delText>
        </w:r>
        <w:r w:rsidRPr="0012474B" w:rsidDel="00612971">
          <w:rPr>
            <w:noProof/>
            <w:sz w:val="24"/>
            <w:vertAlign w:val="subscript"/>
          </w:rPr>
          <w:delText xml:space="preserve">elay </w:delText>
        </w:r>
        <w:r w:rsidDel="00612971">
          <w:rPr>
            <w:noProof/>
            <w:sz w:val="24"/>
          </w:rPr>
          <w:delText>[10</w:delText>
        </w:r>
        <w:r w:rsidRPr="0012474B" w:rsidDel="00612971">
          <w:rPr>
            <w:noProof/>
            <w:sz w:val="24"/>
          </w:rPr>
          <w:delText xml:space="preserve">]. Merenjem razlike u prijemu ova dva signala, </w:delText>
        </w:r>
        <w:r w:rsidDel="00612971">
          <w:rPr>
            <w:noProof/>
            <w:sz w:val="24"/>
          </w:rPr>
          <w:delText>čvor</w:delText>
        </w:r>
        <w:r w:rsidRPr="0012474B" w:rsidDel="00612971">
          <w:rPr>
            <w:noProof/>
            <w:sz w:val="24"/>
          </w:rPr>
          <w:delText xml:space="preserve"> B može da izračuna rastojanje od </w:delText>
        </w:r>
        <w:r w:rsidDel="00612971">
          <w:rPr>
            <w:noProof/>
            <w:sz w:val="24"/>
          </w:rPr>
          <w:delText>čvor</w:delText>
        </w:r>
        <w:r w:rsidRPr="0012474B" w:rsidDel="00612971">
          <w:rPr>
            <w:noProof/>
            <w:sz w:val="24"/>
          </w:rPr>
          <w:delText>a A kao:</w:delText>
        </w:r>
      </w:del>
    </w:p>
    <w:p w14:paraId="0192F1FA" w14:textId="22AF1972" w:rsidR="008F120C" w:rsidRPr="0012474B" w:rsidDel="00612971" w:rsidRDefault="008F120C">
      <w:pPr>
        <w:pStyle w:val="ListParagraph"/>
        <w:tabs>
          <w:tab w:val="left" w:pos="0"/>
        </w:tabs>
        <w:spacing w:after="120"/>
        <w:ind w:left="0" w:firstLine="567"/>
        <w:contextualSpacing w:val="0"/>
        <w:jc w:val="both"/>
        <w:rPr>
          <w:del w:id="1032" w:author="leksandar komazec" w:date="2022-08-30T23:56:00Z"/>
          <w:noProof/>
          <w:sz w:val="24"/>
        </w:rPr>
      </w:pPr>
    </w:p>
    <w:p w14:paraId="7D59B74B" w14:textId="35603A7E" w:rsidR="008F120C" w:rsidDel="00612971" w:rsidRDefault="008F120C">
      <w:pPr>
        <w:pStyle w:val="ListParagraph"/>
        <w:spacing w:after="120"/>
        <w:ind w:left="0" w:firstLine="567"/>
        <w:contextualSpacing w:val="0"/>
        <w:jc w:val="right"/>
        <w:rPr>
          <w:del w:id="1033" w:author="leksandar komazec" w:date="2022-08-30T23:56:00Z"/>
          <w:sz w:val="24"/>
        </w:rPr>
      </w:pPr>
      <w:del w:id="1034" w:author="leksandar komazec" w:date="2022-08-30T23:56:00Z">
        <w:r w:rsidRPr="0012474B" w:rsidDel="00612971">
          <w:rPr>
            <w:noProof/>
            <w:sz w:val="24"/>
          </w:rPr>
          <w:tab/>
        </w:r>
        <w:r w:rsidRPr="0012474B" w:rsidDel="00612971">
          <w:rPr>
            <w:noProof/>
            <w:sz w:val="24"/>
          </w:rPr>
          <w:tab/>
        </w:r>
        <w:r w:rsidRPr="0012474B" w:rsidDel="00612971">
          <w:rPr>
            <w:noProof/>
            <w:sz w:val="36"/>
          </w:rPr>
          <w:tab/>
        </w:r>
        <w:r w:rsidRPr="0012474B" w:rsidDel="00612971">
          <w:rPr>
            <w:noProof/>
            <w:sz w:val="24"/>
          </w:rPr>
          <w:delText>d = (s</w:delText>
        </w:r>
        <w:r w:rsidRPr="0012474B" w:rsidDel="00612971">
          <w:rPr>
            <w:noProof/>
            <w:sz w:val="24"/>
            <w:vertAlign w:val="subscript"/>
          </w:rPr>
          <w:delText>radio</w:delText>
        </w:r>
        <w:r w:rsidRPr="0012474B" w:rsidDel="00612971">
          <w:rPr>
            <w:noProof/>
            <w:sz w:val="24"/>
          </w:rPr>
          <w:delText xml:space="preserve"> - s</w:delText>
        </w:r>
        <w:r w:rsidRPr="0012474B" w:rsidDel="00612971">
          <w:rPr>
            <w:noProof/>
            <w:sz w:val="24"/>
            <w:vertAlign w:val="subscript"/>
          </w:rPr>
          <w:delText>sound</w:delText>
        </w:r>
        <w:r w:rsidRPr="0012474B" w:rsidDel="00612971">
          <w:rPr>
            <w:noProof/>
            <w:sz w:val="24"/>
          </w:rPr>
          <w:delText>) *(t</w:delText>
        </w:r>
        <w:r w:rsidRPr="0012474B" w:rsidDel="00612971">
          <w:rPr>
            <w:noProof/>
            <w:sz w:val="24"/>
            <w:vertAlign w:val="subscript"/>
          </w:rPr>
          <w:delText>sound</w:delText>
        </w:r>
        <w:r w:rsidRPr="0012474B" w:rsidDel="00612971">
          <w:rPr>
            <w:noProof/>
            <w:sz w:val="24"/>
          </w:rPr>
          <w:delText>-t</w:delText>
        </w:r>
        <w:r w:rsidRPr="0012474B" w:rsidDel="00612971">
          <w:rPr>
            <w:noProof/>
            <w:sz w:val="24"/>
            <w:vertAlign w:val="subscript"/>
          </w:rPr>
          <w:delText>radio</w:delText>
        </w:r>
        <w:r w:rsidRPr="0012474B" w:rsidDel="00612971">
          <w:rPr>
            <w:noProof/>
            <w:sz w:val="24"/>
          </w:rPr>
          <w:delText>-t</w:delText>
        </w:r>
        <w:r w:rsidRPr="0012474B" w:rsidDel="00612971">
          <w:rPr>
            <w:noProof/>
            <w:sz w:val="24"/>
            <w:vertAlign w:val="subscript"/>
          </w:rPr>
          <w:delText>delay</w:delText>
        </w:r>
        <w:r w:rsidRPr="0012474B" w:rsidDel="00612971">
          <w:rPr>
            <w:noProof/>
            <w:sz w:val="24"/>
          </w:rPr>
          <w:delText>)</w:delText>
        </w:r>
        <w:r w:rsidRPr="0012474B" w:rsidDel="00612971">
          <w:rPr>
            <w:sz w:val="28"/>
            <w:vertAlign w:val="superscript"/>
          </w:rPr>
          <w:tab/>
        </w:r>
        <w:r w:rsidRPr="0012474B" w:rsidDel="00612971">
          <w:rPr>
            <w:sz w:val="24"/>
            <w:vertAlign w:val="superscript"/>
          </w:rPr>
          <w:tab/>
        </w:r>
        <w:r w:rsidRPr="0012474B" w:rsidDel="00612971">
          <w:rPr>
            <w:sz w:val="24"/>
            <w:vertAlign w:val="superscript"/>
          </w:rPr>
          <w:tab/>
        </w:r>
        <w:r w:rsidRPr="0012474B" w:rsidDel="00612971">
          <w:rPr>
            <w:sz w:val="24"/>
            <w:vertAlign w:val="superscript"/>
          </w:rPr>
          <w:tab/>
        </w:r>
        <w:r w:rsidDel="00612971">
          <w:rPr>
            <w:sz w:val="24"/>
            <w:vertAlign w:val="superscript"/>
          </w:rPr>
          <w:tab/>
        </w:r>
        <w:r w:rsidRPr="0012474B" w:rsidDel="00612971">
          <w:rPr>
            <w:sz w:val="24"/>
          </w:rPr>
          <w:delText>(</w:delText>
        </w:r>
        <w:r w:rsidDel="00612971">
          <w:rPr>
            <w:sz w:val="24"/>
          </w:rPr>
          <w:delText>3</w:delText>
        </w:r>
        <w:r w:rsidRPr="0012474B" w:rsidDel="00612971">
          <w:rPr>
            <w:sz w:val="24"/>
          </w:rPr>
          <w:delText>)</w:delText>
        </w:r>
      </w:del>
    </w:p>
    <w:p w14:paraId="75D9B048" w14:textId="05BC4DDE" w:rsidR="008F120C" w:rsidDel="00612971" w:rsidRDefault="008F120C">
      <w:pPr>
        <w:pStyle w:val="ListParagraph"/>
        <w:spacing w:after="120"/>
        <w:ind w:left="0" w:firstLine="567"/>
        <w:contextualSpacing w:val="0"/>
        <w:jc w:val="both"/>
        <w:rPr>
          <w:del w:id="1035" w:author="leksandar komazec" w:date="2022-08-30T23:56:00Z"/>
          <w:sz w:val="24"/>
        </w:rPr>
      </w:pPr>
      <w:del w:id="1036" w:author="leksandar komazec" w:date="2022-08-30T23:56:00Z">
        <w:r w:rsidRPr="0012474B" w:rsidDel="00612971">
          <w:rPr>
            <w:sz w:val="24"/>
          </w:rPr>
          <w:delText>Gde su s</w:delText>
        </w:r>
        <w:r w:rsidRPr="0012474B" w:rsidDel="00612971">
          <w:rPr>
            <w:sz w:val="24"/>
            <w:vertAlign w:val="subscript"/>
          </w:rPr>
          <w:delText xml:space="preserve">radio </w:delText>
        </w:r>
        <w:r w:rsidRPr="0012474B" w:rsidDel="00612971">
          <w:rPr>
            <w:sz w:val="24"/>
          </w:rPr>
          <w:delText>i s</w:delText>
        </w:r>
        <w:r w:rsidRPr="00AA574D" w:rsidDel="00612971">
          <w:rPr>
            <w:sz w:val="24"/>
            <w:vertAlign w:val="subscript"/>
          </w:rPr>
          <w:delText>sound</w:delText>
        </w:r>
        <w:r w:rsidRPr="0012474B" w:rsidDel="00612971">
          <w:rPr>
            <w:sz w:val="24"/>
          </w:rPr>
          <w:delText xml:space="preserve"> brzine prostiranja radio i ultrazvu</w:delText>
        </w:r>
        <w:r w:rsidDel="00612971">
          <w:rPr>
            <w:sz w:val="24"/>
          </w:rPr>
          <w:delText>č</w:delText>
        </w:r>
        <w:r w:rsidRPr="0012474B" w:rsidDel="00612971">
          <w:rPr>
            <w:sz w:val="24"/>
          </w:rPr>
          <w:delText xml:space="preserve">nih signala, </w:delText>
        </w:r>
        <w:r w:rsidRPr="0012474B" w:rsidDel="00612971">
          <w:rPr>
            <w:noProof/>
            <w:sz w:val="24"/>
          </w:rPr>
          <w:delText>t</w:delText>
        </w:r>
        <w:r w:rsidRPr="0012474B" w:rsidDel="00612971">
          <w:rPr>
            <w:noProof/>
            <w:sz w:val="24"/>
            <w:vertAlign w:val="subscript"/>
          </w:rPr>
          <w:delText xml:space="preserve">sound </w:delText>
        </w:r>
        <w:r w:rsidRPr="0012474B" w:rsidDel="00612971">
          <w:rPr>
            <w:sz w:val="24"/>
          </w:rPr>
          <w:delText xml:space="preserve">i </w:delText>
        </w:r>
        <w:r w:rsidRPr="0012474B" w:rsidDel="00612971">
          <w:rPr>
            <w:noProof/>
            <w:sz w:val="24"/>
          </w:rPr>
          <w:delText>t</w:delText>
        </w:r>
        <w:r w:rsidRPr="0012474B" w:rsidDel="00612971">
          <w:rPr>
            <w:noProof/>
            <w:sz w:val="24"/>
            <w:vertAlign w:val="subscript"/>
          </w:rPr>
          <w:delText xml:space="preserve">radio </w:delText>
        </w:r>
        <w:r w:rsidRPr="0012474B" w:rsidDel="00612971">
          <w:rPr>
            <w:sz w:val="24"/>
          </w:rPr>
          <w:delText xml:space="preserve">vreme prijema ovih signala, respektivno. Greške u proceni rastojanja ovom metodom su reda cm. Mada </w:delText>
        </w:r>
        <w:r w:rsidR="00A2125D" w:rsidRPr="0012474B" w:rsidDel="00612971">
          <w:rPr>
            <w:sz w:val="24"/>
          </w:rPr>
          <w:delText>up</w:delText>
        </w:r>
        <w:r w:rsidR="00A2125D" w:rsidDel="00612971">
          <w:rPr>
            <w:sz w:val="24"/>
          </w:rPr>
          <w:delText>rkos</w:delText>
        </w:r>
        <w:r w:rsidR="00A2125D" w:rsidRPr="0012474B" w:rsidDel="00612971">
          <w:rPr>
            <w:sz w:val="24"/>
          </w:rPr>
          <w:delText xml:space="preserve"> </w:delText>
        </w:r>
        <w:r w:rsidRPr="0012474B" w:rsidDel="00612971">
          <w:rPr>
            <w:sz w:val="24"/>
          </w:rPr>
          <w:delText>malim greškama, imaju mane. Potreban je dodatni hardver za slanje ulrazvuk</w:delText>
        </w:r>
        <w:r w:rsidDel="00612971">
          <w:rPr>
            <w:sz w:val="24"/>
          </w:rPr>
          <w:delText>a, što poveć</w:delText>
        </w:r>
        <w:r w:rsidRPr="0012474B" w:rsidDel="00612971">
          <w:rPr>
            <w:sz w:val="24"/>
          </w:rPr>
          <w:delText>a cenu i potroš</w:delText>
        </w:r>
        <w:r w:rsidDel="00612971">
          <w:rPr>
            <w:sz w:val="24"/>
          </w:rPr>
          <w:delText>nju energije. Druga mana je š</w:delText>
        </w:r>
        <w:r w:rsidRPr="0012474B" w:rsidDel="00612971">
          <w:rPr>
            <w:sz w:val="24"/>
          </w:rPr>
          <w:delText>to je domet drugog signala, ako je u pitanju npr. ultrazvuk ograničen je na nekoliko metara.</w:delText>
        </w:r>
      </w:del>
    </w:p>
    <w:p w14:paraId="3B4C9F16" w14:textId="2403E0A4" w:rsidR="00F67E2F" w:rsidDel="00612971" w:rsidRDefault="00F67E2F">
      <w:pPr>
        <w:pStyle w:val="ListParagraph"/>
        <w:spacing w:after="120"/>
        <w:ind w:left="0" w:firstLine="567"/>
        <w:contextualSpacing w:val="0"/>
        <w:jc w:val="both"/>
        <w:rPr>
          <w:del w:id="1037" w:author="leksandar komazec" w:date="2022-08-30T23:56:00Z"/>
          <w:sz w:val="24"/>
        </w:rPr>
      </w:pPr>
    </w:p>
    <w:p w14:paraId="057FDC3F" w14:textId="2C42EE07" w:rsidR="00C819E6" w:rsidRPr="00813A37" w:rsidDel="00612971" w:rsidRDefault="00C819E6">
      <w:pPr>
        <w:pStyle w:val="Heading3"/>
        <w:rPr>
          <w:del w:id="1038" w:author="leksandar komazec" w:date="2022-08-30T23:56:00Z"/>
        </w:rPr>
      </w:pPr>
      <w:bookmarkStart w:id="1039" w:name="_Toc334831964"/>
      <w:bookmarkStart w:id="1040" w:name="_Toc336455875"/>
      <w:del w:id="1041" w:author="leksandar komazec" w:date="2022-08-30T23:56:00Z">
        <w:r w:rsidRPr="00813A37" w:rsidDel="00612971">
          <w:delText>Merenje ugla primljenog signala (</w:delText>
        </w:r>
        <w:r w:rsidR="00FB2C91" w:rsidDel="00612971">
          <w:delText xml:space="preserve">eng. </w:delText>
        </w:r>
        <w:r w:rsidR="00716B07" w:rsidDel="00612971">
          <w:delText>AoA)</w:delText>
        </w:r>
        <w:bookmarkEnd w:id="1039"/>
        <w:bookmarkEnd w:id="1040"/>
      </w:del>
    </w:p>
    <w:p w14:paraId="15311AC8" w14:textId="619D68AF" w:rsidR="008F120C" w:rsidDel="00612971" w:rsidRDefault="008F120C">
      <w:pPr>
        <w:spacing w:after="120" w:afterAutospacing="0"/>
        <w:ind w:firstLine="567"/>
        <w:rPr>
          <w:del w:id="1042" w:author="leksandar komazec" w:date="2022-08-30T23:56:00Z"/>
        </w:rPr>
      </w:pPr>
      <w:del w:id="1043" w:author="leksandar komazec" w:date="2022-08-30T23:56:00Z">
        <w:r w:rsidDel="00612971">
          <w:delText>AoA</w:delText>
        </w:r>
        <w:r w:rsidRPr="00AA2043" w:rsidDel="00612971">
          <w:delText xml:space="preserve"> </w:delText>
        </w:r>
        <w:r w:rsidDel="00612971">
          <w:delText xml:space="preserve">(eng. </w:delText>
        </w:r>
        <w:r w:rsidRPr="009F0F5F" w:rsidDel="00612971">
          <w:rPr>
            <w:i/>
          </w:rPr>
          <w:delText>Angle-of-Arrival</w:delText>
        </w:r>
        <w:r w:rsidDel="00612971">
          <w:delText xml:space="preserve">) </w:delText>
        </w:r>
        <w:r w:rsidRPr="00AA2043" w:rsidDel="00612971">
          <w:delText xml:space="preserve">metod procenjuje ugao </w:delText>
        </w:r>
        <w:r w:rsidDel="00612971">
          <w:delText>između prim</w:delText>
        </w:r>
        <w:r w:rsidRPr="00AA2043" w:rsidDel="00612971">
          <w:delText>lj</w:delText>
        </w:r>
        <w:r w:rsidDel="00612971">
          <w:delText>e</w:delText>
        </w:r>
        <w:r w:rsidRPr="00AA2043" w:rsidDel="00612971">
          <w:delText>nih signala i na o</w:delText>
        </w:r>
        <w:r w:rsidDel="00612971">
          <w:delText>snovu geometrijskih relacija rač</w:delText>
        </w:r>
        <w:r w:rsidRPr="00AA2043" w:rsidDel="00612971">
          <w:delText xml:space="preserve">una poziciju </w:delText>
        </w:r>
        <w:r w:rsidDel="00612971">
          <w:delText>čvorova</w:delText>
        </w:r>
        <w:r w:rsidRPr="00AA2043" w:rsidDel="00612971">
          <w:delText>,</w:delText>
        </w:r>
        <w:r w:rsidDel="00612971">
          <w:delText xml:space="preserve"> mana je što</w:delText>
        </w:r>
        <w:r w:rsidRPr="00AA2043" w:rsidDel="00612971">
          <w:delText xml:space="preserve"> zahteva posebne </w:delText>
        </w:r>
        <w:r w:rsidDel="00612971">
          <w:delText xml:space="preserve">usmerene </w:delText>
        </w:r>
        <w:r w:rsidRPr="00AA2043" w:rsidDel="00612971">
          <w:delText>antene. Ova tehnika je preciznija od RSSI</w:delText>
        </w:r>
        <w:r w:rsidDel="00612971">
          <w:delText xml:space="preserve"> tehnike ali cena harvera je veća u ovom sluč</w:delText>
        </w:r>
        <w:r w:rsidRPr="00AA2043" w:rsidDel="00612971">
          <w:delText>aju.</w:delText>
        </w:r>
        <w:r w:rsidDel="00612971">
          <w:delText xml:space="preserve"> Na slici 2.2.3.</w:delText>
        </w:r>
        <w:r w:rsidRPr="00AA2043" w:rsidDel="00612971">
          <w:delText xml:space="preserve"> je i</w:delText>
        </w:r>
        <w:r w:rsidDel="00612971">
          <w:delText>lustrovana ova tehnika, sive tač</w:delText>
        </w:r>
        <w:r w:rsidRPr="00AA2043" w:rsidDel="00612971">
          <w:delText xml:space="preserve">ke predstavljaju </w:delText>
        </w:r>
        <w:r w:rsidDel="00612971">
          <w:delText>čvorov</w:delText>
        </w:r>
        <w:r w:rsidRPr="00AA2043" w:rsidDel="00612971">
          <w:delText xml:space="preserve">e </w:delText>
        </w:r>
        <w:r w:rsidDel="00612971">
          <w:delText>č</w:delText>
        </w:r>
        <w:r w:rsidRPr="00AA2043" w:rsidDel="00612971">
          <w:delText xml:space="preserve">ije lokacije znamo a </w:delText>
        </w:r>
        <w:r w:rsidDel="00612971">
          <w:delText>a crvena tačka predstavlja čvor č</w:delText>
        </w:r>
        <w:r w:rsidRPr="00AA2043" w:rsidDel="00612971">
          <w:delText>iju lokaciju ne znamo. U zavisnosti broja</w:delText>
        </w:r>
        <w:r w:rsidDel="00612971">
          <w:delText xml:space="preserve"> čvorova č</w:delText>
        </w:r>
        <w:r w:rsidRPr="00AA2043" w:rsidDel="00612971">
          <w:delText xml:space="preserve">ije </w:delText>
        </w:r>
        <w:r w:rsidDel="00612971">
          <w:delText>lokacije znamo formira se sledeći sistem jednač</w:delText>
        </w:r>
        <w:r w:rsidRPr="00AA2043" w:rsidDel="00612971">
          <w:delText>ina:</w:delText>
        </w:r>
      </w:del>
    </w:p>
    <w:p w14:paraId="17DD1F7C" w14:textId="6EC5E84D" w:rsidR="007F2028" w:rsidRPr="0012474B" w:rsidDel="00612971" w:rsidRDefault="007F2028">
      <w:pPr>
        <w:spacing w:after="120" w:afterAutospacing="0"/>
        <w:ind w:firstLine="567"/>
        <w:rPr>
          <w:del w:id="1044" w:author="leksandar komazec" w:date="2022-08-30T23:56:00Z"/>
          <w:sz w:val="28"/>
        </w:rPr>
      </w:pPr>
    </w:p>
    <w:p w14:paraId="190D8DB3" w14:textId="0AE01FBC" w:rsidR="00C819E6" w:rsidRPr="0012474B" w:rsidDel="00612971" w:rsidRDefault="00C819E6">
      <w:pPr>
        <w:pStyle w:val="ListParagraph"/>
        <w:spacing w:after="120"/>
        <w:ind w:firstLine="567"/>
        <w:contextualSpacing w:val="0"/>
        <w:jc w:val="right"/>
        <w:rPr>
          <w:del w:id="1045" w:author="leksandar komazec" w:date="2022-08-30T23:56:00Z"/>
          <w:sz w:val="36"/>
        </w:rPr>
      </w:pPr>
      <w:del w:id="1046" w:author="leksandar komazec" w:date="2022-08-30T23:56:00Z">
        <w:r w:rsidRPr="0012474B" w:rsidDel="00612971">
          <w:rPr>
            <w:sz w:val="36"/>
          </w:rPr>
          <w:tab/>
        </w:r>
        <w:r w:rsidRPr="0012474B" w:rsidDel="00612971">
          <w:rPr>
            <w:sz w:val="36"/>
          </w:rPr>
          <w:tab/>
        </w:r>
        <w:r w:rsidRPr="0012474B" w:rsidDel="00612971">
          <w:rPr>
            <w:sz w:val="36"/>
          </w:rPr>
          <w:tab/>
        </w:r>
        <w:r w:rsidRPr="0012474B" w:rsidDel="00612971">
          <w:rPr>
            <w:sz w:val="24"/>
          </w:rPr>
          <w:delText>α</w:delText>
        </w:r>
        <w:r w:rsidRPr="0012474B" w:rsidDel="00612971">
          <w:rPr>
            <w:sz w:val="24"/>
            <w:vertAlign w:val="subscript"/>
          </w:rPr>
          <w:delText xml:space="preserve">i </w:delText>
        </w:r>
        <w:r w:rsidRPr="0012474B" w:rsidDel="00612971">
          <w:rPr>
            <w:sz w:val="24"/>
          </w:rPr>
          <w:delText>= arctan(</w:delText>
        </w:r>
      </w:del>
      <m:oMath>
        <m:f>
          <m:fPr>
            <m:ctrlPr>
              <w:del w:id="1047" w:author="leksandar komazec" w:date="2022-08-30T23:56:00Z">
                <w:rPr>
                  <w:rFonts w:ascii="Cambria Math" w:hAnsi="Cambria Math"/>
                  <w:i/>
                  <w:sz w:val="24"/>
                </w:rPr>
              </w:del>
            </m:ctrlPr>
          </m:fPr>
          <m:num>
            <m:sSub>
              <m:sSubPr>
                <m:ctrlPr>
                  <w:del w:id="1048" w:author="leksandar komazec" w:date="2022-08-30T23:56:00Z">
                    <w:rPr>
                      <w:rFonts w:ascii="Cambria Math" w:hAnsi="Cambria Math"/>
                      <w:sz w:val="24"/>
                    </w:rPr>
                  </w:del>
                </m:ctrlPr>
              </m:sSubPr>
              <m:e>
                <m:r>
                  <w:del w:id="1049" w:author="leksandar komazec" w:date="2022-08-30T23:56:00Z">
                    <m:rPr>
                      <m:sty m:val="p"/>
                    </m:rPr>
                    <w:rPr>
                      <w:rFonts w:ascii="Cambria Math"/>
                      <w:sz w:val="24"/>
                    </w:rPr>
                    <m:t>Y</m:t>
                  </w:del>
                </m:r>
              </m:e>
              <m:sub>
                <m:r>
                  <w:del w:id="1050" w:author="leksandar komazec" w:date="2022-08-30T23:56:00Z">
                    <m:rPr>
                      <m:sty m:val="p"/>
                    </m:rPr>
                    <w:rPr>
                      <w:rFonts w:ascii="Cambria Math"/>
                      <w:sz w:val="24"/>
                    </w:rPr>
                    <m:t>i</m:t>
                  </w:del>
                </m:r>
              </m:sub>
            </m:sSub>
            <m:r>
              <w:del w:id="1051" w:author="leksandar komazec" w:date="2022-08-30T23:56:00Z">
                <m:rPr>
                  <m:sty m:val="p"/>
                </m:rPr>
                <w:rPr>
                  <w:rFonts w:ascii="Cambria Math" w:hAnsi="Cambria Math"/>
                  <w:sz w:val="24"/>
                </w:rPr>
                <m:t>-</m:t>
              </w:del>
            </m:r>
            <m:r>
              <w:del w:id="1052" w:author="leksandar komazec" w:date="2022-08-30T23:56:00Z">
                <m:rPr>
                  <m:sty m:val="p"/>
                </m:rPr>
                <w:rPr>
                  <w:rFonts w:ascii="Cambria Math"/>
                  <w:sz w:val="24"/>
                </w:rPr>
                <m:t>y</m:t>
              </w:del>
            </m:r>
          </m:num>
          <m:den>
            <m:sSub>
              <m:sSubPr>
                <m:ctrlPr>
                  <w:del w:id="1053" w:author="leksandar komazec" w:date="2022-08-30T23:56:00Z">
                    <w:rPr>
                      <w:rFonts w:ascii="Cambria Math" w:hAnsi="Cambria Math"/>
                      <w:sz w:val="24"/>
                    </w:rPr>
                  </w:del>
                </m:ctrlPr>
              </m:sSubPr>
              <m:e>
                <m:r>
                  <w:del w:id="1054" w:author="leksandar komazec" w:date="2022-08-30T23:56:00Z">
                    <m:rPr>
                      <m:sty m:val="p"/>
                    </m:rPr>
                    <w:rPr>
                      <w:rFonts w:ascii="Cambria Math"/>
                      <w:sz w:val="24"/>
                    </w:rPr>
                    <m:t>X</m:t>
                  </w:del>
                </m:r>
              </m:e>
              <m:sub>
                <m:r>
                  <w:del w:id="1055" w:author="leksandar komazec" w:date="2022-08-30T23:56:00Z">
                    <m:rPr>
                      <m:sty m:val="p"/>
                    </m:rPr>
                    <w:rPr>
                      <w:rFonts w:ascii="Cambria Math"/>
                      <w:sz w:val="24"/>
                    </w:rPr>
                    <m:t>i</m:t>
                  </w:del>
                </m:r>
              </m:sub>
            </m:sSub>
            <m:r>
              <w:del w:id="1056" w:author="leksandar komazec" w:date="2022-08-30T23:56:00Z">
                <m:rPr>
                  <m:sty m:val="p"/>
                </m:rPr>
                <w:rPr>
                  <w:rFonts w:ascii="Cambria Math" w:hAnsi="Cambria Math"/>
                  <w:sz w:val="24"/>
                </w:rPr>
                <m:t>-</m:t>
              </w:del>
            </m:r>
            <m:r>
              <w:del w:id="1057" w:author="leksandar komazec" w:date="2022-08-30T23:56:00Z">
                <m:rPr>
                  <m:sty m:val="p"/>
                </m:rPr>
                <w:rPr>
                  <w:rFonts w:ascii="Cambria Math"/>
                  <w:sz w:val="24"/>
                </w:rPr>
                <m:t>x</m:t>
              </w:del>
            </m:r>
          </m:den>
        </m:f>
      </m:oMath>
      <w:del w:id="1058" w:author="leksandar komazec" w:date="2022-08-30T23:56:00Z">
        <w:r w:rsidRPr="0012474B" w:rsidDel="00612971">
          <w:rPr>
            <w:sz w:val="24"/>
          </w:rPr>
          <w:delText>)</w:delText>
        </w:r>
        <w:r w:rsidRPr="0012474B" w:rsidDel="00612971">
          <w:rPr>
            <w:sz w:val="36"/>
          </w:rPr>
          <w:tab/>
        </w:r>
        <w:r w:rsidR="00F67E2F" w:rsidDel="00612971">
          <w:rPr>
            <w:sz w:val="36"/>
          </w:rPr>
          <w:tab/>
        </w:r>
        <w:r w:rsidRPr="0012474B" w:rsidDel="00612971">
          <w:rPr>
            <w:sz w:val="36"/>
          </w:rPr>
          <w:tab/>
        </w:r>
        <w:r w:rsidRPr="0012474B" w:rsidDel="00612971">
          <w:rPr>
            <w:sz w:val="36"/>
          </w:rPr>
          <w:tab/>
        </w:r>
        <w:r w:rsidRPr="0012474B" w:rsidDel="00612971">
          <w:rPr>
            <w:sz w:val="36"/>
          </w:rPr>
          <w:tab/>
        </w:r>
        <w:r w:rsidRPr="0012474B" w:rsidDel="00612971">
          <w:rPr>
            <w:sz w:val="36"/>
          </w:rPr>
          <w:tab/>
        </w:r>
        <w:r w:rsidRPr="00523FCF" w:rsidDel="00612971">
          <w:rPr>
            <w:sz w:val="24"/>
          </w:rPr>
          <w:delText>(</w:delText>
        </w:r>
        <w:r w:rsidR="00523FCF" w:rsidRPr="00523FCF" w:rsidDel="00612971">
          <w:rPr>
            <w:sz w:val="24"/>
          </w:rPr>
          <w:delText>4</w:delText>
        </w:r>
        <w:r w:rsidRPr="00523FCF" w:rsidDel="00612971">
          <w:rPr>
            <w:sz w:val="24"/>
          </w:rPr>
          <w:delText>)</w:delText>
        </w:r>
      </w:del>
    </w:p>
    <w:p w14:paraId="3801C19A" w14:textId="532E3667" w:rsidR="00C819E6" w:rsidRPr="00177199" w:rsidDel="00612971" w:rsidRDefault="00C819E6">
      <w:pPr>
        <w:pStyle w:val="ListParagraph"/>
        <w:spacing w:after="120"/>
        <w:ind w:firstLine="567"/>
        <w:contextualSpacing w:val="0"/>
        <w:jc w:val="right"/>
        <w:rPr>
          <w:del w:id="1059" w:author="leksandar komazec" w:date="2022-08-30T23:56:00Z"/>
          <w:sz w:val="24"/>
        </w:rPr>
      </w:pPr>
    </w:p>
    <w:p w14:paraId="366D05EA" w14:textId="56E669FF" w:rsidR="008F120C" w:rsidDel="00612971" w:rsidRDefault="008F120C">
      <w:pPr>
        <w:pStyle w:val="ListParagraph"/>
        <w:spacing w:after="120"/>
        <w:ind w:left="0" w:firstLine="567"/>
        <w:contextualSpacing w:val="0"/>
        <w:jc w:val="both"/>
        <w:rPr>
          <w:del w:id="1060" w:author="leksandar komazec" w:date="2022-08-30T23:56:00Z"/>
          <w:sz w:val="24"/>
        </w:rPr>
      </w:pPr>
      <w:del w:id="1061" w:author="leksandar komazec" w:date="2022-08-30T23:56:00Z">
        <w:r w:rsidDel="00612971">
          <w:rPr>
            <w:sz w:val="24"/>
          </w:rPr>
          <w:delText>gde su (X</w:delText>
        </w:r>
        <w:r w:rsidRPr="00A2125D" w:rsidDel="00612971">
          <w:rPr>
            <w:sz w:val="24"/>
            <w:vertAlign w:val="subscript"/>
          </w:rPr>
          <w:delText>i</w:delText>
        </w:r>
        <w:r w:rsidDel="00612971">
          <w:rPr>
            <w:sz w:val="24"/>
          </w:rPr>
          <w:delText>, Y</w:delText>
        </w:r>
        <w:r w:rsidRPr="00A2125D" w:rsidDel="00612971">
          <w:rPr>
            <w:sz w:val="24"/>
            <w:vertAlign w:val="subscript"/>
          </w:rPr>
          <w:delText>i</w:delText>
        </w:r>
        <w:r w:rsidDel="00612971">
          <w:rPr>
            <w:sz w:val="24"/>
          </w:rPr>
          <w:delText>) poznate koordi</w:delText>
        </w:r>
        <w:r w:rsidRPr="0012474B" w:rsidDel="00612971">
          <w:rPr>
            <w:sz w:val="24"/>
          </w:rPr>
          <w:delText>n</w:delText>
        </w:r>
        <w:r w:rsidDel="00612971">
          <w:rPr>
            <w:sz w:val="24"/>
          </w:rPr>
          <w:delText>a</w:delText>
        </w:r>
        <w:r w:rsidRPr="0012474B" w:rsidDel="00612971">
          <w:rPr>
            <w:sz w:val="24"/>
          </w:rPr>
          <w:delText xml:space="preserve">te </w:delText>
        </w:r>
        <w:r w:rsidDel="00612971">
          <w:rPr>
            <w:sz w:val="24"/>
          </w:rPr>
          <w:delText>čvor</w:delText>
        </w:r>
        <w:r w:rsidRPr="0012474B" w:rsidDel="00612971">
          <w:rPr>
            <w:sz w:val="24"/>
          </w:rPr>
          <w:delText xml:space="preserve">a </w:delText>
        </w:r>
        <w:r w:rsidRPr="0012474B" w:rsidDel="00612971">
          <w:rPr>
            <w:i/>
            <w:sz w:val="24"/>
          </w:rPr>
          <w:delText>i</w:delText>
        </w:r>
        <w:r w:rsidDel="00612971">
          <w:rPr>
            <w:sz w:val="24"/>
          </w:rPr>
          <w:delText>,</w:delText>
        </w:r>
        <w:r w:rsidRPr="0012474B" w:rsidDel="00612971">
          <w:rPr>
            <w:sz w:val="24"/>
          </w:rPr>
          <w:delText xml:space="preserve"> (x, y)</w:delText>
        </w:r>
        <w:r w:rsidDel="00612971">
          <w:rPr>
            <w:sz w:val="24"/>
          </w:rPr>
          <w:delText xml:space="preserve"> su nepoznate koordinate dok je </w:delText>
        </w:r>
        <w:r w:rsidRPr="0012474B" w:rsidDel="00612971">
          <w:rPr>
            <w:sz w:val="24"/>
          </w:rPr>
          <w:delText>α</w:delText>
        </w:r>
        <w:r w:rsidRPr="0012474B" w:rsidDel="00612971">
          <w:rPr>
            <w:sz w:val="24"/>
            <w:vertAlign w:val="subscript"/>
          </w:rPr>
          <w:delText>i</w:delText>
        </w:r>
        <w:r w:rsidRPr="0012474B" w:rsidDel="00612971">
          <w:rPr>
            <w:sz w:val="24"/>
          </w:rPr>
          <w:delText xml:space="preserve"> poznati ugao. Zbog </w:delText>
        </w:r>
        <w:r w:rsidDel="00612971">
          <w:rPr>
            <w:sz w:val="24"/>
          </w:rPr>
          <w:delText>postojanja grešaka, presek prav</w:delText>
        </w:r>
        <w:r w:rsidRPr="0012474B" w:rsidDel="00612971">
          <w:rPr>
            <w:sz w:val="24"/>
          </w:rPr>
          <w:delText>ca nailaska signala nije tačka već zona konačne površine. Posledice su da sistem jednačina u najvećem broju slučajeva nije konzistentan i nema jedinstveno rešenje, pa se stoga za njegovo rešavanje primenjuju različite matematičke metode.</w:delText>
        </w:r>
      </w:del>
    </w:p>
    <w:p w14:paraId="0F88BB1A" w14:textId="607D2E35" w:rsidR="00F67E2F" w:rsidRPr="0012474B" w:rsidDel="00612971" w:rsidRDefault="00F67E2F">
      <w:pPr>
        <w:pStyle w:val="ListParagraph"/>
        <w:spacing w:after="120"/>
        <w:ind w:left="0" w:firstLine="567"/>
        <w:contextualSpacing w:val="0"/>
        <w:jc w:val="both"/>
        <w:rPr>
          <w:del w:id="1062" w:author="leksandar komazec" w:date="2022-08-30T23:56:00Z"/>
          <w:sz w:val="24"/>
        </w:rPr>
      </w:pPr>
    </w:p>
    <w:p w14:paraId="0B7E86CD" w14:textId="3105922E" w:rsidR="00C819E6" w:rsidDel="00612971" w:rsidRDefault="00C819E6">
      <w:pPr>
        <w:jc w:val="center"/>
        <w:rPr>
          <w:del w:id="1063" w:author="leksandar komazec" w:date="2022-08-30T23:56:00Z"/>
          <w:sz w:val="22"/>
        </w:rPr>
      </w:pPr>
      <w:del w:id="1064" w:author="leksandar komazec" w:date="2022-08-30T23:56:00Z">
        <w:r w:rsidRPr="00381C16" w:rsidDel="00612971">
          <w:rPr>
            <w:noProof/>
            <w:sz w:val="22"/>
          </w:rPr>
          <w:drawing>
            <wp:inline distT="0" distB="0" distL="0" distR="0" wp14:anchorId="45EFCF43" wp14:editId="1BEF0832">
              <wp:extent cx="1695450" cy="1402901"/>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698858" cy="1405721"/>
                      </a:xfrm>
                      <a:prstGeom prst="rect">
                        <a:avLst/>
                      </a:prstGeom>
                      <a:noFill/>
                      <a:ln w="9525">
                        <a:noFill/>
                        <a:miter lim="800000"/>
                        <a:headEnd/>
                        <a:tailEnd/>
                      </a:ln>
                    </pic:spPr>
                  </pic:pic>
                </a:graphicData>
              </a:graphic>
            </wp:inline>
          </w:drawing>
        </w:r>
      </w:del>
    </w:p>
    <w:p w14:paraId="10061C59" w14:textId="24CB4A14" w:rsidR="00E55604" w:rsidDel="00612971" w:rsidRDefault="00087B5A">
      <w:pPr>
        <w:pStyle w:val="Caption"/>
        <w:keepNext/>
        <w:rPr>
          <w:del w:id="1065" w:author="leksandar komazec" w:date="2022-08-30T23:56:00Z"/>
        </w:rPr>
      </w:pPr>
      <w:bookmarkStart w:id="1066" w:name="_Toc337907803"/>
      <w:del w:id="1067"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2.2</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3</w:delText>
        </w:r>
        <w:r w:rsidDel="00612971">
          <w:rPr>
            <w:noProof/>
          </w:rPr>
          <w:fldChar w:fldCharType="end"/>
        </w:r>
        <w:r w:rsidDel="00612971">
          <w:delText>.</w:delText>
        </w:r>
        <w:r w:rsidR="00C819E6" w:rsidRPr="00BA77D6" w:rsidDel="00612971">
          <w:delText xml:space="preserve"> </w:delText>
        </w:r>
        <w:r w:rsidR="00D35FA8" w:rsidDel="00612971">
          <w:delText xml:space="preserve">Ilustracija </w:delText>
        </w:r>
        <w:r w:rsidR="00665BD0" w:rsidRPr="00BA77D6" w:rsidDel="00612971">
          <w:delText>AoA tehnik</w:delText>
        </w:r>
        <w:r w:rsidR="00D35FA8" w:rsidDel="00612971">
          <w:delText>e</w:delText>
        </w:r>
        <w:bookmarkEnd w:id="1066"/>
      </w:del>
    </w:p>
    <w:p w14:paraId="557A4CCF" w14:textId="25E5AE72" w:rsidR="00F67E2F" w:rsidDel="00612971" w:rsidRDefault="00F67E2F">
      <w:pPr>
        <w:rPr>
          <w:del w:id="1068" w:author="leksandar komazec" w:date="2022-08-30T23:56:00Z"/>
        </w:rPr>
      </w:pPr>
    </w:p>
    <w:p w14:paraId="4FE1902B" w14:textId="77620255" w:rsidR="007F2028" w:rsidDel="00612971" w:rsidRDefault="007F2028">
      <w:pPr>
        <w:rPr>
          <w:del w:id="1069" w:author="leksandar komazec" w:date="2022-08-30T23:56:00Z"/>
        </w:rPr>
      </w:pPr>
    </w:p>
    <w:p w14:paraId="1B649BD6" w14:textId="06007C8E" w:rsidR="007F2028" w:rsidDel="00612971" w:rsidRDefault="007F2028">
      <w:pPr>
        <w:rPr>
          <w:del w:id="1070" w:author="leksandar komazec" w:date="2022-08-30T23:56:00Z"/>
        </w:rPr>
      </w:pPr>
    </w:p>
    <w:p w14:paraId="7DBB2EE4" w14:textId="5BB708DC" w:rsidR="007F2028" w:rsidRPr="00F67E2F" w:rsidDel="00612971" w:rsidRDefault="007F2028">
      <w:pPr>
        <w:rPr>
          <w:del w:id="1071" w:author="leksandar komazec" w:date="2022-08-30T23:56:00Z"/>
        </w:rPr>
      </w:pPr>
    </w:p>
    <w:p w14:paraId="1102CBFB" w14:textId="2F9A4A45" w:rsidR="00C60CB3" w:rsidRPr="00C60CB3" w:rsidDel="00612971" w:rsidRDefault="00FB2C91">
      <w:pPr>
        <w:pStyle w:val="Heading2"/>
        <w:rPr>
          <w:del w:id="1072" w:author="leksandar komazec" w:date="2022-08-30T23:56:00Z"/>
        </w:rPr>
      </w:pPr>
      <w:bookmarkStart w:id="1073" w:name="_Toc334831965"/>
      <w:bookmarkStart w:id="1074" w:name="_Toc336455876"/>
      <w:del w:id="1075" w:author="leksandar komazec" w:date="2022-08-30T23:56:00Z">
        <w:r w:rsidDel="00612971">
          <w:delText>Određ</w:delText>
        </w:r>
        <w:r w:rsidR="00C60CB3" w:rsidRPr="00C60CB3" w:rsidDel="00612971">
          <w:delText xml:space="preserve">ivanje pozicije senzorskog </w:delText>
        </w:r>
        <w:r w:rsidR="00770821" w:rsidDel="00612971">
          <w:delText>čvor</w:delText>
        </w:r>
        <w:r w:rsidR="00C60CB3" w:rsidRPr="00C60CB3" w:rsidDel="00612971">
          <w:delText>a</w:delText>
        </w:r>
        <w:bookmarkEnd w:id="1073"/>
        <w:bookmarkEnd w:id="1074"/>
      </w:del>
    </w:p>
    <w:p w14:paraId="33580612" w14:textId="60F93540" w:rsidR="008F120C" w:rsidDel="00612971" w:rsidRDefault="008F120C">
      <w:pPr>
        <w:spacing w:after="120" w:afterAutospacing="0"/>
        <w:ind w:firstLine="567"/>
        <w:rPr>
          <w:del w:id="1076" w:author="leksandar komazec" w:date="2022-08-30T23:56:00Z"/>
        </w:rPr>
      </w:pPr>
      <w:del w:id="1077" w:author="leksandar komazec" w:date="2022-08-30T23:56:00Z">
        <w:r w:rsidDel="00612971">
          <w:delText>Kada čvor ima dovoljno informacija o rastojanjima/uglovima u odnosu na druge čvorove može da izračuna svoju poziciju koristeći neku od sledećih tehnika:</w:delText>
        </w:r>
      </w:del>
    </w:p>
    <w:p w14:paraId="52EDA89F" w14:textId="537CCAAA" w:rsidR="008F120C" w:rsidDel="00612971" w:rsidRDefault="008F120C">
      <w:pPr>
        <w:spacing w:after="120" w:afterAutospacing="0"/>
        <w:ind w:firstLine="567"/>
        <w:rPr>
          <w:del w:id="1078" w:author="leksandar komazec" w:date="2022-08-30T23:56:00Z"/>
        </w:rPr>
      </w:pPr>
    </w:p>
    <w:p w14:paraId="026AAB90" w14:textId="0E980813" w:rsidR="008F120C" w:rsidRPr="00FB2C91" w:rsidDel="00612971" w:rsidRDefault="008F120C">
      <w:pPr>
        <w:pStyle w:val="ListParagraph"/>
        <w:numPr>
          <w:ilvl w:val="0"/>
          <w:numId w:val="1"/>
        </w:numPr>
        <w:spacing w:after="120"/>
        <w:ind w:firstLine="567"/>
        <w:contextualSpacing w:val="0"/>
        <w:rPr>
          <w:del w:id="1079" w:author="leksandar komazec" w:date="2022-08-30T23:56:00Z"/>
          <w:sz w:val="24"/>
        </w:rPr>
      </w:pPr>
      <w:del w:id="1080" w:author="leksandar komazec" w:date="2022-08-30T23:56:00Z">
        <w:r w:rsidRPr="00FB2C91" w:rsidDel="00612971">
          <w:rPr>
            <w:sz w:val="24"/>
          </w:rPr>
          <w:delText>Lateracija (Trilateracija, Multilateracija)</w:delText>
        </w:r>
      </w:del>
    </w:p>
    <w:p w14:paraId="514477F2" w14:textId="693FC560" w:rsidR="008F120C" w:rsidRPr="00FB2C91" w:rsidDel="00612971" w:rsidRDefault="008F120C">
      <w:pPr>
        <w:pStyle w:val="ListParagraph"/>
        <w:numPr>
          <w:ilvl w:val="0"/>
          <w:numId w:val="1"/>
        </w:numPr>
        <w:spacing w:after="120"/>
        <w:ind w:firstLine="567"/>
        <w:contextualSpacing w:val="0"/>
        <w:rPr>
          <w:del w:id="1081" w:author="leksandar komazec" w:date="2022-08-30T23:56:00Z"/>
          <w:sz w:val="24"/>
        </w:rPr>
      </w:pPr>
      <w:del w:id="1082" w:author="leksandar komazec" w:date="2022-08-30T23:56:00Z">
        <w:r w:rsidDel="00612971">
          <w:rPr>
            <w:sz w:val="24"/>
          </w:rPr>
          <w:delText>Hiperbolična lateracija</w:delText>
        </w:r>
      </w:del>
    </w:p>
    <w:p w14:paraId="4ABA6771" w14:textId="33889F5C" w:rsidR="008F120C" w:rsidRPr="00FB2C91" w:rsidDel="00612971" w:rsidRDefault="008F120C">
      <w:pPr>
        <w:pStyle w:val="ListParagraph"/>
        <w:numPr>
          <w:ilvl w:val="0"/>
          <w:numId w:val="1"/>
        </w:numPr>
        <w:spacing w:after="120"/>
        <w:ind w:firstLine="567"/>
        <w:contextualSpacing w:val="0"/>
        <w:rPr>
          <w:del w:id="1083" w:author="leksandar komazec" w:date="2022-08-30T23:56:00Z"/>
          <w:sz w:val="24"/>
        </w:rPr>
      </w:pPr>
      <w:del w:id="1084" w:author="leksandar komazec" w:date="2022-08-30T23:56:00Z">
        <w:r w:rsidRPr="00FB2C91" w:rsidDel="00612971">
          <w:rPr>
            <w:sz w:val="24"/>
          </w:rPr>
          <w:delText>Triangulacija</w:delText>
        </w:r>
      </w:del>
    </w:p>
    <w:p w14:paraId="6C1F3370" w14:textId="5825DD7B" w:rsidR="008F120C" w:rsidDel="00612971" w:rsidRDefault="008F120C">
      <w:pPr>
        <w:pStyle w:val="ListParagraph"/>
        <w:numPr>
          <w:ilvl w:val="0"/>
          <w:numId w:val="1"/>
        </w:numPr>
        <w:spacing w:after="120"/>
        <w:ind w:firstLine="567"/>
        <w:contextualSpacing w:val="0"/>
        <w:rPr>
          <w:del w:id="1085" w:author="leksandar komazec" w:date="2022-08-30T23:56:00Z"/>
          <w:i/>
          <w:sz w:val="24"/>
        </w:rPr>
      </w:pPr>
      <w:del w:id="1086" w:author="leksandar komazec" w:date="2022-08-30T23:56:00Z">
        <w:r w:rsidRPr="002E1CD4" w:rsidDel="00612971">
          <w:rPr>
            <w:i/>
            <w:sz w:val="24"/>
          </w:rPr>
          <w:delText>Bounding Box</w:delText>
        </w:r>
      </w:del>
    </w:p>
    <w:p w14:paraId="04054448" w14:textId="3FAEADFF" w:rsidR="008F120C" w:rsidDel="00612971" w:rsidRDefault="008F120C">
      <w:pPr>
        <w:pStyle w:val="ListParagraph"/>
        <w:spacing w:after="120"/>
        <w:ind w:left="0" w:firstLine="567"/>
        <w:contextualSpacing w:val="0"/>
        <w:rPr>
          <w:del w:id="1087" w:author="leksandar komazec" w:date="2022-08-30T23:56:00Z"/>
          <w:sz w:val="24"/>
        </w:rPr>
      </w:pPr>
    </w:p>
    <w:p w14:paraId="5919238B" w14:textId="508EE1A7" w:rsidR="008F120C" w:rsidRPr="00FB2C91" w:rsidDel="00612971" w:rsidRDefault="008F120C">
      <w:pPr>
        <w:pStyle w:val="ListParagraph"/>
        <w:spacing w:after="120"/>
        <w:ind w:left="0" w:firstLine="567"/>
        <w:contextualSpacing w:val="0"/>
        <w:rPr>
          <w:del w:id="1088" w:author="leksandar komazec" w:date="2022-08-30T23:56:00Z"/>
          <w:sz w:val="24"/>
        </w:rPr>
      </w:pPr>
      <w:del w:id="1089" w:author="leksandar komazec" w:date="2022-08-30T23:56:00Z">
        <w:r w:rsidRPr="00FB2C91" w:rsidDel="00612971">
          <w:rPr>
            <w:sz w:val="24"/>
          </w:rPr>
          <w:delText>Odlu</w:delText>
        </w:r>
        <w:r w:rsidDel="00612971">
          <w:rPr>
            <w:sz w:val="24"/>
          </w:rPr>
          <w:delText>ka koja se metoda koristi takođe utič</w:delText>
        </w:r>
        <w:r w:rsidRPr="00FB2C91" w:rsidDel="00612971">
          <w:rPr>
            <w:sz w:val="24"/>
          </w:rPr>
          <w:delText xml:space="preserve">e </w:delText>
        </w:r>
        <w:r w:rsidDel="00612971">
          <w:rPr>
            <w:sz w:val="24"/>
          </w:rPr>
          <w:delText>na tačnost procene lokacije sen</w:delText>
        </w:r>
        <w:r w:rsidRPr="00FB2C91" w:rsidDel="00612971">
          <w:rPr>
            <w:sz w:val="24"/>
          </w:rPr>
          <w:delText>zorskog čvor</w:delText>
        </w:r>
        <w:r w:rsidDel="00612971">
          <w:rPr>
            <w:sz w:val="24"/>
          </w:rPr>
          <w:delText>a. Takođe zavisi i od procesorske moć</w:delText>
        </w:r>
        <w:r w:rsidRPr="00FB2C91" w:rsidDel="00612971">
          <w:rPr>
            <w:sz w:val="24"/>
          </w:rPr>
          <w:delText>i.</w:delText>
        </w:r>
      </w:del>
    </w:p>
    <w:p w14:paraId="34757DD6" w14:textId="14739B56" w:rsidR="008F120C" w:rsidDel="00612971" w:rsidRDefault="008F120C">
      <w:pPr>
        <w:pStyle w:val="ListParagraph"/>
        <w:ind w:left="0"/>
        <w:rPr>
          <w:del w:id="1090" w:author="leksandar komazec" w:date="2022-08-30T23:56:00Z"/>
          <w:sz w:val="24"/>
        </w:rPr>
      </w:pPr>
    </w:p>
    <w:p w14:paraId="1A695BA1" w14:textId="16474577" w:rsidR="00392008" w:rsidDel="00612971" w:rsidRDefault="0064147E">
      <w:pPr>
        <w:pStyle w:val="Heading3"/>
        <w:rPr>
          <w:del w:id="1091" w:author="leksandar komazec" w:date="2022-08-30T23:56:00Z"/>
        </w:rPr>
      </w:pPr>
      <w:bookmarkStart w:id="1092" w:name="_Toc334831966"/>
      <w:bookmarkStart w:id="1093" w:name="_Toc336455877"/>
      <w:del w:id="1094" w:author="leksandar komazec" w:date="2022-08-30T23:56:00Z">
        <w:r w:rsidDel="00612971">
          <w:delText>Lateracija</w:delText>
        </w:r>
        <w:bookmarkEnd w:id="1092"/>
        <w:bookmarkEnd w:id="1093"/>
      </w:del>
    </w:p>
    <w:p w14:paraId="56ECDDA5" w14:textId="1A53A6F1" w:rsidR="008F120C" w:rsidDel="00612971" w:rsidRDefault="008F120C">
      <w:pPr>
        <w:spacing w:after="120" w:afterAutospacing="0"/>
        <w:ind w:firstLine="567"/>
        <w:rPr>
          <w:del w:id="1095" w:author="leksandar komazec" w:date="2022-08-30T23:56:00Z"/>
        </w:rPr>
      </w:pPr>
      <w:del w:id="1096" w:author="leksandar komazec" w:date="2022-08-30T23:56:00Z">
        <w:r w:rsidRPr="00BA77D6" w:rsidDel="00612971">
          <w:delText>Ovaj algoritam kombinuje merenje rastojanja i ugla</w:delText>
        </w:r>
        <w:r w:rsidDel="00612971">
          <w:rPr>
            <w:b/>
          </w:rPr>
          <w:delText xml:space="preserve">, </w:delText>
        </w:r>
        <w:r w:rsidDel="00612971">
          <w:delText>pozicija čvora dobija se rešavanjem lateracionih jednačina (cirkularna i hiperbolička lateracija), gde se nepoznata rastojanja ili razlike rastojanja dobijaju na osnovu merenog parametra RSSI i primenom nekog modela propagacije [2]  [7].</w:delText>
        </w:r>
      </w:del>
    </w:p>
    <w:p w14:paraId="57FFD895" w14:textId="1970A3AF" w:rsidR="008F120C" w:rsidDel="00612971" w:rsidRDefault="008F120C">
      <w:pPr>
        <w:spacing w:after="120" w:afterAutospacing="0"/>
        <w:ind w:firstLine="567"/>
        <w:rPr>
          <w:del w:id="1097" w:author="leksandar komazec" w:date="2022-08-30T23:56:00Z"/>
        </w:rPr>
      </w:pPr>
      <w:del w:id="1098" w:author="leksandar komazec" w:date="2022-08-30T23:56:00Z">
        <w:r w:rsidDel="00612971">
          <w:delText>Lateracija je postupak koji se primenjuje u slučaju kada su poznata rastojanja ili razlike rastojanja između mobilne stanice i barem tri bazne stanice. U oba slučaja dobija se sistem od n nelinearnih jednačina, gde je n broj sidara. Rešavanjem ovog sistema dobija se nepoznata lokacija senzorskog čvora [7]. Lateracija u slučaju kada je n = 3, zove se trilateracija, a za n &gt; 3 zove se multirateracija.</w:delText>
        </w:r>
      </w:del>
    </w:p>
    <w:p w14:paraId="0D24BD93" w14:textId="019A50B2" w:rsidR="008F120C" w:rsidDel="00612971" w:rsidRDefault="008F120C">
      <w:pPr>
        <w:spacing w:after="120" w:afterAutospacing="0"/>
        <w:ind w:firstLine="567"/>
        <w:rPr>
          <w:del w:id="1099" w:author="leksandar komazec" w:date="2022-08-30T23:56:00Z"/>
        </w:rPr>
      </w:pPr>
      <w:del w:id="1100" w:author="leksandar komazec" w:date="2022-08-30T23:56:00Z">
        <w:r w:rsidDel="00612971">
          <w:delText>Lateracija se javlja u 2 oblika:</w:delText>
        </w:r>
      </w:del>
    </w:p>
    <w:p w14:paraId="55896407" w14:textId="2FE7461B" w:rsidR="008F120C" w:rsidDel="00612971" w:rsidRDefault="008F120C">
      <w:pPr>
        <w:spacing w:after="120" w:afterAutospacing="0"/>
        <w:ind w:firstLine="567"/>
        <w:rPr>
          <w:del w:id="1101" w:author="leksandar komazec" w:date="2022-08-30T23:56:00Z"/>
        </w:rPr>
      </w:pPr>
      <w:del w:id="1102" w:author="leksandar komazec" w:date="2022-08-30T23:56:00Z">
        <w:r w:rsidDel="00612971">
          <w:delText>1. cirkularna lateracija: kada su poznata rastojanja između senzorskog čvora i sidra</w:delText>
        </w:r>
      </w:del>
    </w:p>
    <w:p w14:paraId="12CF4028" w14:textId="061C5978" w:rsidR="008F120C" w:rsidDel="00612971" w:rsidRDefault="008F120C">
      <w:pPr>
        <w:spacing w:after="120" w:afterAutospacing="0"/>
        <w:ind w:firstLine="567"/>
        <w:rPr>
          <w:del w:id="1103" w:author="leksandar komazec" w:date="2022-08-30T23:56:00Z"/>
        </w:rPr>
      </w:pPr>
      <w:del w:id="1104" w:author="leksandar komazec" w:date="2022-08-30T23:56:00Z">
        <w:r w:rsidDel="00612971">
          <w:delText>2. hiperbolička lateracija: kada su poznate razlike rastojanja između senzorskog čvora i sidra.</w:delText>
        </w:r>
      </w:del>
    </w:p>
    <w:p w14:paraId="33DCE951" w14:textId="08A10B31" w:rsidR="008F120C" w:rsidDel="00612971" w:rsidRDefault="008F120C">
      <w:pPr>
        <w:spacing w:after="120" w:afterAutospacing="0"/>
        <w:ind w:firstLine="567"/>
        <w:rPr>
          <w:del w:id="1105" w:author="leksandar komazec" w:date="2022-08-30T23:56:00Z"/>
        </w:rPr>
      </w:pPr>
    </w:p>
    <w:p w14:paraId="3CEF9767" w14:textId="255BCB73" w:rsidR="008F120C" w:rsidDel="00612971" w:rsidRDefault="008F120C">
      <w:pPr>
        <w:spacing w:after="120" w:afterAutospacing="0"/>
        <w:ind w:firstLine="567"/>
        <w:rPr>
          <w:del w:id="1106" w:author="leksandar komazec" w:date="2022-08-30T23:56:00Z"/>
        </w:rPr>
      </w:pPr>
      <w:del w:id="1107" w:author="leksandar komazec" w:date="2022-08-30T23:56:00Z">
        <w:r w:rsidDel="00612971">
          <w:delText>Inače, rastojanja koja su osnova oba lateraciona metoda se dobijaju merenjem vremena propagacije signala između senzorskog čvora i sidra (ToA) ili vremenskih razlika propagacije signala između senzorskog čvora i sidra (TDoA), takođe se mogu dobiti merenjem snage signala na prijemu.</w:delText>
        </w:r>
      </w:del>
    </w:p>
    <w:p w14:paraId="4E900F20" w14:textId="4D98C5C8" w:rsidR="00F67E2F" w:rsidDel="00612971" w:rsidRDefault="00F67E2F">
      <w:pPr>
        <w:spacing w:after="120" w:afterAutospacing="0"/>
        <w:ind w:firstLine="567"/>
        <w:rPr>
          <w:del w:id="1108" w:author="leksandar komazec" w:date="2022-08-30T23:56:00Z"/>
        </w:rPr>
      </w:pPr>
    </w:p>
    <w:p w14:paraId="07A12E1F" w14:textId="78E85CAC" w:rsidR="007F2028" w:rsidDel="00612971" w:rsidRDefault="007F2028">
      <w:pPr>
        <w:spacing w:after="120" w:afterAutospacing="0"/>
        <w:ind w:firstLine="567"/>
        <w:rPr>
          <w:del w:id="1109" w:author="leksandar komazec" w:date="2022-08-30T23:56:00Z"/>
        </w:rPr>
      </w:pPr>
    </w:p>
    <w:p w14:paraId="4D731987" w14:textId="05383C95" w:rsidR="007F2028" w:rsidDel="00612971" w:rsidRDefault="007F2028">
      <w:pPr>
        <w:spacing w:after="120" w:afterAutospacing="0"/>
        <w:ind w:firstLine="567"/>
        <w:rPr>
          <w:del w:id="1110" w:author="leksandar komazec" w:date="2022-08-30T23:56:00Z"/>
        </w:rPr>
      </w:pPr>
    </w:p>
    <w:p w14:paraId="53A727B5" w14:textId="5978CA9D" w:rsidR="007F2028" w:rsidDel="00612971" w:rsidRDefault="007F2028">
      <w:pPr>
        <w:spacing w:after="120" w:afterAutospacing="0"/>
        <w:ind w:firstLine="567"/>
        <w:rPr>
          <w:del w:id="1111" w:author="leksandar komazec" w:date="2022-08-30T23:56:00Z"/>
        </w:rPr>
      </w:pPr>
    </w:p>
    <w:p w14:paraId="4EAB3886" w14:textId="0A01C281" w:rsidR="007F2028" w:rsidDel="00612971" w:rsidRDefault="007F2028">
      <w:pPr>
        <w:spacing w:after="120" w:afterAutospacing="0"/>
        <w:ind w:firstLine="567"/>
        <w:rPr>
          <w:del w:id="1112" w:author="leksandar komazec" w:date="2022-08-30T23:56:00Z"/>
        </w:rPr>
      </w:pPr>
    </w:p>
    <w:p w14:paraId="19A44A7E" w14:textId="3DA60780" w:rsidR="00392008" w:rsidRPr="003671BC" w:rsidDel="00612971" w:rsidRDefault="00E876C6">
      <w:pPr>
        <w:pStyle w:val="Heading3"/>
        <w:rPr>
          <w:del w:id="1113" w:author="leksandar komazec" w:date="2022-08-30T23:56:00Z"/>
        </w:rPr>
      </w:pPr>
      <w:bookmarkStart w:id="1114" w:name="_Toc334831967"/>
      <w:bookmarkStart w:id="1115" w:name="_Toc336455878"/>
      <w:del w:id="1116" w:author="leksandar komazec" w:date="2022-08-30T23:56:00Z">
        <w:r w:rsidDel="00612971">
          <w:delText>Multi</w:delText>
        </w:r>
        <w:r w:rsidR="00BE6412" w:rsidDel="00612971">
          <w:delText>l</w:delText>
        </w:r>
        <w:r w:rsidDel="00612971">
          <w:delText>ateracija</w:delText>
        </w:r>
        <w:bookmarkEnd w:id="1114"/>
        <w:bookmarkEnd w:id="1115"/>
        <w:r w:rsidR="00392008" w:rsidRPr="003671BC" w:rsidDel="00612971">
          <w:delText xml:space="preserve"> </w:delText>
        </w:r>
      </w:del>
    </w:p>
    <w:p w14:paraId="4ECA8722" w14:textId="6F54268D" w:rsidR="008F120C" w:rsidDel="00612971" w:rsidRDefault="008F120C">
      <w:pPr>
        <w:spacing w:after="120" w:afterAutospacing="0"/>
        <w:ind w:firstLine="567"/>
        <w:rPr>
          <w:del w:id="1117" w:author="leksandar komazec" w:date="2022-08-30T23:56:00Z"/>
        </w:rPr>
      </w:pPr>
      <w:del w:id="1118" w:author="leksandar komazec" w:date="2022-08-30T23:56:00Z">
        <w:r w:rsidDel="00612971">
          <w:delText xml:space="preserve">Multilateracija u suštini </w:delText>
        </w:r>
        <w:r w:rsidRPr="00813A37" w:rsidDel="00612971">
          <w:delText>prora</w:delText>
        </w:r>
        <w:r w:rsidDel="00612971">
          <w:delText>č</w:delText>
        </w:r>
        <w:r w:rsidRPr="00813A37" w:rsidDel="00612971">
          <w:delText>unava presek kru</w:delText>
        </w:r>
        <w:r w:rsidDel="00612971">
          <w:delText>ž</w:delText>
        </w:r>
        <w:r w:rsidRPr="00813A37" w:rsidDel="00612971">
          <w:delText>nica</w:delText>
        </w:r>
        <w:r w:rsidDel="00612971">
          <w:delText xml:space="preserve"> i</w:delText>
        </w:r>
        <w:r w:rsidRPr="00813A37" w:rsidDel="00612971">
          <w:delText xml:space="preserve"> ukoliko ih imamo tri ona se zove </w:delText>
        </w:r>
        <w:r w:rsidDel="00612971">
          <w:delText>t</w:delText>
        </w:r>
        <w:r w:rsidRPr="00813A37" w:rsidDel="00612971">
          <w:delText>rilateracija.</w:delText>
        </w:r>
        <w:r w:rsidDel="00612971">
          <w:delText xml:space="preserve"> Proračun lokacije nepoznatog senzorskog čvora se radi na sledeći način.</w:delText>
        </w:r>
      </w:del>
    </w:p>
    <w:p w14:paraId="4AAF0881" w14:textId="1C976636" w:rsidR="008F120C" w:rsidDel="00612971" w:rsidRDefault="008F120C">
      <w:pPr>
        <w:spacing w:after="120" w:afterAutospacing="0"/>
        <w:ind w:firstLine="567"/>
        <w:rPr>
          <w:del w:id="1119" w:author="leksandar komazec" w:date="2022-08-30T23:56:00Z"/>
        </w:rPr>
      </w:pPr>
      <w:del w:id="1120" w:author="leksandar komazec" w:date="2022-08-30T23:56:00Z">
        <w:r w:rsidDel="00612971">
          <w:delText>Ako su (x</w:delText>
        </w:r>
        <w:r w:rsidRPr="00804281" w:rsidDel="00612971">
          <w:rPr>
            <w:vertAlign w:val="subscript"/>
          </w:rPr>
          <w:delText>i</w:delText>
        </w:r>
        <w:r w:rsidDel="00612971">
          <w:delText>, y</w:delText>
        </w:r>
        <w:r w:rsidRPr="00804281" w:rsidDel="00612971">
          <w:rPr>
            <w:vertAlign w:val="subscript"/>
          </w:rPr>
          <w:delText>i</w:delText>
        </w:r>
        <w:r w:rsidDel="00612971">
          <w:delText>) poznate koordiante sidra u Dekartovom koordinatnom sistemu, (x, y) nepoznate koordinate senzorskog čvora, a rastojanje d</w:delText>
        </w:r>
        <w:r w:rsidRPr="00804281" w:rsidDel="00612971">
          <w:rPr>
            <w:vertAlign w:val="subscript"/>
          </w:rPr>
          <w:delText>i</w:delText>
        </w:r>
        <w:r w:rsidDel="00612971">
          <w:delText xml:space="preserve"> je poznato (dobijeno merenjem ToA, TDoA, RSSI ili nekom drugom metodom) rešava se sistem jednačina(za i</w:delText>
        </w:r>
        <w:r w:rsidR="00E439B8" w:rsidRPr="00E439B8" w:rsidDel="00612971">
          <w:rPr>
            <w:position w:val="-6"/>
          </w:rPr>
          <w:object w:dxaOrig="220" w:dyaOrig="260" w14:anchorId="3C1A2B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2.75pt" o:ole="">
              <v:imagedata r:id="rId24" o:title=""/>
            </v:shape>
            <o:OLEObject Type="Embed" ProgID="Equation.3" ShapeID="_x0000_i1025" DrawAspect="Content" ObjectID="_1723754383" r:id="rId25"/>
          </w:object>
        </w:r>
        <w:r w:rsidDel="00612971">
          <w:delText>3) [7]:</w:delText>
        </w:r>
      </w:del>
    </w:p>
    <w:p w14:paraId="37E61EF2" w14:textId="7738EC92" w:rsidR="00392008" w:rsidDel="00612971" w:rsidRDefault="00392008">
      <w:pPr>
        <w:contextualSpacing/>
        <w:rPr>
          <w:del w:id="1121" w:author="leksandar komazec" w:date="2022-08-30T23:56:00Z"/>
        </w:rPr>
      </w:pPr>
    </w:p>
    <w:p w14:paraId="123DFAD7" w14:textId="478FE38B" w:rsidR="00392008" w:rsidDel="00612971" w:rsidRDefault="00392008">
      <w:pPr>
        <w:contextualSpacing/>
        <w:jc w:val="right"/>
        <w:rPr>
          <w:del w:id="1122" w:author="leksandar komazec" w:date="2022-08-30T23:56:00Z"/>
        </w:rPr>
      </w:pPr>
      <w:del w:id="1123" w:author="leksandar komazec" w:date="2022-08-30T23:56:00Z">
        <w:r w:rsidDel="00612971">
          <w:tab/>
        </w:r>
        <w:r w:rsidDel="00612971">
          <w:tab/>
        </w:r>
      </w:del>
      <m:oMath>
        <m:d>
          <m:dPr>
            <m:begChr m:val="{"/>
            <m:endChr m:val=""/>
            <m:ctrlPr>
              <w:del w:id="1124" w:author="leksandar komazec" w:date="2022-08-30T23:56:00Z">
                <w:rPr>
                  <w:rFonts w:ascii="Cambria Math" w:hAnsi="Cambria Math"/>
                </w:rPr>
              </w:del>
            </m:ctrlPr>
          </m:dPr>
          <m:e>
            <m:eqArr>
              <m:eqArrPr>
                <m:ctrlPr>
                  <w:del w:id="1125" w:author="leksandar komazec" w:date="2022-08-30T23:56:00Z">
                    <w:rPr>
                      <w:rFonts w:ascii="Cambria Math" w:hAnsi="Cambria Math"/>
                    </w:rPr>
                  </w:del>
                </m:ctrlPr>
              </m:eqArrPr>
              <m:e>
                <m:sSup>
                  <m:sSupPr>
                    <m:ctrlPr>
                      <w:del w:id="1126" w:author="leksandar komazec" w:date="2022-08-30T23:56:00Z">
                        <w:rPr>
                          <w:rFonts w:ascii="Cambria Math" w:hAnsi="Cambria Math"/>
                        </w:rPr>
                      </w:del>
                    </m:ctrlPr>
                  </m:sSupPr>
                  <m:e>
                    <m:r>
                      <w:del w:id="1127" w:author="leksandar komazec" w:date="2022-08-30T23:56:00Z">
                        <m:rPr>
                          <m:sty m:val="p"/>
                        </m:rPr>
                        <w:rPr>
                          <w:rFonts w:ascii="Cambria Math" w:hAnsi="Cambria Math"/>
                        </w:rPr>
                        <m:t>(</m:t>
                      </w:del>
                    </m:r>
                    <m:sSub>
                      <m:sSubPr>
                        <m:ctrlPr>
                          <w:del w:id="1128" w:author="leksandar komazec" w:date="2022-08-30T23:56:00Z">
                            <w:rPr>
                              <w:rFonts w:ascii="Cambria Math" w:hAnsi="Cambria Math"/>
                            </w:rPr>
                          </w:del>
                        </m:ctrlPr>
                      </m:sSubPr>
                      <m:e>
                        <m:r>
                          <w:del w:id="1129" w:author="leksandar komazec" w:date="2022-08-30T23:56:00Z">
                            <m:rPr>
                              <m:sty m:val="p"/>
                            </m:rPr>
                            <w:rPr>
                              <w:rFonts w:ascii="Cambria Math" w:hAnsi="Cambria Math"/>
                            </w:rPr>
                            <m:t>x</m:t>
                          </w:del>
                        </m:r>
                      </m:e>
                      <m:sub>
                        <m:r>
                          <w:del w:id="1130" w:author="leksandar komazec" w:date="2022-08-30T23:56:00Z">
                            <m:rPr>
                              <m:sty m:val="p"/>
                            </m:rPr>
                            <w:rPr>
                              <w:rFonts w:ascii="Cambria Math" w:hAnsi="Cambria Math"/>
                            </w:rPr>
                            <m:t>1</m:t>
                          </w:del>
                        </m:r>
                      </m:sub>
                    </m:sSub>
                    <m:r>
                      <w:del w:id="1131" w:author="leksandar komazec" w:date="2022-08-30T23:56:00Z">
                        <m:rPr>
                          <m:sty m:val="p"/>
                        </m:rPr>
                        <w:rPr>
                          <w:rFonts w:ascii="Cambria Math" w:hAnsi="Cambria Math"/>
                        </w:rPr>
                        <m:t>-x)</m:t>
                      </w:del>
                    </m:r>
                  </m:e>
                  <m:sup>
                    <m:r>
                      <w:del w:id="1132" w:author="leksandar komazec" w:date="2022-08-30T23:56:00Z">
                        <m:rPr>
                          <m:sty m:val="p"/>
                        </m:rPr>
                        <w:rPr>
                          <w:rFonts w:ascii="Cambria Math" w:hAnsi="Cambria Math"/>
                        </w:rPr>
                        <m:t xml:space="preserve">2 </m:t>
                      </w:del>
                    </m:r>
                  </m:sup>
                </m:sSup>
                <m:r>
                  <w:del w:id="1133" w:author="leksandar komazec" w:date="2022-08-30T23:56:00Z">
                    <m:rPr>
                      <m:sty m:val="p"/>
                    </m:rPr>
                    <w:rPr>
                      <w:rFonts w:ascii="Cambria Math" w:hAnsi="Cambria Math"/>
                    </w:rPr>
                    <m:t>+</m:t>
                  </w:del>
                </m:r>
                <m:sSup>
                  <m:sSupPr>
                    <m:ctrlPr>
                      <w:del w:id="1134" w:author="leksandar komazec" w:date="2022-08-30T23:56:00Z">
                        <w:rPr>
                          <w:rFonts w:ascii="Cambria Math" w:hAnsi="Cambria Math"/>
                        </w:rPr>
                      </w:del>
                    </m:ctrlPr>
                  </m:sSupPr>
                  <m:e>
                    <m:r>
                      <w:del w:id="1135" w:author="leksandar komazec" w:date="2022-08-30T23:56:00Z">
                        <m:rPr>
                          <m:sty m:val="p"/>
                        </m:rPr>
                        <w:rPr>
                          <w:rFonts w:ascii="Cambria Math" w:hAnsi="Cambria Math"/>
                        </w:rPr>
                        <m:t>(</m:t>
                      </w:del>
                    </m:r>
                    <m:sSub>
                      <m:sSubPr>
                        <m:ctrlPr>
                          <w:del w:id="1136" w:author="leksandar komazec" w:date="2022-08-30T23:56:00Z">
                            <w:rPr>
                              <w:rFonts w:ascii="Cambria Math" w:hAnsi="Cambria Math"/>
                            </w:rPr>
                          </w:del>
                        </m:ctrlPr>
                      </m:sSubPr>
                      <m:e>
                        <m:r>
                          <w:del w:id="1137" w:author="leksandar komazec" w:date="2022-08-30T23:56:00Z">
                            <m:rPr>
                              <m:sty m:val="p"/>
                            </m:rPr>
                            <w:rPr>
                              <w:rFonts w:ascii="Cambria Math" w:hAnsi="Cambria Math"/>
                            </w:rPr>
                            <m:t>y</m:t>
                          </w:del>
                        </m:r>
                      </m:e>
                      <m:sub>
                        <m:r>
                          <w:del w:id="1138" w:author="leksandar komazec" w:date="2022-08-30T23:56:00Z">
                            <m:rPr>
                              <m:sty m:val="p"/>
                            </m:rPr>
                            <w:rPr>
                              <w:rFonts w:ascii="Cambria Math" w:hAnsi="Cambria Math"/>
                            </w:rPr>
                            <m:t>1</m:t>
                          </w:del>
                        </m:r>
                      </m:sub>
                    </m:sSub>
                    <m:r>
                      <w:del w:id="1139" w:author="leksandar komazec" w:date="2022-08-30T23:56:00Z">
                        <m:rPr>
                          <m:sty m:val="p"/>
                        </m:rPr>
                        <w:rPr>
                          <w:rFonts w:ascii="Cambria Math" w:hAnsi="Cambria Math"/>
                        </w:rPr>
                        <m:t>-y)</m:t>
                      </w:del>
                    </m:r>
                  </m:e>
                  <m:sup>
                    <m:r>
                      <w:del w:id="1140" w:author="leksandar komazec" w:date="2022-08-30T23:56:00Z">
                        <m:rPr>
                          <m:sty m:val="p"/>
                        </m:rPr>
                        <w:rPr>
                          <w:rFonts w:ascii="Cambria Math" w:hAnsi="Cambria Math"/>
                        </w:rPr>
                        <m:t>2</m:t>
                      </w:del>
                    </m:r>
                  </m:sup>
                </m:sSup>
                <m:r>
                  <w:del w:id="1141" w:author="leksandar komazec" w:date="2022-08-30T23:56:00Z">
                    <m:rPr>
                      <m:sty m:val="p"/>
                    </m:rPr>
                    <w:rPr>
                      <w:rFonts w:ascii="Cambria Math" w:hAnsi="Cambria Math"/>
                    </w:rPr>
                    <m:t>=</m:t>
                  </w:del>
                </m:r>
                <m:sSubSup>
                  <m:sSubSupPr>
                    <m:ctrlPr>
                      <w:del w:id="1142" w:author="leksandar komazec" w:date="2022-08-30T23:56:00Z">
                        <w:rPr>
                          <w:rFonts w:ascii="Cambria Math" w:hAnsi="Cambria Math"/>
                        </w:rPr>
                      </w:del>
                    </m:ctrlPr>
                  </m:sSubSupPr>
                  <m:e>
                    <m:r>
                      <w:del w:id="1143" w:author="leksandar komazec" w:date="2022-08-30T23:56:00Z">
                        <m:rPr>
                          <m:sty m:val="p"/>
                        </m:rPr>
                        <w:rPr>
                          <w:rFonts w:ascii="Cambria Math" w:hAnsi="Cambria Math"/>
                        </w:rPr>
                        <m:t>d</m:t>
                      </w:del>
                    </m:r>
                  </m:e>
                  <m:sub>
                    <m:r>
                      <w:del w:id="1144" w:author="leksandar komazec" w:date="2022-08-30T23:56:00Z">
                        <m:rPr>
                          <m:sty m:val="p"/>
                        </m:rPr>
                        <w:rPr>
                          <w:rFonts w:ascii="Cambria Math" w:hAnsi="Cambria Math"/>
                        </w:rPr>
                        <m:t>1</m:t>
                      </w:del>
                    </m:r>
                  </m:sub>
                  <m:sup>
                    <m:r>
                      <w:del w:id="1145" w:author="leksandar komazec" w:date="2022-08-30T23:56:00Z">
                        <m:rPr>
                          <m:sty m:val="p"/>
                        </m:rPr>
                        <w:rPr>
                          <w:rFonts w:ascii="Cambria Math" w:hAnsi="Cambria Math"/>
                        </w:rPr>
                        <m:t>2</m:t>
                      </w:del>
                    </m:r>
                  </m:sup>
                </m:sSubSup>
              </m:e>
              <m:e>
                <m:r>
                  <w:del w:id="1146" w:author="leksandar komazec" w:date="2022-08-30T23:56:00Z">
                    <m:rPr>
                      <m:sty m:val="p"/>
                    </m:rPr>
                    <w:rPr>
                      <w:rFonts w:ascii="Cambria Math" w:hAnsi="Cambria Math"/>
                    </w:rPr>
                    <m:t>…</m:t>
                  </w:del>
                </m:r>
              </m:e>
              <m:e>
                <m:sSup>
                  <m:sSupPr>
                    <m:ctrlPr>
                      <w:del w:id="1147" w:author="leksandar komazec" w:date="2022-08-30T23:56:00Z">
                        <w:rPr>
                          <w:rFonts w:ascii="Cambria Math" w:hAnsi="Cambria Math"/>
                        </w:rPr>
                      </w:del>
                    </m:ctrlPr>
                  </m:sSupPr>
                  <m:e>
                    <m:r>
                      <w:del w:id="1148" w:author="leksandar komazec" w:date="2022-08-30T23:56:00Z">
                        <m:rPr>
                          <m:sty m:val="p"/>
                        </m:rPr>
                        <w:rPr>
                          <w:rFonts w:ascii="Cambria Math" w:hAnsi="Cambria Math"/>
                        </w:rPr>
                        <m:t>(</m:t>
                      </w:del>
                    </m:r>
                    <m:sSub>
                      <m:sSubPr>
                        <m:ctrlPr>
                          <w:del w:id="1149" w:author="leksandar komazec" w:date="2022-08-30T23:56:00Z">
                            <w:rPr>
                              <w:rFonts w:ascii="Cambria Math" w:hAnsi="Cambria Math"/>
                            </w:rPr>
                          </w:del>
                        </m:ctrlPr>
                      </m:sSubPr>
                      <m:e>
                        <m:r>
                          <w:del w:id="1150" w:author="leksandar komazec" w:date="2022-08-30T23:56:00Z">
                            <m:rPr>
                              <m:sty m:val="p"/>
                            </m:rPr>
                            <w:rPr>
                              <w:rFonts w:ascii="Cambria Math" w:hAnsi="Cambria Math"/>
                            </w:rPr>
                            <m:t>x</m:t>
                          </w:del>
                        </m:r>
                      </m:e>
                      <m:sub>
                        <m:r>
                          <w:del w:id="1151" w:author="leksandar komazec" w:date="2022-08-30T23:56:00Z">
                            <m:rPr>
                              <m:sty m:val="p"/>
                            </m:rPr>
                            <w:rPr>
                              <w:rFonts w:ascii="Cambria Math" w:hAnsi="Cambria Math"/>
                            </w:rPr>
                            <m:t>n</m:t>
                          </w:del>
                        </m:r>
                      </m:sub>
                    </m:sSub>
                    <m:r>
                      <w:del w:id="1152" w:author="leksandar komazec" w:date="2022-08-30T23:56:00Z">
                        <m:rPr>
                          <m:sty m:val="p"/>
                        </m:rPr>
                        <w:rPr>
                          <w:rFonts w:ascii="Cambria Math" w:hAnsi="Cambria Math"/>
                        </w:rPr>
                        <m:t>-x)</m:t>
                      </w:del>
                    </m:r>
                  </m:e>
                  <m:sup>
                    <m:r>
                      <w:del w:id="1153" w:author="leksandar komazec" w:date="2022-08-30T23:56:00Z">
                        <m:rPr>
                          <m:sty m:val="p"/>
                        </m:rPr>
                        <w:rPr>
                          <w:rFonts w:ascii="Cambria Math" w:hAnsi="Cambria Math"/>
                        </w:rPr>
                        <m:t xml:space="preserve">2 </m:t>
                      </w:del>
                    </m:r>
                  </m:sup>
                </m:sSup>
                <m:r>
                  <w:del w:id="1154" w:author="leksandar komazec" w:date="2022-08-30T23:56:00Z">
                    <m:rPr>
                      <m:sty m:val="p"/>
                    </m:rPr>
                    <w:rPr>
                      <w:rFonts w:ascii="Cambria Math" w:hAnsi="Cambria Math"/>
                    </w:rPr>
                    <m:t>+</m:t>
                  </w:del>
                </m:r>
                <m:sSup>
                  <m:sSupPr>
                    <m:ctrlPr>
                      <w:del w:id="1155" w:author="leksandar komazec" w:date="2022-08-30T23:56:00Z">
                        <w:rPr>
                          <w:rFonts w:ascii="Cambria Math" w:hAnsi="Cambria Math"/>
                        </w:rPr>
                      </w:del>
                    </m:ctrlPr>
                  </m:sSupPr>
                  <m:e>
                    <m:r>
                      <w:del w:id="1156" w:author="leksandar komazec" w:date="2022-08-30T23:56:00Z">
                        <m:rPr>
                          <m:sty m:val="p"/>
                        </m:rPr>
                        <w:rPr>
                          <w:rFonts w:ascii="Cambria Math" w:hAnsi="Cambria Math"/>
                        </w:rPr>
                        <m:t>(</m:t>
                      </w:del>
                    </m:r>
                    <m:sSub>
                      <m:sSubPr>
                        <m:ctrlPr>
                          <w:del w:id="1157" w:author="leksandar komazec" w:date="2022-08-30T23:56:00Z">
                            <w:rPr>
                              <w:rFonts w:ascii="Cambria Math" w:hAnsi="Cambria Math"/>
                            </w:rPr>
                          </w:del>
                        </m:ctrlPr>
                      </m:sSubPr>
                      <m:e>
                        <m:r>
                          <w:del w:id="1158" w:author="leksandar komazec" w:date="2022-08-30T23:56:00Z">
                            <m:rPr>
                              <m:sty m:val="p"/>
                            </m:rPr>
                            <w:rPr>
                              <w:rFonts w:ascii="Cambria Math" w:hAnsi="Cambria Math"/>
                            </w:rPr>
                            <m:t>y</m:t>
                          </w:del>
                        </m:r>
                      </m:e>
                      <m:sub>
                        <m:r>
                          <w:del w:id="1159" w:author="leksandar komazec" w:date="2022-08-30T23:56:00Z">
                            <m:rPr>
                              <m:sty m:val="p"/>
                            </m:rPr>
                            <w:rPr>
                              <w:rFonts w:ascii="Cambria Math" w:hAnsi="Cambria Math"/>
                            </w:rPr>
                            <m:t>n</m:t>
                          </w:del>
                        </m:r>
                      </m:sub>
                    </m:sSub>
                    <m:r>
                      <w:del w:id="1160" w:author="leksandar komazec" w:date="2022-08-30T23:56:00Z">
                        <m:rPr>
                          <m:sty m:val="p"/>
                        </m:rPr>
                        <w:rPr>
                          <w:rFonts w:ascii="Cambria Math" w:hAnsi="Cambria Math"/>
                        </w:rPr>
                        <m:t>-y)</m:t>
                      </w:del>
                    </m:r>
                  </m:e>
                  <m:sup>
                    <m:r>
                      <w:del w:id="1161" w:author="leksandar komazec" w:date="2022-08-30T23:56:00Z">
                        <m:rPr>
                          <m:sty m:val="p"/>
                        </m:rPr>
                        <w:rPr>
                          <w:rFonts w:ascii="Cambria Math" w:hAnsi="Cambria Math"/>
                        </w:rPr>
                        <m:t>2</m:t>
                      </w:del>
                    </m:r>
                  </m:sup>
                </m:sSup>
                <m:r>
                  <w:del w:id="1162" w:author="leksandar komazec" w:date="2022-08-30T23:56:00Z">
                    <m:rPr>
                      <m:sty m:val="p"/>
                    </m:rPr>
                    <w:rPr>
                      <w:rFonts w:ascii="Cambria Math" w:hAnsi="Cambria Math"/>
                    </w:rPr>
                    <m:t>=</m:t>
                  </w:del>
                </m:r>
                <m:sSubSup>
                  <m:sSubSupPr>
                    <m:ctrlPr>
                      <w:del w:id="1163" w:author="leksandar komazec" w:date="2022-08-30T23:56:00Z">
                        <w:rPr>
                          <w:rFonts w:ascii="Cambria Math" w:hAnsi="Cambria Math"/>
                        </w:rPr>
                      </w:del>
                    </m:ctrlPr>
                  </m:sSubSupPr>
                  <m:e>
                    <m:r>
                      <w:del w:id="1164" w:author="leksandar komazec" w:date="2022-08-30T23:56:00Z">
                        <m:rPr>
                          <m:sty m:val="p"/>
                        </m:rPr>
                        <w:rPr>
                          <w:rFonts w:ascii="Cambria Math" w:hAnsi="Cambria Math"/>
                        </w:rPr>
                        <m:t>d</m:t>
                      </w:del>
                    </m:r>
                  </m:e>
                  <m:sub>
                    <m:r>
                      <w:del w:id="1165" w:author="leksandar komazec" w:date="2022-08-30T23:56:00Z">
                        <m:rPr>
                          <m:sty m:val="p"/>
                        </m:rPr>
                        <w:rPr>
                          <w:rFonts w:ascii="Cambria Math" w:hAnsi="Cambria Math"/>
                        </w:rPr>
                        <m:t>n</m:t>
                      </w:del>
                    </m:r>
                  </m:sub>
                  <m:sup>
                    <m:r>
                      <w:del w:id="1166" w:author="leksandar komazec" w:date="2022-08-30T23:56:00Z">
                        <m:rPr>
                          <m:sty m:val="p"/>
                        </m:rPr>
                        <w:rPr>
                          <w:rFonts w:ascii="Cambria Math" w:hAnsi="Cambria Math"/>
                        </w:rPr>
                        <m:t>2</m:t>
                      </w:del>
                    </m:r>
                  </m:sup>
                </m:sSubSup>
              </m:e>
            </m:eqArr>
          </m:e>
        </m:d>
      </m:oMath>
      <w:del w:id="1167" w:author="leksandar komazec" w:date="2022-08-30T23:56:00Z">
        <w:r w:rsidDel="00612971">
          <w:tab/>
        </w:r>
        <w:r w:rsidDel="00612971">
          <w:tab/>
        </w:r>
        <w:r w:rsidDel="00612971">
          <w:tab/>
        </w:r>
        <w:r w:rsidDel="00612971">
          <w:tab/>
        </w:r>
        <w:r w:rsidDel="00612971">
          <w:tab/>
          <w:delText>(</w:delText>
        </w:r>
        <w:r w:rsidR="00523FCF" w:rsidDel="00612971">
          <w:delText>5</w:delText>
        </w:r>
        <w:r w:rsidDel="00612971">
          <w:delText>)</w:delText>
        </w:r>
      </w:del>
    </w:p>
    <w:p w14:paraId="6ECCC42C" w14:textId="76192CC0" w:rsidR="00E876C6" w:rsidDel="00612971" w:rsidRDefault="00E876C6">
      <w:pPr>
        <w:contextualSpacing/>
        <w:rPr>
          <w:del w:id="1168" w:author="leksandar komazec" w:date="2022-08-30T23:56:00Z"/>
        </w:rPr>
      </w:pPr>
    </w:p>
    <w:p w14:paraId="408EC36C" w14:textId="2FF2B44E" w:rsidR="00E876C6" w:rsidDel="00612971" w:rsidRDefault="00DA1D9D">
      <w:pPr>
        <w:contextualSpacing/>
        <w:rPr>
          <w:del w:id="1169" w:author="leksandar komazec" w:date="2022-08-30T23:56:00Z"/>
        </w:rPr>
      </w:pPr>
      <w:del w:id="1170" w:author="leksandar komazec" w:date="2022-08-30T23:56:00Z">
        <w:r w:rsidDel="00612971">
          <w:tab/>
        </w:r>
        <w:r w:rsidR="008E77F4" w:rsidDel="00612971">
          <w:delText>Oduzimanjem zadnje jednač</w:delText>
        </w:r>
        <w:r w:rsidR="00E876C6" w:rsidDel="00612971">
          <w:delText>ine od os</w:delText>
        </w:r>
        <w:r w:rsidR="008E77F4" w:rsidDel="00612971">
          <w:delText>talih n-1 sistem možemo svesti na sledeć</w:delText>
        </w:r>
        <w:r w:rsidR="00E876C6" w:rsidDel="00612971">
          <w:delText>e:</w:delText>
        </w:r>
      </w:del>
    </w:p>
    <w:p w14:paraId="3FEBCE64" w14:textId="0CFBE9C2" w:rsidR="00E876C6" w:rsidDel="00612971" w:rsidRDefault="00E876C6">
      <w:pPr>
        <w:contextualSpacing/>
        <w:rPr>
          <w:del w:id="1171" w:author="leksandar komazec" w:date="2022-08-30T23:56:00Z"/>
        </w:rPr>
      </w:pPr>
    </w:p>
    <w:p w14:paraId="5459A918" w14:textId="0017208C" w:rsidR="00392008" w:rsidDel="00612971" w:rsidRDefault="00000000">
      <w:pPr>
        <w:contextualSpacing/>
        <w:jc w:val="right"/>
        <w:rPr>
          <w:del w:id="1172" w:author="leksandar komazec" w:date="2022-08-30T23:56:00Z"/>
        </w:rPr>
      </w:pPr>
      <m:oMath>
        <m:d>
          <m:dPr>
            <m:begChr m:val="{"/>
            <m:endChr m:val=""/>
            <m:ctrlPr>
              <w:del w:id="1173" w:author="leksandar komazec" w:date="2022-08-30T23:56:00Z">
                <w:rPr>
                  <w:rFonts w:ascii="Cambria Math" w:hAnsi="Cambria Math"/>
                  <w:i/>
                </w:rPr>
              </w:del>
            </m:ctrlPr>
          </m:dPr>
          <m:e>
            <m:eqArr>
              <m:eqArrPr>
                <m:ctrlPr>
                  <w:del w:id="1174" w:author="leksandar komazec" w:date="2022-08-30T23:56:00Z">
                    <w:rPr>
                      <w:rFonts w:ascii="Cambria Math" w:hAnsi="Cambria Math"/>
                    </w:rPr>
                  </w:del>
                </m:ctrlPr>
              </m:eqArrPr>
              <m:e>
                <m:sSup>
                  <m:sSupPr>
                    <m:ctrlPr>
                      <w:del w:id="1175" w:author="leksandar komazec" w:date="2022-08-30T23:56:00Z">
                        <w:rPr>
                          <w:rFonts w:ascii="Cambria Math" w:hAnsi="Cambria Math"/>
                        </w:rPr>
                      </w:del>
                    </m:ctrlPr>
                  </m:sSupPr>
                  <m:e>
                    <m:sSub>
                      <m:sSubPr>
                        <m:ctrlPr>
                          <w:del w:id="1176" w:author="leksandar komazec" w:date="2022-08-30T23:56:00Z">
                            <w:rPr>
                              <w:rFonts w:ascii="Cambria Math" w:hAnsi="Cambria Math"/>
                            </w:rPr>
                          </w:del>
                        </m:ctrlPr>
                      </m:sSubPr>
                      <m:e>
                        <m:r>
                          <w:del w:id="1177" w:author="leksandar komazec" w:date="2022-08-30T23:56:00Z">
                            <m:rPr>
                              <m:sty m:val="p"/>
                            </m:rPr>
                            <w:rPr>
                              <w:rFonts w:ascii="Cambria Math"/>
                            </w:rPr>
                            <m:t>x</m:t>
                          </w:del>
                        </m:r>
                      </m:e>
                      <m:sub>
                        <m:r>
                          <w:del w:id="1178" w:author="leksandar komazec" w:date="2022-08-30T23:56:00Z">
                            <m:rPr>
                              <m:sty m:val="p"/>
                            </m:rPr>
                            <w:rPr>
                              <w:rFonts w:ascii="Cambria Math"/>
                            </w:rPr>
                            <m:t>1</m:t>
                          </w:del>
                        </m:r>
                      </m:sub>
                    </m:sSub>
                  </m:e>
                  <m:sup>
                    <m:r>
                      <w:del w:id="1179" w:author="leksandar komazec" w:date="2022-08-30T23:56:00Z">
                        <m:rPr>
                          <m:sty m:val="p"/>
                        </m:rPr>
                        <w:rPr>
                          <w:rFonts w:ascii="Cambria Math"/>
                        </w:rPr>
                        <m:t xml:space="preserve">2 </m:t>
                      </w:del>
                    </m:r>
                  </m:sup>
                </m:sSup>
                <m:r>
                  <w:del w:id="1180" w:author="leksandar komazec" w:date="2022-08-30T23:56:00Z">
                    <m:rPr>
                      <m:sty m:val="p"/>
                    </m:rPr>
                    <w:rPr>
                      <w:rFonts w:ascii="Cambria Math" w:hAnsi="Cambria Math"/>
                    </w:rPr>
                    <m:t>-</m:t>
                  </w:del>
                </m:r>
                <m:sSup>
                  <m:sSupPr>
                    <m:ctrlPr>
                      <w:del w:id="1181" w:author="leksandar komazec" w:date="2022-08-30T23:56:00Z">
                        <w:rPr>
                          <w:rFonts w:ascii="Cambria Math" w:hAnsi="Cambria Math"/>
                        </w:rPr>
                      </w:del>
                    </m:ctrlPr>
                  </m:sSupPr>
                  <m:e>
                    <m:sSub>
                      <m:sSubPr>
                        <m:ctrlPr>
                          <w:del w:id="1182" w:author="leksandar komazec" w:date="2022-08-30T23:56:00Z">
                            <w:rPr>
                              <w:rFonts w:ascii="Cambria Math" w:hAnsi="Cambria Math"/>
                            </w:rPr>
                          </w:del>
                        </m:ctrlPr>
                      </m:sSubPr>
                      <m:e>
                        <m:r>
                          <w:del w:id="1183" w:author="leksandar komazec" w:date="2022-08-30T23:56:00Z">
                            <m:rPr>
                              <m:sty m:val="p"/>
                            </m:rPr>
                            <w:rPr>
                              <w:rFonts w:ascii="Cambria Math"/>
                            </w:rPr>
                            <m:t>x</m:t>
                          </w:del>
                        </m:r>
                      </m:e>
                      <m:sub>
                        <m:r>
                          <w:del w:id="1184" w:author="leksandar komazec" w:date="2022-08-30T23:56:00Z">
                            <m:rPr>
                              <m:sty m:val="p"/>
                            </m:rPr>
                            <w:rPr>
                              <w:rFonts w:ascii="Cambria Math"/>
                            </w:rPr>
                            <m:t>n</m:t>
                          </w:del>
                        </m:r>
                      </m:sub>
                    </m:sSub>
                  </m:e>
                  <m:sup>
                    <m:r>
                      <w:del w:id="1185" w:author="leksandar komazec" w:date="2022-08-30T23:56:00Z">
                        <m:rPr>
                          <m:sty m:val="p"/>
                        </m:rPr>
                        <w:rPr>
                          <w:rFonts w:ascii="Cambria Math"/>
                        </w:rPr>
                        <m:t xml:space="preserve">2 </m:t>
                      </w:del>
                    </m:r>
                  </m:sup>
                </m:sSup>
                <m:r>
                  <w:del w:id="1186" w:author="leksandar komazec" w:date="2022-08-30T23:56:00Z">
                    <m:rPr>
                      <m:sty m:val="p"/>
                    </m:rPr>
                    <w:rPr>
                      <w:rFonts w:ascii="Cambria Math" w:hAnsi="Cambria Math"/>
                    </w:rPr>
                    <m:t>-</m:t>
                  </w:del>
                </m:r>
                <m:r>
                  <w:del w:id="1187" w:author="leksandar komazec" w:date="2022-08-30T23:56:00Z">
                    <m:rPr>
                      <m:sty m:val="p"/>
                    </m:rPr>
                    <w:rPr>
                      <w:rFonts w:ascii="Cambria Math"/>
                    </w:rPr>
                    <m:t>2(</m:t>
                  </w:del>
                </m:r>
                <m:sSub>
                  <m:sSubPr>
                    <m:ctrlPr>
                      <w:del w:id="1188" w:author="leksandar komazec" w:date="2022-08-30T23:56:00Z">
                        <w:rPr>
                          <w:rFonts w:ascii="Cambria Math" w:hAnsi="Cambria Math"/>
                        </w:rPr>
                      </w:del>
                    </m:ctrlPr>
                  </m:sSubPr>
                  <m:e>
                    <m:r>
                      <w:del w:id="1189" w:author="leksandar komazec" w:date="2022-08-30T23:56:00Z">
                        <m:rPr>
                          <m:sty m:val="p"/>
                        </m:rPr>
                        <w:rPr>
                          <w:rFonts w:ascii="Cambria Math"/>
                        </w:rPr>
                        <m:t>x</m:t>
                      </w:del>
                    </m:r>
                  </m:e>
                  <m:sub>
                    <m:r>
                      <w:del w:id="1190" w:author="leksandar komazec" w:date="2022-08-30T23:56:00Z">
                        <m:rPr>
                          <m:sty m:val="p"/>
                        </m:rPr>
                        <w:rPr>
                          <w:rFonts w:ascii="Cambria Math"/>
                        </w:rPr>
                        <m:t>1</m:t>
                      </w:del>
                    </m:r>
                  </m:sub>
                </m:sSub>
                <m:r>
                  <w:del w:id="1191" w:author="leksandar komazec" w:date="2022-08-30T23:56:00Z">
                    <m:rPr>
                      <m:sty m:val="p"/>
                    </m:rPr>
                    <w:rPr>
                      <w:rFonts w:ascii="Cambria Math" w:hAnsi="Cambria Math"/>
                    </w:rPr>
                    <m:t>-</m:t>
                  </w:del>
                </m:r>
                <m:sSub>
                  <m:sSubPr>
                    <m:ctrlPr>
                      <w:del w:id="1192" w:author="leksandar komazec" w:date="2022-08-30T23:56:00Z">
                        <w:rPr>
                          <w:rFonts w:ascii="Cambria Math" w:hAnsi="Cambria Math"/>
                        </w:rPr>
                      </w:del>
                    </m:ctrlPr>
                  </m:sSubPr>
                  <m:e>
                    <m:r>
                      <w:del w:id="1193" w:author="leksandar komazec" w:date="2022-08-30T23:56:00Z">
                        <m:rPr>
                          <m:sty m:val="p"/>
                        </m:rPr>
                        <w:rPr>
                          <w:rFonts w:ascii="Cambria Math"/>
                        </w:rPr>
                        <m:t>x</m:t>
                      </w:del>
                    </m:r>
                  </m:e>
                  <m:sub>
                    <m:r>
                      <w:del w:id="1194" w:author="leksandar komazec" w:date="2022-08-30T23:56:00Z">
                        <m:rPr>
                          <m:sty m:val="p"/>
                        </m:rPr>
                        <w:rPr>
                          <w:rFonts w:ascii="Cambria Math"/>
                        </w:rPr>
                        <m:t>n</m:t>
                      </w:del>
                    </m:r>
                  </m:sub>
                </m:sSub>
                <m:r>
                  <w:del w:id="1195" w:author="leksandar komazec" w:date="2022-08-30T23:56:00Z">
                    <m:rPr>
                      <m:sty m:val="p"/>
                    </m:rPr>
                    <w:rPr>
                      <w:rFonts w:ascii="Cambria Math"/>
                    </w:rPr>
                    <m:t>)+</m:t>
                  </w:del>
                </m:r>
                <m:sSup>
                  <m:sSupPr>
                    <m:ctrlPr>
                      <w:del w:id="1196" w:author="leksandar komazec" w:date="2022-08-30T23:56:00Z">
                        <w:rPr>
                          <w:rFonts w:ascii="Cambria Math" w:hAnsi="Cambria Math"/>
                        </w:rPr>
                      </w:del>
                    </m:ctrlPr>
                  </m:sSupPr>
                  <m:e>
                    <m:sSub>
                      <m:sSubPr>
                        <m:ctrlPr>
                          <w:del w:id="1197" w:author="leksandar komazec" w:date="2022-08-30T23:56:00Z">
                            <w:rPr>
                              <w:rFonts w:ascii="Cambria Math" w:hAnsi="Cambria Math"/>
                            </w:rPr>
                          </w:del>
                        </m:ctrlPr>
                      </m:sSubPr>
                      <m:e>
                        <m:r>
                          <w:del w:id="1198" w:author="leksandar komazec" w:date="2022-08-30T23:56:00Z">
                            <m:rPr>
                              <m:sty m:val="p"/>
                            </m:rPr>
                            <w:rPr>
                              <w:rFonts w:ascii="Cambria Math"/>
                            </w:rPr>
                            <m:t>y</m:t>
                          </w:del>
                        </m:r>
                      </m:e>
                      <m:sub>
                        <m:r>
                          <w:del w:id="1199" w:author="leksandar komazec" w:date="2022-08-30T23:56:00Z">
                            <m:rPr>
                              <m:sty m:val="p"/>
                            </m:rPr>
                            <w:rPr>
                              <w:rFonts w:ascii="Cambria Math"/>
                            </w:rPr>
                            <m:t>1</m:t>
                          </w:del>
                        </m:r>
                      </m:sub>
                    </m:sSub>
                  </m:e>
                  <m:sup>
                    <m:r>
                      <w:del w:id="1200" w:author="leksandar komazec" w:date="2022-08-30T23:56:00Z">
                        <m:rPr>
                          <m:sty m:val="p"/>
                        </m:rPr>
                        <w:rPr>
                          <w:rFonts w:ascii="Cambria Math"/>
                        </w:rPr>
                        <m:t xml:space="preserve">2 </m:t>
                      </w:del>
                    </m:r>
                  </m:sup>
                </m:sSup>
                <m:r>
                  <w:del w:id="1201" w:author="leksandar komazec" w:date="2022-08-30T23:56:00Z">
                    <m:rPr>
                      <m:sty m:val="p"/>
                    </m:rPr>
                    <w:rPr>
                      <w:rFonts w:ascii="Cambria Math" w:hAnsi="Cambria Math"/>
                    </w:rPr>
                    <m:t>-</m:t>
                  </w:del>
                </m:r>
                <m:sSup>
                  <m:sSupPr>
                    <m:ctrlPr>
                      <w:del w:id="1202" w:author="leksandar komazec" w:date="2022-08-30T23:56:00Z">
                        <w:rPr>
                          <w:rFonts w:ascii="Cambria Math" w:hAnsi="Cambria Math"/>
                        </w:rPr>
                      </w:del>
                    </m:ctrlPr>
                  </m:sSupPr>
                  <m:e>
                    <m:sSub>
                      <m:sSubPr>
                        <m:ctrlPr>
                          <w:del w:id="1203" w:author="leksandar komazec" w:date="2022-08-30T23:56:00Z">
                            <w:rPr>
                              <w:rFonts w:ascii="Cambria Math" w:hAnsi="Cambria Math"/>
                            </w:rPr>
                          </w:del>
                        </m:ctrlPr>
                      </m:sSubPr>
                      <m:e>
                        <m:r>
                          <w:del w:id="1204" w:author="leksandar komazec" w:date="2022-08-30T23:56:00Z">
                            <m:rPr>
                              <m:sty m:val="p"/>
                            </m:rPr>
                            <w:rPr>
                              <w:rFonts w:ascii="Cambria Math"/>
                            </w:rPr>
                            <m:t>y</m:t>
                          </w:del>
                        </m:r>
                      </m:e>
                      <m:sub>
                        <m:r>
                          <w:del w:id="1205" w:author="leksandar komazec" w:date="2022-08-30T23:56:00Z">
                            <m:rPr>
                              <m:sty m:val="p"/>
                            </m:rPr>
                            <w:rPr>
                              <w:rFonts w:ascii="Cambria Math"/>
                            </w:rPr>
                            <m:t>n</m:t>
                          </w:del>
                        </m:r>
                      </m:sub>
                    </m:sSub>
                  </m:e>
                  <m:sup>
                    <m:r>
                      <w:del w:id="1206" w:author="leksandar komazec" w:date="2022-08-30T23:56:00Z">
                        <m:rPr>
                          <m:sty m:val="p"/>
                        </m:rPr>
                        <w:rPr>
                          <w:rFonts w:ascii="Cambria Math"/>
                        </w:rPr>
                        <m:t xml:space="preserve">2 </m:t>
                      </w:del>
                    </m:r>
                  </m:sup>
                </m:sSup>
                <m:r>
                  <w:del w:id="1207" w:author="leksandar komazec" w:date="2022-08-30T23:56:00Z">
                    <m:rPr>
                      <m:sty m:val="p"/>
                    </m:rPr>
                    <w:rPr>
                      <w:rFonts w:ascii="Cambria Math" w:hAnsi="Cambria Math"/>
                    </w:rPr>
                    <m:t>-</m:t>
                  </w:del>
                </m:r>
                <m:r>
                  <w:del w:id="1208" w:author="leksandar komazec" w:date="2022-08-30T23:56:00Z">
                    <m:rPr>
                      <m:sty m:val="p"/>
                    </m:rPr>
                    <w:rPr>
                      <w:rFonts w:ascii="Cambria Math"/>
                    </w:rPr>
                    <m:t>2(</m:t>
                  </w:del>
                </m:r>
                <m:sSub>
                  <m:sSubPr>
                    <m:ctrlPr>
                      <w:del w:id="1209" w:author="leksandar komazec" w:date="2022-08-30T23:56:00Z">
                        <w:rPr>
                          <w:rFonts w:ascii="Cambria Math" w:hAnsi="Cambria Math"/>
                        </w:rPr>
                      </w:del>
                    </m:ctrlPr>
                  </m:sSubPr>
                  <m:e>
                    <m:r>
                      <w:del w:id="1210" w:author="leksandar komazec" w:date="2022-08-30T23:56:00Z">
                        <m:rPr>
                          <m:sty m:val="p"/>
                        </m:rPr>
                        <w:rPr>
                          <w:rFonts w:ascii="Cambria Math"/>
                        </w:rPr>
                        <m:t>y</m:t>
                      </w:del>
                    </m:r>
                  </m:e>
                  <m:sub>
                    <m:r>
                      <w:del w:id="1211" w:author="leksandar komazec" w:date="2022-08-30T23:56:00Z">
                        <m:rPr>
                          <m:sty m:val="p"/>
                        </m:rPr>
                        <w:rPr>
                          <w:rFonts w:ascii="Cambria Math"/>
                        </w:rPr>
                        <m:t>1</m:t>
                      </w:del>
                    </m:r>
                  </m:sub>
                </m:sSub>
                <m:r>
                  <w:del w:id="1212" w:author="leksandar komazec" w:date="2022-08-30T23:56:00Z">
                    <m:rPr>
                      <m:sty m:val="p"/>
                    </m:rPr>
                    <w:rPr>
                      <w:rFonts w:ascii="Cambria Math" w:hAnsi="Cambria Math"/>
                    </w:rPr>
                    <m:t>-</m:t>
                  </w:del>
                </m:r>
                <m:sSub>
                  <m:sSubPr>
                    <m:ctrlPr>
                      <w:del w:id="1213" w:author="leksandar komazec" w:date="2022-08-30T23:56:00Z">
                        <w:rPr>
                          <w:rFonts w:ascii="Cambria Math" w:hAnsi="Cambria Math"/>
                        </w:rPr>
                      </w:del>
                    </m:ctrlPr>
                  </m:sSubPr>
                  <m:e>
                    <m:r>
                      <w:del w:id="1214" w:author="leksandar komazec" w:date="2022-08-30T23:56:00Z">
                        <m:rPr>
                          <m:sty m:val="p"/>
                        </m:rPr>
                        <w:rPr>
                          <w:rFonts w:ascii="Cambria Math"/>
                        </w:rPr>
                        <m:t>y</m:t>
                      </w:del>
                    </m:r>
                  </m:e>
                  <m:sub>
                    <m:r>
                      <w:del w:id="1215" w:author="leksandar komazec" w:date="2022-08-30T23:56:00Z">
                        <m:rPr>
                          <m:sty m:val="p"/>
                        </m:rPr>
                        <w:rPr>
                          <w:rFonts w:ascii="Cambria Math"/>
                        </w:rPr>
                        <m:t>n</m:t>
                      </w:del>
                    </m:r>
                  </m:sub>
                </m:sSub>
                <m:r>
                  <w:del w:id="1216" w:author="leksandar komazec" w:date="2022-08-30T23:56:00Z">
                    <m:rPr>
                      <m:sty m:val="p"/>
                    </m:rPr>
                    <w:rPr>
                      <w:rFonts w:ascii="Cambria Math"/>
                    </w:rPr>
                    <m:t>)=</m:t>
                  </w:del>
                </m:r>
                <m:sSubSup>
                  <m:sSubSupPr>
                    <m:ctrlPr>
                      <w:del w:id="1217" w:author="leksandar komazec" w:date="2022-08-30T23:56:00Z">
                        <w:rPr>
                          <w:rFonts w:ascii="Cambria Math" w:hAnsi="Cambria Math"/>
                        </w:rPr>
                      </w:del>
                    </m:ctrlPr>
                  </m:sSubSupPr>
                  <m:e>
                    <m:r>
                      <w:del w:id="1218" w:author="leksandar komazec" w:date="2022-08-30T23:56:00Z">
                        <m:rPr>
                          <m:sty m:val="p"/>
                        </m:rPr>
                        <w:rPr>
                          <w:rFonts w:ascii="Cambria Math"/>
                        </w:rPr>
                        <m:t>d</m:t>
                      </w:del>
                    </m:r>
                  </m:e>
                  <m:sub>
                    <m:r>
                      <w:del w:id="1219" w:author="leksandar komazec" w:date="2022-08-30T23:56:00Z">
                        <m:rPr>
                          <m:sty m:val="p"/>
                        </m:rPr>
                        <w:rPr>
                          <w:rFonts w:ascii="Cambria Math"/>
                        </w:rPr>
                        <m:t>1</m:t>
                      </w:del>
                    </m:r>
                  </m:sub>
                  <m:sup>
                    <m:r>
                      <w:del w:id="1220" w:author="leksandar komazec" w:date="2022-08-30T23:56:00Z">
                        <m:rPr>
                          <m:sty m:val="p"/>
                        </m:rPr>
                        <w:rPr>
                          <w:rFonts w:ascii="Cambria Math"/>
                        </w:rPr>
                        <m:t>2</m:t>
                      </w:del>
                    </m:r>
                  </m:sup>
                </m:sSubSup>
                <m:r>
                  <w:del w:id="1221" w:author="leksandar komazec" w:date="2022-08-30T23:56:00Z">
                    <m:rPr>
                      <m:sty m:val="p"/>
                    </m:rPr>
                    <w:rPr>
                      <w:rFonts w:ascii="Cambria Math" w:hAnsi="Cambria Math"/>
                    </w:rPr>
                    <m:t>-</m:t>
                  </w:del>
                </m:r>
                <m:sSubSup>
                  <m:sSubSupPr>
                    <m:ctrlPr>
                      <w:del w:id="1222" w:author="leksandar komazec" w:date="2022-08-30T23:56:00Z">
                        <w:rPr>
                          <w:rFonts w:ascii="Cambria Math" w:hAnsi="Cambria Math"/>
                        </w:rPr>
                      </w:del>
                    </m:ctrlPr>
                  </m:sSubSupPr>
                  <m:e>
                    <m:r>
                      <w:del w:id="1223" w:author="leksandar komazec" w:date="2022-08-30T23:56:00Z">
                        <m:rPr>
                          <m:sty m:val="p"/>
                        </m:rPr>
                        <w:rPr>
                          <w:rFonts w:ascii="Cambria Math"/>
                        </w:rPr>
                        <m:t>d</m:t>
                      </w:del>
                    </m:r>
                  </m:e>
                  <m:sub>
                    <m:r>
                      <w:del w:id="1224" w:author="leksandar komazec" w:date="2022-08-30T23:56:00Z">
                        <m:rPr>
                          <m:sty m:val="p"/>
                        </m:rPr>
                        <w:rPr>
                          <w:rFonts w:ascii="Cambria Math"/>
                        </w:rPr>
                        <m:t>n</m:t>
                      </w:del>
                    </m:r>
                  </m:sub>
                  <m:sup>
                    <m:r>
                      <w:del w:id="1225" w:author="leksandar komazec" w:date="2022-08-30T23:56:00Z">
                        <m:rPr>
                          <m:sty m:val="p"/>
                        </m:rPr>
                        <w:rPr>
                          <w:rFonts w:ascii="Cambria Math"/>
                        </w:rPr>
                        <m:t>2</m:t>
                      </w:del>
                    </m:r>
                  </m:sup>
                </m:sSubSup>
              </m:e>
              <m:e>
                <m:r>
                  <w:del w:id="1226" w:author="leksandar komazec" w:date="2022-08-30T23:56:00Z">
                    <m:rPr>
                      <m:sty m:val="p"/>
                    </m:rPr>
                    <w:rPr>
                      <w:rFonts w:ascii="Cambria Math" w:hAnsi="Cambria Math"/>
                    </w:rPr>
                    <m:t>…</m:t>
                  </w:del>
                </m:r>
              </m:e>
              <m:e>
                <m:sSup>
                  <m:sSupPr>
                    <m:ctrlPr>
                      <w:del w:id="1227" w:author="leksandar komazec" w:date="2022-08-30T23:56:00Z">
                        <w:rPr>
                          <w:rFonts w:ascii="Cambria Math" w:hAnsi="Cambria Math"/>
                        </w:rPr>
                      </w:del>
                    </m:ctrlPr>
                  </m:sSupPr>
                  <m:e>
                    <m:sSub>
                      <m:sSubPr>
                        <m:ctrlPr>
                          <w:del w:id="1228" w:author="leksandar komazec" w:date="2022-08-30T23:56:00Z">
                            <w:rPr>
                              <w:rFonts w:ascii="Cambria Math" w:hAnsi="Cambria Math"/>
                            </w:rPr>
                          </w:del>
                        </m:ctrlPr>
                      </m:sSubPr>
                      <m:e>
                        <m:r>
                          <w:del w:id="1229" w:author="leksandar komazec" w:date="2022-08-30T23:56:00Z">
                            <m:rPr>
                              <m:sty m:val="p"/>
                            </m:rPr>
                            <w:rPr>
                              <w:rFonts w:ascii="Cambria Math"/>
                            </w:rPr>
                            <m:t>x</m:t>
                          </w:del>
                        </m:r>
                      </m:e>
                      <m:sub>
                        <m:r>
                          <w:del w:id="1230" w:author="leksandar komazec" w:date="2022-08-30T23:56:00Z">
                            <m:rPr>
                              <m:sty m:val="p"/>
                            </m:rPr>
                            <w:rPr>
                              <w:rFonts w:ascii="Cambria Math"/>
                            </w:rPr>
                            <m:t>n</m:t>
                          </w:del>
                        </m:r>
                        <m:r>
                          <w:del w:id="1231" w:author="leksandar komazec" w:date="2022-08-30T23:56:00Z">
                            <m:rPr>
                              <m:sty m:val="p"/>
                            </m:rPr>
                            <w:rPr>
                              <w:rFonts w:ascii="Cambria Math" w:hAnsi="Cambria Math"/>
                            </w:rPr>
                            <m:t>-</m:t>
                          </w:del>
                        </m:r>
                        <m:r>
                          <w:del w:id="1232" w:author="leksandar komazec" w:date="2022-08-30T23:56:00Z">
                            <m:rPr>
                              <m:sty m:val="p"/>
                            </m:rPr>
                            <w:rPr>
                              <w:rFonts w:ascii="Cambria Math"/>
                            </w:rPr>
                            <m:t>1</m:t>
                          </w:del>
                        </m:r>
                      </m:sub>
                    </m:sSub>
                  </m:e>
                  <m:sup>
                    <m:r>
                      <w:del w:id="1233" w:author="leksandar komazec" w:date="2022-08-30T23:56:00Z">
                        <m:rPr>
                          <m:sty m:val="p"/>
                        </m:rPr>
                        <w:rPr>
                          <w:rFonts w:ascii="Cambria Math"/>
                        </w:rPr>
                        <m:t xml:space="preserve">2 </m:t>
                      </w:del>
                    </m:r>
                  </m:sup>
                </m:sSup>
                <m:r>
                  <w:del w:id="1234" w:author="leksandar komazec" w:date="2022-08-30T23:56:00Z">
                    <m:rPr>
                      <m:sty m:val="p"/>
                    </m:rPr>
                    <w:rPr>
                      <w:rFonts w:ascii="Cambria Math" w:hAnsi="Cambria Math"/>
                    </w:rPr>
                    <m:t>-</m:t>
                  </w:del>
                </m:r>
                <m:sSup>
                  <m:sSupPr>
                    <m:ctrlPr>
                      <w:del w:id="1235" w:author="leksandar komazec" w:date="2022-08-30T23:56:00Z">
                        <w:rPr>
                          <w:rFonts w:ascii="Cambria Math" w:hAnsi="Cambria Math"/>
                        </w:rPr>
                      </w:del>
                    </m:ctrlPr>
                  </m:sSupPr>
                  <m:e>
                    <m:sSub>
                      <m:sSubPr>
                        <m:ctrlPr>
                          <w:del w:id="1236" w:author="leksandar komazec" w:date="2022-08-30T23:56:00Z">
                            <w:rPr>
                              <w:rFonts w:ascii="Cambria Math" w:hAnsi="Cambria Math"/>
                            </w:rPr>
                          </w:del>
                        </m:ctrlPr>
                      </m:sSubPr>
                      <m:e>
                        <m:r>
                          <w:del w:id="1237" w:author="leksandar komazec" w:date="2022-08-30T23:56:00Z">
                            <m:rPr>
                              <m:sty m:val="p"/>
                            </m:rPr>
                            <w:rPr>
                              <w:rFonts w:ascii="Cambria Math"/>
                            </w:rPr>
                            <m:t>x</m:t>
                          </w:del>
                        </m:r>
                      </m:e>
                      <m:sub>
                        <m:r>
                          <w:del w:id="1238" w:author="leksandar komazec" w:date="2022-08-30T23:56:00Z">
                            <m:rPr>
                              <m:sty m:val="p"/>
                            </m:rPr>
                            <w:rPr>
                              <w:rFonts w:ascii="Cambria Math"/>
                            </w:rPr>
                            <m:t>n</m:t>
                          </w:del>
                        </m:r>
                      </m:sub>
                    </m:sSub>
                  </m:e>
                  <m:sup>
                    <m:r>
                      <w:del w:id="1239" w:author="leksandar komazec" w:date="2022-08-30T23:56:00Z">
                        <m:rPr>
                          <m:sty m:val="p"/>
                        </m:rPr>
                        <w:rPr>
                          <w:rFonts w:ascii="Cambria Math"/>
                        </w:rPr>
                        <m:t xml:space="preserve">2 </m:t>
                      </w:del>
                    </m:r>
                  </m:sup>
                </m:sSup>
                <m:r>
                  <w:del w:id="1240" w:author="leksandar komazec" w:date="2022-08-30T23:56:00Z">
                    <m:rPr>
                      <m:sty m:val="p"/>
                    </m:rPr>
                    <w:rPr>
                      <w:rFonts w:ascii="Cambria Math" w:hAnsi="Cambria Math"/>
                    </w:rPr>
                    <m:t>-</m:t>
                  </w:del>
                </m:r>
                <m:r>
                  <w:del w:id="1241" w:author="leksandar komazec" w:date="2022-08-30T23:56:00Z">
                    <m:rPr>
                      <m:sty m:val="p"/>
                    </m:rPr>
                    <w:rPr>
                      <w:rFonts w:ascii="Cambria Math"/>
                    </w:rPr>
                    <m:t>2(</m:t>
                  </w:del>
                </m:r>
                <m:sSub>
                  <m:sSubPr>
                    <m:ctrlPr>
                      <w:del w:id="1242" w:author="leksandar komazec" w:date="2022-08-30T23:56:00Z">
                        <w:rPr>
                          <w:rFonts w:ascii="Cambria Math" w:hAnsi="Cambria Math"/>
                        </w:rPr>
                      </w:del>
                    </m:ctrlPr>
                  </m:sSubPr>
                  <m:e>
                    <m:r>
                      <w:del w:id="1243" w:author="leksandar komazec" w:date="2022-08-30T23:56:00Z">
                        <m:rPr>
                          <m:sty m:val="p"/>
                        </m:rPr>
                        <w:rPr>
                          <w:rFonts w:ascii="Cambria Math"/>
                        </w:rPr>
                        <m:t>x</m:t>
                      </w:del>
                    </m:r>
                  </m:e>
                  <m:sub>
                    <m:r>
                      <w:del w:id="1244" w:author="leksandar komazec" w:date="2022-08-30T23:56:00Z">
                        <m:rPr>
                          <m:sty m:val="p"/>
                        </m:rPr>
                        <w:rPr>
                          <w:rFonts w:ascii="Cambria Math"/>
                        </w:rPr>
                        <m:t>n</m:t>
                      </w:del>
                    </m:r>
                    <m:r>
                      <w:del w:id="1245" w:author="leksandar komazec" w:date="2022-08-30T23:56:00Z">
                        <m:rPr>
                          <m:sty m:val="p"/>
                        </m:rPr>
                        <w:rPr>
                          <w:rFonts w:ascii="Cambria Math" w:hAnsi="Cambria Math"/>
                        </w:rPr>
                        <m:t>-</m:t>
                      </w:del>
                    </m:r>
                    <m:r>
                      <w:del w:id="1246" w:author="leksandar komazec" w:date="2022-08-30T23:56:00Z">
                        <m:rPr>
                          <m:sty m:val="p"/>
                        </m:rPr>
                        <w:rPr>
                          <w:rFonts w:ascii="Cambria Math"/>
                        </w:rPr>
                        <m:t>1</m:t>
                      </w:del>
                    </m:r>
                  </m:sub>
                </m:sSub>
                <m:r>
                  <w:del w:id="1247" w:author="leksandar komazec" w:date="2022-08-30T23:56:00Z">
                    <m:rPr>
                      <m:sty m:val="p"/>
                    </m:rPr>
                    <w:rPr>
                      <w:rFonts w:ascii="Cambria Math" w:hAnsi="Cambria Math"/>
                    </w:rPr>
                    <m:t>-</m:t>
                  </w:del>
                </m:r>
                <m:sSub>
                  <m:sSubPr>
                    <m:ctrlPr>
                      <w:del w:id="1248" w:author="leksandar komazec" w:date="2022-08-30T23:56:00Z">
                        <w:rPr>
                          <w:rFonts w:ascii="Cambria Math" w:hAnsi="Cambria Math"/>
                        </w:rPr>
                      </w:del>
                    </m:ctrlPr>
                  </m:sSubPr>
                  <m:e>
                    <m:r>
                      <w:del w:id="1249" w:author="leksandar komazec" w:date="2022-08-30T23:56:00Z">
                        <m:rPr>
                          <m:sty m:val="p"/>
                        </m:rPr>
                        <w:rPr>
                          <w:rFonts w:ascii="Cambria Math"/>
                        </w:rPr>
                        <m:t>x</m:t>
                      </w:del>
                    </m:r>
                  </m:e>
                  <m:sub>
                    <m:r>
                      <w:del w:id="1250" w:author="leksandar komazec" w:date="2022-08-30T23:56:00Z">
                        <m:rPr>
                          <m:sty m:val="p"/>
                        </m:rPr>
                        <w:rPr>
                          <w:rFonts w:ascii="Cambria Math"/>
                        </w:rPr>
                        <m:t>n</m:t>
                      </w:del>
                    </m:r>
                  </m:sub>
                </m:sSub>
                <m:r>
                  <w:del w:id="1251" w:author="leksandar komazec" w:date="2022-08-30T23:56:00Z">
                    <m:rPr>
                      <m:sty m:val="p"/>
                    </m:rPr>
                    <w:rPr>
                      <w:rFonts w:ascii="Cambria Math"/>
                    </w:rPr>
                    <m:t>)+</m:t>
                  </w:del>
                </m:r>
                <m:sSup>
                  <m:sSupPr>
                    <m:ctrlPr>
                      <w:del w:id="1252" w:author="leksandar komazec" w:date="2022-08-30T23:56:00Z">
                        <w:rPr>
                          <w:rFonts w:ascii="Cambria Math" w:hAnsi="Cambria Math"/>
                        </w:rPr>
                      </w:del>
                    </m:ctrlPr>
                  </m:sSupPr>
                  <m:e>
                    <m:sSub>
                      <m:sSubPr>
                        <m:ctrlPr>
                          <w:del w:id="1253" w:author="leksandar komazec" w:date="2022-08-30T23:56:00Z">
                            <w:rPr>
                              <w:rFonts w:ascii="Cambria Math" w:hAnsi="Cambria Math"/>
                            </w:rPr>
                          </w:del>
                        </m:ctrlPr>
                      </m:sSubPr>
                      <m:e>
                        <m:r>
                          <w:del w:id="1254" w:author="leksandar komazec" w:date="2022-08-30T23:56:00Z">
                            <m:rPr>
                              <m:sty m:val="p"/>
                            </m:rPr>
                            <w:rPr>
                              <w:rFonts w:ascii="Cambria Math"/>
                            </w:rPr>
                            <m:t>y</m:t>
                          </w:del>
                        </m:r>
                      </m:e>
                      <m:sub>
                        <m:r>
                          <w:del w:id="1255" w:author="leksandar komazec" w:date="2022-08-30T23:56:00Z">
                            <m:rPr>
                              <m:sty m:val="p"/>
                            </m:rPr>
                            <w:rPr>
                              <w:rFonts w:ascii="Cambria Math"/>
                            </w:rPr>
                            <m:t>n</m:t>
                          </w:del>
                        </m:r>
                        <m:r>
                          <w:del w:id="1256" w:author="leksandar komazec" w:date="2022-08-30T23:56:00Z">
                            <m:rPr>
                              <m:sty m:val="p"/>
                            </m:rPr>
                            <w:rPr>
                              <w:rFonts w:ascii="Cambria Math" w:hAnsi="Cambria Math"/>
                            </w:rPr>
                            <m:t>-</m:t>
                          </w:del>
                        </m:r>
                        <m:r>
                          <w:del w:id="1257" w:author="leksandar komazec" w:date="2022-08-30T23:56:00Z">
                            <m:rPr>
                              <m:sty m:val="p"/>
                            </m:rPr>
                            <w:rPr>
                              <w:rFonts w:ascii="Cambria Math"/>
                            </w:rPr>
                            <m:t>1</m:t>
                          </w:del>
                        </m:r>
                      </m:sub>
                    </m:sSub>
                  </m:e>
                  <m:sup>
                    <m:r>
                      <w:del w:id="1258" w:author="leksandar komazec" w:date="2022-08-30T23:56:00Z">
                        <m:rPr>
                          <m:sty m:val="p"/>
                        </m:rPr>
                        <w:rPr>
                          <w:rFonts w:ascii="Cambria Math"/>
                        </w:rPr>
                        <m:t xml:space="preserve">2 </m:t>
                      </w:del>
                    </m:r>
                  </m:sup>
                </m:sSup>
                <m:r>
                  <w:del w:id="1259" w:author="leksandar komazec" w:date="2022-08-30T23:56:00Z">
                    <m:rPr>
                      <m:sty m:val="p"/>
                    </m:rPr>
                    <w:rPr>
                      <w:rFonts w:ascii="Cambria Math" w:hAnsi="Cambria Math"/>
                    </w:rPr>
                    <m:t>-</m:t>
                  </w:del>
                </m:r>
                <m:sSup>
                  <m:sSupPr>
                    <m:ctrlPr>
                      <w:del w:id="1260" w:author="leksandar komazec" w:date="2022-08-30T23:56:00Z">
                        <w:rPr>
                          <w:rFonts w:ascii="Cambria Math" w:hAnsi="Cambria Math"/>
                        </w:rPr>
                      </w:del>
                    </m:ctrlPr>
                  </m:sSupPr>
                  <m:e>
                    <m:sSub>
                      <m:sSubPr>
                        <m:ctrlPr>
                          <w:del w:id="1261" w:author="leksandar komazec" w:date="2022-08-30T23:56:00Z">
                            <w:rPr>
                              <w:rFonts w:ascii="Cambria Math" w:hAnsi="Cambria Math"/>
                            </w:rPr>
                          </w:del>
                        </m:ctrlPr>
                      </m:sSubPr>
                      <m:e>
                        <m:r>
                          <w:del w:id="1262" w:author="leksandar komazec" w:date="2022-08-30T23:56:00Z">
                            <m:rPr>
                              <m:sty m:val="p"/>
                            </m:rPr>
                            <w:rPr>
                              <w:rFonts w:ascii="Cambria Math"/>
                            </w:rPr>
                            <m:t>y</m:t>
                          </w:del>
                        </m:r>
                      </m:e>
                      <m:sub>
                        <m:r>
                          <w:del w:id="1263" w:author="leksandar komazec" w:date="2022-08-30T23:56:00Z">
                            <m:rPr>
                              <m:sty m:val="p"/>
                            </m:rPr>
                            <w:rPr>
                              <w:rFonts w:ascii="Cambria Math"/>
                            </w:rPr>
                            <m:t>n</m:t>
                          </w:del>
                        </m:r>
                      </m:sub>
                    </m:sSub>
                  </m:e>
                  <m:sup>
                    <m:r>
                      <w:del w:id="1264" w:author="leksandar komazec" w:date="2022-08-30T23:56:00Z">
                        <m:rPr>
                          <m:sty m:val="p"/>
                        </m:rPr>
                        <w:rPr>
                          <w:rFonts w:ascii="Cambria Math"/>
                        </w:rPr>
                        <m:t xml:space="preserve">2 </m:t>
                      </w:del>
                    </m:r>
                  </m:sup>
                </m:sSup>
                <m:r>
                  <w:del w:id="1265" w:author="leksandar komazec" w:date="2022-08-30T23:56:00Z">
                    <m:rPr>
                      <m:sty m:val="p"/>
                    </m:rPr>
                    <w:rPr>
                      <w:rFonts w:ascii="Cambria Math" w:hAnsi="Cambria Math"/>
                    </w:rPr>
                    <m:t>-</m:t>
                  </w:del>
                </m:r>
                <m:r>
                  <w:del w:id="1266" w:author="leksandar komazec" w:date="2022-08-30T23:56:00Z">
                    <m:rPr>
                      <m:sty m:val="p"/>
                    </m:rPr>
                    <w:rPr>
                      <w:rFonts w:ascii="Cambria Math"/>
                    </w:rPr>
                    <m:t>2(</m:t>
                  </w:del>
                </m:r>
                <m:sSub>
                  <m:sSubPr>
                    <m:ctrlPr>
                      <w:del w:id="1267" w:author="leksandar komazec" w:date="2022-08-30T23:56:00Z">
                        <w:rPr>
                          <w:rFonts w:ascii="Cambria Math" w:hAnsi="Cambria Math"/>
                        </w:rPr>
                      </w:del>
                    </m:ctrlPr>
                  </m:sSubPr>
                  <m:e>
                    <m:r>
                      <w:del w:id="1268" w:author="leksandar komazec" w:date="2022-08-30T23:56:00Z">
                        <m:rPr>
                          <m:sty m:val="p"/>
                        </m:rPr>
                        <w:rPr>
                          <w:rFonts w:ascii="Cambria Math"/>
                        </w:rPr>
                        <m:t>y</m:t>
                      </w:del>
                    </m:r>
                  </m:e>
                  <m:sub>
                    <m:r>
                      <w:del w:id="1269" w:author="leksandar komazec" w:date="2022-08-30T23:56:00Z">
                        <m:rPr>
                          <m:sty m:val="p"/>
                        </m:rPr>
                        <w:rPr>
                          <w:rFonts w:ascii="Cambria Math"/>
                        </w:rPr>
                        <m:t>n</m:t>
                      </w:del>
                    </m:r>
                    <m:r>
                      <w:del w:id="1270" w:author="leksandar komazec" w:date="2022-08-30T23:56:00Z">
                        <m:rPr>
                          <m:sty m:val="p"/>
                        </m:rPr>
                        <w:rPr>
                          <w:rFonts w:ascii="Cambria Math" w:hAnsi="Cambria Math"/>
                        </w:rPr>
                        <m:t>-</m:t>
                      </w:del>
                    </m:r>
                    <m:r>
                      <w:del w:id="1271" w:author="leksandar komazec" w:date="2022-08-30T23:56:00Z">
                        <m:rPr>
                          <m:sty m:val="p"/>
                        </m:rPr>
                        <w:rPr>
                          <w:rFonts w:ascii="Cambria Math"/>
                        </w:rPr>
                        <m:t>1</m:t>
                      </w:del>
                    </m:r>
                  </m:sub>
                </m:sSub>
                <m:r>
                  <w:del w:id="1272" w:author="leksandar komazec" w:date="2022-08-30T23:56:00Z">
                    <m:rPr>
                      <m:sty m:val="p"/>
                    </m:rPr>
                    <w:rPr>
                      <w:rFonts w:ascii="Cambria Math" w:hAnsi="Cambria Math"/>
                    </w:rPr>
                    <m:t>-</m:t>
                  </w:del>
                </m:r>
                <m:sSub>
                  <m:sSubPr>
                    <m:ctrlPr>
                      <w:del w:id="1273" w:author="leksandar komazec" w:date="2022-08-30T23:56:00Z">
                        <w:rPr>
                          <w:rFonts w:ascii="Cambria Math" w:hAnsi="Cambria Math"/>
                        </w:rPr>
                      </w:del>
                    </m:ctrlPr>
                  </m:sSubPr>
                  <m:e>
                    <m:r>
                      <w:del w:id="1274" w:author="leksandar komazec" w:date="2022-08-30T23:56:00Z">
                        <m:rPr>
                          <m:sty m:val="p"/>
                        </m:rPr>
                        <w:rPr>
                          <w:rFonts w:ascii="Cambria Math"/>
                        </w:rPr>
                        <m:t>y</m:t>
                      </w:del>
                    </m:r>
                  </m:e>
                  <m:sub>
                    <m:r>
                      <w:del w:id="1275" w:author="leksandar komazec" w:date="2022-08-30T23:56:00Z">
                        <m:rPr>
                          <m:sty m:val="p"/>
                        </m:rPr>
                        <w:rPr>
                          <w:rFonts w:ascii="Cambria Math"/>
                        </w:rPr>
                        <m:t>n</m:t>
                      </w:del>
                    </m:r>
                  </m:sub>
                </m:sSub>
                <m:r>
                  <w:del w:id="1276" w:author="leksandar komazec" w:date="2022-08-30T23:56:00Z">
                    <m:rPr>
                      <m:sty m:val="p"/>
                    </m:rPr>
                    <w:rPr>
                      <w:rFonts w:ascii="Cambria Math"/>
                    </w:rPr>
                    <m:t>)=</m:t>
                  </w:del>
                </m:r>
                <m:sSubSup>
                  <m:sSubSupPr>
                    <m:ctrlPr>
                      <w:del w:id="1277" w:author="leksandar komazec" w:date="2022-08-30T23:56:00Z">
                        <w:rPr>
                          <w:rFonts w:ascii="Cambria Math" w:hAnsi="Cambria Math"/>
                        </w:rPr>
                      </w:del>
                    </m:ctrlPr>
                  </m:sSubSupPr>
                  <m:e>
                    <m:r>
                      <w:del w:id="1278" w:author="leksandar komazec" w:date="2022-08-30T23:56:00Z">
                        <m:rPr>
                          <m:sty m:val="p"/>
                        </m:rPr>
                        <w:rPr>
                          <w:rFonts w:ascii="Cambria Math"/>
                        </w:rPr>
                        <m:t>d</m:t>
                      </w:del>
                    </m:r>
                  </m:e>
                  <m:sub>
                    <m:r>
                      <w:del w:id="1279" w:author="leksandar komazec" w:date="2022-08-30T23:56:00Z">
                        <m:rPr>
                          <m:sty m:val="p"/>
                        </m:rPr>
                        <w:rPr>
                          <w:rFonts w:ascii="Cambria Math"/>
                        </w:rPr>
                        <m:t>n</m:t>
                      </w:del>
                    </m:r>
                    <m:r>
                      <w:del w:id="1280" w:author="leksandar komazec" w:date="2022-08-30T23:56:00Z">
                        <m:rPr>
                          <m:sty m:val="p"/>
                        </m:rPr>
                        <w:rPr>
                          <w:rFonts w:ascii="Cambria Math" w:hAnsi="Cambria Math"/>
                        </w:rPr>
                        <m:t>-</m:t>
                      </w:del>
                    </m:r>
                    <m:r>
                      <w:del w:id="1281" w:author="leksandar komazec" w:date="2022-08-30T23:56:00Z">
                        <m:rPr>
                          <m:sty m:val="p"/>
                        </m:rPr>
                        <w:rPr>
                          <w:rFonts w:ascii="Cambria Math"/>
                        </w:rPr>
                        <m:t>1</m:t>
                      </w:del>
                    </m:r>
                  </m:sub>
                  <m:sup>
                    <m:r>
                      <w:del w:id="1282" w:author="leksandar komazec" w:date="2022-08-30T23:56:00Z">
                        <m:rPr>
                          <m:sty m:val="p"/>
                        </m:rPr>
                        <w:rPr>
                          <w:rFonts w:ascii="Cambria Math"/>
                        </w:rPr>
                        <m:t>2</m:t>
                      </w:del>
                    </m:r>
                  </m:sup>
                </m:sSubSup>
                <m:r>
                  <w:del w:id="1283" w:author="leksandar komazec" w:date="2022-08-30T23:56:00Z">
                    <m:rPr>
                      <m:sty m:val="p"/>
                    </m:rPr>
                    <w:rPr>
                      <w:rFonts w:ascii="Cambria Math" w:hAnsi="Cambria Math"/>
                    </w:rPr>
                    <m:t>-</m:t>
                  </w:del>
                </m:r>
                <m:sSubSup>
                  <m:sSubSupPr>
                    <m:ctrlPr>
                      <w:del w:id="1284" w:author="leksandar komazec" w:date="2022-08-30T23:56:00Z">
                        <w:rPr>
                          <w:rFonts w:ascii="Cambria Math" w:hAnsi="Cambria Math"/>
                        </w:rPr>
                      </w:del>
                    </m:ctrlPr>
                  </m:sSubSupPr>
                  <m:e>
                    <m:r>
                      <w:del w:id="1285" w:author="leksandar komazec" w:date="2022-08-30T23:56:00Z">
                        <m:rPr>
                          <m:sty m:val="p"/>
                        </m:rPr>
                        <w:rPr>
                          <w:rFonts w:ascii="Cambria Math"/>
                        </w:rPr>
                        <m:t>d</m:t>
                      </w:del>
                    </m:r>
                  </m:e>
                  <m:sub>
                    <m:r>
                      <w:del w:id="1286" w:author="leksandar komazec" w:date="2022-08-30T23:56:00Z">
                        <m:rPr>
                          <m:sty m:val="p"/>
                        </m:rPr>
                        <w:rPr>
                          <w:rFonts w:ascii="Cambria Math"/>
                        </w:rPr>
                        <m:t>n</m:t>
                      </w:del>
                    </m:r>
                  </m:sub>
                  <m:sup>
                    <m:r>
                      <w:del w:id="1287" w:author="leksandar komazec" w:date="2022-08-30T23:56:00Z">
                        <m:rPr>
                          <m:sty m:val="p"/>
                        </m:rPr>
                        <w:rPr>
                          <w:rFonts w:ascii="Cambria Math"/>
                        </w:rPr>
                        <m:t>2</m:t>
                      </w:del>
                    </m:r>
                  </m:sup>
                </m:sSubSup>
              </m:e>
            </m:eqArr>
          </m:e>
        </m:d>
      </m:oMath>
      <w:del w:id="1288" w:author="leksandar komazec" w:date="2022-08-30T23:56:00Z">
        <w:r w:rsidR="00523FCF" w:rsidDel="00612971">
          <w:tab/>
        </w:r>
        <w:r w:rsidR="00523FCF" w:rsidDel="00612971">
          <w:tab/>
          <w:delText>(6)</w:delText>
        </w:r>
      </w:del>
    </w:p>
    <w:p w14:paraId="0EB8E499" w14:textId="12485A07" w:rsidR="00E876C6" w:rsidDel="00612971" w:rsidRDefault="00E876C6">
      <w:pPr>
        <w:contextualSpacing/>
        <w:jc w:val="center"/>
        <w:rPr>
          <w:del w:id="1289" w:author="leksandar komazec" w:date="2022-08-30T23:56:00Z"/>
        </w:rPr>
      </w:pPr>
    </w:p>
    <w:p w14:paraId="6626841E" w14:textId="364A04D2" w:rsidR="00392008" w:rsidDel="00612971" w:rsidRDefault="00DA1D9D">
      <w:pPr>
        <w:contextualSpacing/>
        <w:rPr>
          <w:del w:id="1290" w:author="leksandar komazec" w:date="2022-08-30T23:56:00Z"/>
        </w:rPr>
      </w:pPr>
      <w:del w:id="1291" w:author="leksandar komazec" w:date="2022-08-30T23:56:00Z">
        <w:r w:rsidDel="00612971">
          <w:tab/>
        </w:r>
        <w:r w:rsidR="00F67E2F" w:rsidDel="00612971">
          <w:delText>P</w:delText>
        </w:r>
        <w:r w:rsidR="00392008" w:rsidDel="00612971">
          <w:delText>romenom redosleda dobijamo sistem oblika Ax=b:</w:delText>
        </w:r>
      </w:del>
    </w:p>
    <w:p w14:paraId="6EA75820" w14:textId="50A7BA4A" w:rsidR="008E77F4" w:rsidDel="00612971" w:rsidRDefault="008E77F4">
      <w:pPr>
        <w:contextualSpacing/>
        <w:rPr>
          <w:del w:id="1292" w:author="leksandar komazec" w:date="2022-08-30T23:56:00Z"/>
        </w:rPr>
      </w:pPr>
    </w:p>
    <w:p w14:paraId="24ECACAD" w14:textId="6A17B724" w:rsidR="00392008" w:rsidDel="00612971" w:rsidRDefault="00392008">
      <w:pPr>
        <w:contextualSpacing/>
        <w:jc w:val="right"/>
        <w:rPr>
          <w:del w:id="1293" w:author="leksandar komazec" w:date="2022-08-30T23:56:00Z"/>
        </w:rPr>
      </w:pPr>
      <w:del w:id="1294" w:author="leksandar komazec" w:date="2022-08-30T23:56:00Z">
        <w:r w:rsidDel="00612971">
          <w:tab/>
        </w:r>
      </w:del>
      <m:oMath>
        <m:r>
          <w:del w:id="1295" w:author="leksandar komazec" w:date="2022-08-30T23:56:00Z">
            <m:rPr>
              <m:sty m:val="p"/>
            </m:rPr>
            <w:rPr>
              <w:rFonts w:ascii="Cambria Math"/>
            </w:rPr>
            <m:t>A</m:t>
          </w:del>
        </m:r>
        <m:r>
          <w:del w:id="1296" w:author="leksandar komazec" w:date="2022-08-30T23:56:00Z">
            <w:rPr>
              <w:rFonts w:ascii="Cambria Math"/>
            </w:rPr>
            <m:t>=</m:t>
          </w:del>
        </m:r>
        <m:d>
          <m:dPr>
            <m:begChr m:val="["/>
            <m:endChr m:val="]"/>
            <m:ctrlPr>
              <w:del w:id="1297" w:author="leksandar komazec" w:date="2022-08-30T23:56:00Z">
                <w:rPr>
                  <w:rFonts w:ascii="Cambria Math" w:hAnsi="Cambria Math"/>
                  <w:i/>
                </w:rPr>
              </w:del>
            </m:ctrlPr>
          </m:dPr>
          <m:e>
            <m:eqArr>
              <m:eqArrPr>
                <m:ctrlPr>
                  <w:del w:id="1298" w:author="leksandar komazec" w:date="2022-08-30T23:56:00Z">
                    <w:rPr>
                      <w:rFonts w:ascii="Cambria Math" w:hAnsi="Cambria Math"/>
                    </w:rPr>
                  </w:del>
                </m:ctrlPr>
              </m:eqArrPr>
              <m:e>
                <m:sSup>
                  <m:sSupPr>
                    <m:ctrlPr>
                      <w:del w:id="1299" w:author="leksandar komazec" w:date="2022-08-30T23:56:00Z">
                        <w:rPr>
                          <w:rFonts w:ascii="Cambria Math" w:hAnsi="Cambria Math"/>
                        </w:rPr>
                      </w:del>
                    </m:ctrlPr>
                  </m:sSupPr>
                  <m:e>
                    <m:r>
                      <w:del w:id="1300" w:author="leksandar komazec" w:date="2022-08-30T23:56:00Z">
                        <m:rPr>
                          <m:sty m:val="p"/>
                        </m:rPr>
                        <w:rPr>
                          <w:rFonts w:ascii="Cambria Math"/>
                        </w:rPr>
                        <m:t>2(</m:t>
                      </w:del>
                    </m:r>
                    <m:sSub>
                      <m:sSubPr>
                        <m:ctrlPr>
                          <w:del w:id="1301" w:author="leksandar komazec" w:date="2022-08-30T23:56:00Z">
                            <w:rPr>
                              <w:rFonts w:ascii="Cambria Math" w:hAnsi="Cambria Math"/>
                            </w:rPr>
                          </w:del>
                        </m:ctrlPr>
                      </m:sSubPr>
                      <m:e>
                        <m:r>
                          <w:del w:id="1302" w:author="leksandar komazec" w:date="2022-08-30T23:56:00Z">
                            <m:rPr>
                              <m:sty m:val="p"/>
                            </m:rPr>
                            <w:rPr>
                              <w:rFonts w:ascii="Cambria Math"/>
                            </w:rPr>
                            <m:t>x</m:t>
                          </w:del>
                        </m:r>
                      </m:e>
                      <m:sub>
                        <m:r>
                          <w:del w:id="1303" w:author="leksandar komazec" w:date="2022-08-30T23:56:00Z">
                            <m:rPr>
                              <m:sty m:val="p"/>
                            </m:rPr>
                            <w:rPr>
                              <w:rFonts w:ascii="Cambria Math"/>
                            </w:rPr>
                            <m:t>1</m:t>
                          </w:del>
                        </m:r>
                      </m:sub>
                    </m:sSub>
                    <m:r>
                      <w:del w:id="1304" w:author="leksandar komazec" w:date="2022-08-30T23:56:00Z">
                        <m:rPr>
                          <m:sty m:val="p"/>
                        </m:rPr>
                        <w:rPr>
                          <w:rFonts w:ascii="Cambria Math" w:hAnsi="Cambria Math"/>
                        </w:rPr>
                        <m:t>-</m:t>
                      </w:del>
                    </m:r>
                    <m:sSub>
                      <m:sSubPr>
                        <m:ctrlPr>
                          <w:del w:id="1305" w:author="leksandar komazec" w:date="2022-08-30T23:56:00Z">
                            <w:rPr>
                              <w:rFonts w:ascii="Cambria Math" w:hAnsi="Cambria Math"/>
                            </w:rPr>
                          </w:del>
                        </m:ctrlPr>
                      </m:sSubPr>
                      <m:e>
                        <m:r>
                          <w:del w:id="1306" w:author="leksandar komazec" w:date="2022-08-30T23:56:00Z">
                            <m:rPr>
                              <m:sty m:val="p"/>
                            </m:rPr>
                            <w:rPr>
                              <w:rFonts w:ascii="Cambria Math"/>
                            </w:rPr>
                            <m:t>x</m:t>
                          </w:del>
                        </m:r>
                      </m:e>
                      <m:sub>
                        <m:r>
                          <w:del w:id="1307" w:author="leksandar komazec" w:date="2022-08-30T23:56:00Z">
                            <m:rPr>
                              <m:sty m:val="p"/>
                            </m:rPr>
                            <w:rPr>
                              <w:rFonts w:ascii="Cambria Math"/>
                            </w:rPr>
                            <m:t>n</m:t>
                          </w:del>
                        </m:r>
                      </m:sub>
                    </m:sSub>
                    <m:r>
                      <w:del w:id="1308" w:author="leksandar komazec" w:date="2022-08-30T23:56:00Z">
                        <m:rPr>
                          <m:sty m:val="p"/>
                        </m:rPr>
                        <w:rPr>
                          <w:rFonts w:ascii="Cambria Math"/>
                        </w:rPr>
                        <m:t>)</m:t>
                      </w:del>
                    </m:r>
                  </m:e>
                  <m:sup>
                    <m:r>
                      <w:del w:id="1309" w:author="leksandar komazec" w:date="2022-08-30T23:56:00Z">
                        <m:rPr>
                          <m:sty m:val="p"/>
                        </m:rPr>
                        <w:rPr>
                          <w:rFonts w:ascii="Cambria Math"/>
                        </w:rPr>
                        <m:t xml:space="preserve"> </m:t>
                      </w:del>
                    </m:r>
                  </m:sup>
                </m:sSup>
                <m:r>
                  <w:del w:id="1310" w:author="leksandar komazec" w:date="2022-08-30T23:56:00Z">
                    <m:rPr>
                      <m:sty m:val="p"/>
                    </m:rPr>
                    <w:rPr>
                      <w:rFonts w:ascii="Cambria Math"/>
                    </w:rPr>
                    <m:t xml:space="preserve">      </m:t>
                  </w:del>
                </m:r>
                <m:sSup>
                  <m:sSupPr>
                    <m:ctrlPr>
                      <w:del w:id="1311" w:author="leksandar komazec" w:date="2022-08-30T23:56:00Z">
                        <w:rPr>
                          <w:rFonts w:ascii="Cambria Math" w:hAnsi="Cambria Math"/>
                        </w:rPr>
                      </w:del>
                    </m:ctrlPr>
                  </m:sSupPr>
                  <m:e>
                    <m:r>
                      <w:del w:id="1312" w:author="leksandar komazec" w:date="2022-08-30T23:56:00Z">
                        <m:rPr>
                          <m:sty m:val="p"/>
                        </m:rPr>
                        <w:rPr>
                          <w:rFonts w:ascii="Cambria Math"/>
                        </w:rPr>
                        <m:t>2(</m:t>
                      </w:del>
                    </m:r>
                    <m:sSub>
                      <m:sSubPr>
                        <m:ctrlPr>
                          <w:del w:id="1313" w:author="leksandar komazec" w:date="2022-08-30T23:56:00Z">
                            <w:rPr>
                              <w:rFonts w:ascii="Cambria Math" w:hAnsi="Cambria Math"/>
                            </w:rPr>
                          </w:del>
                        </m:ctrlPr>
                      </m:sSubPr>
                      <m:e>
                        <m:r>
                          <w:del w:id="1314" w:author="leksandar komazec" w:date="2022-08-30T23:56:00Z">
                            <m:rPr>
                              <m:sty m:val="p"/>
                            </m:rPr>
                            <w:rPr>
                              <w:rFonts w:ascii="Cambria Math"/>
                            </w:rPr>
                            <m:t>y</m:t>
                          </w:del>
                        </m:r>
                      </m:e>
                      <m:sub>
                        <m:r>
                          <w:del w:id="1315" w:author="leksandar komazec" w:date="2022-08-30T23:56:00Z">
                            <m:rPr>
                              <m:sty m:val="p"/>
                            </m:rPr>
                            <w:rPr>
                              <w:rFonts w:ascii="Cambria Math"/>
                            </w:rPr>
                            <m:t>1</m:t>
                          </w:del>
                        </m:r>
                      </m:sub>
                    </m:sSub>
                    <m:r>
                      <w:del w:id="1316" w:author="leksandar komazec" w:date="2022-08-30T23:56:00Z">
                        <m:rPr>
                          <m:sty m:val="p"/>
                        </m:rPr>
                        <w:rPr>
                          <w:rFonts w:ascii="Cambria Math" w:hAnsi="Cambria Math"/>
                        </w:rPr>
                        <m:t>-</m:t>
                      </w:del>
                    </m:r>
                    <m:sSub>
                      <m:sSubPr>
                        <m:ctrlPr>
                          <w:del w:id="1317" w:author="leksandar komazec" w:date="2022-08-30T23:56:00Z">
                            <w:rPr>
                              <w:rFonts w:ascii="Cambria Math" w:hAnsi="Cambria Math"/>
                            </w:rPr>
                          </w:del>
                        </m:ctrlPr>
                      </m:sSubPr>
                      <m:e>
                        <m:r>
                          <w:del w:id="1318" w:author="leksandar komazec" w:date="2022-08-30T23:56:00Z">
                            <m:rPr>
                              <m:sty m:val="p"/>
                            </m:rPr>
                            <w:rPr>
                              <w:rFonts w:ascii="Cambria Math"/>
                            </w:rPr>
                            <m:t>y</m:t>
                          </w:del>
                        </m:r>
                      </m:e>
                      <m:sub>
                        <m:r>
                          <w:del w:id="1319" w:author="leksandar komazec" w:date="2022-08-30T23:56:00Z">
                            <m:rPr>
                              <m:sty m:val="p"/>
                            </m:rPr>
                            <w:rPr>
                              <w:rFonts w:ascii="Cambria Math"/>
                            </w:rPr>
                            <m:t>n</m:t>
                          </w:del>
                        </m:r>
                      </m:sub>
                    </m:sSub>
                    <m:r>
                      <w:del w:id="1320" w:author="leksandar komazec" w:date="2022-08-30T23:56:00Z">
                        <m:rPr>
                          <m:sty m:val="p"/>
                        </m:rPr>
                        <w:rPr>
                          <w:rFonts w:ascii="Cambria Math"/>
                        </w:rPr>
                        <m:t>)</m:t>
                      </w:del>
                    </m:r>
                  </m:e>
                  <m:sup>
                    <m:r>
                      <w:del w:id="1321" w:author="leksandar komazec" w:date="2022-08-30T23:56:00Z">
                        <m:rPr>
                          <m:sty m:val="p"/>
                        </m:rPr>
                        <w:rPr>
                          <w:rFonts w:ascii="Cambria Math"/>
                        </w:rPr>
                        <m:t xml:space="preserve"> </m:t>
                      </w:del>
                    </m:r>
                  </m:sup>
                </m:sSup>
                <m:r>
                  <w:del w:id="1322" w:author="leksandar komazec" w:date="2022-08-30T23:56:00Z">
                    <m:rPr>
                      <m:sty m:val="p"/>
                    </m:rPr>
                    <w:rPr>
                      <w:rFonts w:ascii="Cambria Math"/>
                    </w:rPr>
                    <m:t xml:space="preserve">      </m:t>
                  </w:del>
                </m:r>
              </m:e>
              <m:e>
                <m:r>
                  <w:del w:id="1323" w:author="leksandar komazec" w:date="2022-08-30T23:56:00Z">
                    <m:rPr>
                      <m:sty m:val="p"/>
                    </m:rPr>
                    <w:rPr>
                      <w:rFonts w:ascii="Cambria Math"/>
                    </w:rPr>
                    <m:t xml:space="preserve">    </m:t>
                  </w:del>
                </m:r>
              </m:e>
              <m:e>
                <m:r>
                  <w:del w:id="1324" w:author="leksandar komazec" w:date="2022-08-30T23:56:00Z">
                    <m:rPr>
                      <m:sty m:val="p"/>
                    </m:rPr>
                    <w:rPr>
                      <w:rFonts w:ascii="Cambria Math" w:hAnsi="Cambria Math"/>
                    </w:rPr>
                    <m:t>…</m:t>
                  </w:del>
                </m:r>
                <m:ctrlPr>
                  <w:del w:id="1325" w:author="leksandar komazec" w:date="2022-08-30T23:56:00Z">
                    <w:rPr>
                      <w:rFonts w:ascii="Cambria Math" w:eastAsia="Cambria Math" w:hAnsi="Cambria Math"/>
                    </w:rPr>
                  </w:del>
                </m:ctrlPr>
              </m:e>
              <m:e>
                <m:r>
                  <w:del w:id="1326" w:author="leksandar komazec" w:date="2022-08-30T23:56:00Z">
                    <m:rPr>
                      <m:sty m:val="p"/>
                    </m:rPr>
                    <w:rPr>
                      <w:rFonts w:ascii="Cambria Math" w:eastAsia="Cambria Math" w:hAnsi="Cambria Math"/>
                    </w:rPr>
                    <m:t>…</m:t>
                  </w:del>
                </m:r>
                <m:ctrlPr>
                  <w:del w:id="1327" w:author="leksandar komazec" w:date="2022-08-30T23:56:00Z">
                    <w:rPr>
                      <w:rFonts w:ascii="Cambria Math" w:eastAsia="Cambria Math" w:hAnsi="Cambria Math"/>
                    </w:rPr>
                  </w:del>
                </m:ctrlPr>
              </m:e>
              <m:e>
                <m:r>
                  <w:del w:id="1328" w:author="leksandar komazec" w:date="2022-08-30T23:56:00Z">
                    <m:rPr>
                      <m:sty m:val="p"/>
                    </m:rPr>
                    <w:rPr>
                      <w:rFonts w:ascii="Cambria Math" w:hAnsi="Cambria Math"/>
                    </w:rPr>
                    <m:t>…</m:t>
                  </w:del>
                </m:r>
                <m:ctrlPr>
                  <w:del w:id="1329" w:author="leksandar komazec" w:date="2022-08-30T23:56:00Z">
                    <w:rPr>
                      <w:rFonts w:ascii="Cambria Math" w:eastAsia="Cambria Math" w:hAnsi="Cambria Math"/>
                    </w:rPr>
                  </w:del>
                </m:ctrlPr>
              </m:e>
              <m:e>
                <m:sSup>
                  <m:sSupPr>
                    <m:ctrlPr>
                      <w:del w:id="1330" w:author="leksandar komazec" w:date="2022-08-30T23:56:00Z">
                        <w:rPr>
                          <w:rFonts w:ascii="Cambria Math" w:hAnsi="Cambria Math"/>
                        </w:rPr>
                      </w:del>
                    </m:ctrlPr>
                  </m:sSupPr>
                  <m:e>
                    <m:r>
                      <w:del w:id="1331" w:author="leksandar komazec" w:date="2022-08-30T23:56:00Z">
                        <m:rPr>
                          <m:sty m:val="p"/>
                        </m:rPr>
                        <w:rPr>
                          <w:rFonts w:ascii="Cambria Math"/>
                        </w:rPr>
                        <m:t>2(</m:t>
                      </w:del>
                    </m:r>
                    <m:sSub>
                      <m:sSubPr>
                        <m:ctrlPr>
                          <w:del w:id="1332" w:author="leksandar komazec" w:date="2022-08-30T23:56:00Z">
                            <w:rPr>
                              <w:rFonts w:ascii="Cambria Math" w:hAnsi="Cambria Math"/>
                            </w:rPr>
                          </w:del>
                        </m:ctrlPr>
                      </m:sSubPr>
                      <m:e>
                        <m:r>
                          <w:del w:id="1333" w:author="leksandar komazec" w:date="2022-08-30T23:56:00Z">
                            <m:rPr>
                              <m:sty m:val="p"/>
                            </m:rPr>
                            <w:rPr>
                              <w:rFonts w:ascii="Cambria Math"/>
                            </w:rPr>
                            <m:t>x</m:t>
                          </w:del>
                        </m:r>
                      </m:e>
                      <m:sub>
                        <m:r>
                          <w:del w:id="1334" w:author="leksandar komazec" w:date="2022-08-30T23:56:00Z">
                            <m:rPr>
                              <m:sty m:val="p"/>
                            </m:rPr>
                            <w:rPr>
                              <w:rFonts w:ascii="Cambria Math"/>
                            </w:rPr>
                            <m:t>n</m:t>
                          </w:del>
                        </m:r>
                        <m:r>
                          <w:del w:id="1335" w:author="leksandar komazec" w:date="2022-08-30T23:56:00Z">
                            <m:rPr>
                              <m:sty m:val="p"/>
                            </m:rPr>
                            <w:rPr>
                              <w:rFonts w:ascii="Cambria Math" w:hAnsi="Cambria Math"/>
                            </w:rPr>
                            <m:t>-</m:t>
                          </w:del>
                        </m:r>
                        <m:r>
                          <w:del w:id="1336" w:author="leksandar komazec" w:date="2022-08-30T23:56:00Z">
                            <m:rPr>
                              <m:sty m:val="p"/>
                            </m:rPr>
                            <w:rPr>
                              <w:rFonts w:ascii="Cambria Math"/>
                            </w:rPr>
                            <m:t>1</m:t>
                          </w:del>
                        </m:r>
                      </m:sub>
                    </m:sSub>
                    <m:r>
                      <w:del w:id="1337" w:author="leksandar komazec" w:date="2022-08-30T23:56:00Z">
                        <m:rPr>
                          <m:sty m:val="p"/>
                        </m:rPr>
                        <w:rPr>
                          <w:rFonts w:ascii="Cambria Math" w:hAnsi="Cambria Math"/>
                        </w:rPr>
                        <m:t>-</m:t>
                      </w:del>
                    </m:r>
                    <m:sSub>
                      <m:sSubPr>
                        <m:ctrlPr>
                          <w:del w:id="1338" w:author="leksandar komazec" w:date="2022-08-30T23:56:00Z">
                            <w:rPr>
                              <w:rFonts w:ascii="Cambria Math" w:hAnsi="Cambria Math"/>
                            </w:rPr>
                          </w:del>
                        </m:ctrlPr>
                      </m:sSubPr>
                      <m:e>
                        <m:r>
                          <w:del w:id="1339" w:author="leksandar komazec" w:date="2022-08-30T23:56:00Z">
                            <m:rPr>
                              <m:sty m:val="p"/>
                            </m:rPr>
                            <w:rPr>
                              <w:rFonts w:ascii="Cambria Math"/>
                            </w:rPr>
                            <m:t>x</m:t>
                          </w:del>
                        </m:r>
                      </m:e>
                      <m:sub>
                        <m:r>
                          <w:del w:id="1340" w:author="leksandar komazec" w:date="2022-08-30T23:56:00Z">
                            <m:rPr>
                              <m:sty m:val="p"/>
                            </m:rPr>
                            <w:rPr>
                              <w:rFonts w:ascii="Cambria Math"/>
                            </w:rPr>
                            <m:t>n</m:t>
                          </w:del>
                        </m:r>
                      </m:sub>
                    </m:sSub>
                    <m:r>
                      <w:del w:id="1341" w:author="leksandar komazec" w:date="2022-08-30T23:56:00Z">
                        <m:rPr>
                          <m:sty m:val="p"/>
                        </m:rPr>
                        <w:rPr>
                          <w:rFonts w:ascii="Cambria Math"/>
                        </w:rPr>
                        <m:t>)</m:t>
                      </w:del>
                    </m:r>
                  </m:e>
                  <m:sup>
                    <m:r>
                      <w:del w:id="1342" w:author="leksandar komazec" w:date="2022-08-30T23:56:00Z">
                        <m:rPr>
                          <m:sty m:val="p"/>
                        </m:rPr>
                        <w:rPr>
                          <w:rFonts w:ascii="Cambria Math"/>
                        </w:rPr>
                        <m:t xml:space="preserve"> </m:t>
                      </w:del>
                    </m:r>
                  </m:sup>
                </m:sSup>
                <m:r>
                  <w:del w:id="1343" w:author="leksandar komazec" w:date="2022-08-30T23:56:00Z">
                    <m:rPr>
                      <m:sty m:val="p"/>
                    </m:rPr>
                    <w:rPr>
                      <w:rFonts w:ascii="Cambria Math"/>
                    </w:rPr>
                    <m:t xml:space="preserve">      </m:t>
                  </w:del>
                </m:r>
                <m:sSup>
                  <m:sSupPr>
                    <m:ctrlPr>
                      <w:del w:id="1344" w:author="leksandar komazec" w:date="2022-08-30T23:56:00Z">
                        <w:rPr>
                          <w:rFonts w:ascii="Cambria Math" w:hAnsi="Cambria Math"/>
                        </w:rPr>
                      </w:del>
                    </m:ctrlPr>
                  </m:sSupPr>
                  <m:e>
                    <m:r>
                      <w:del w:id="1345" w:author="leksandar komazec" w:date="2022-08-30T23:56:00Z">
                        <m:rPr>
                          <m:sty m:val="p"/>
                        </m:rPr>
                        <w:rPr>
                          <w:rFonts w:ascii="Cambria Math"/>
                        </w:rPr>
                        <m:t>2(</m:t>
                      </w:del>
                    </m:r>
                    <m:sSub>
                      <m:sSubPr>
                        <m:ctrlPr>
                          <w:del w:id="1346" w:author="leksandar komazec" w:date="2022-08-30T23:56:00Z">
                            <w:rPr>
                              <w:rFonts w:ascii="Cambria Math" w:hAnsi="Cambria Math"/>
                            </w:rPr>
                          </w:del>
                        </m:ctrlPr>
                      </m:sSubPr>
                      <m:e>
                        <m:r>
                          <w:del w:id="1347" w:author="leksandar komazec" w:date="2022-08-30T23:56:00Z">
                            <m:rPr>
                              <m:sty m:val="p"/>
                            </m:rPr>
                            <w:rPr>
                              <w:rFonts w:ascii="Cambria Math"/>
                            </w:rPr>
                            <m:t>y</m:t>
                          </w:del>
                        </m:r>
                      </m:e>
                      <m:sub>
                        <m:r>
                          <w:del w:id="1348" w:author="leksandar komazec" w:date="2022-08-30T23:56:00Z">
                            <m:rPr>
                              <m:sty m:val="p"/>
                            </m:rPr>
                            <w:rPr>
                              <w:rFonts w:ascii="Cambria Math"/>
                            </w:rPr>
                            <m:t>n</m:t>
                          </w:del>
                        </m:r>
                        <m:r>
                          <w:del w:id="1349" w:author="leksandar komazec" w:date="2022-08-30T23:56:00Z">
                            <m:rPr>
                              <m:sty m:val="p"/>
                            </m:rPr>
                            <w:rPr>
                              <w:rFonts w:ascii="Cambria Math" w:hAnsi="Cambria Math"/>
                            </w:rPr>
                            <m:t>-</m:t>
                          </w:del>
                        </m:r>
                        <m:r>
                          <w:del w:id="1350" w:author="leksandar komazec" w:date="2022-08-30T23:56:00Z">
                            <m:rPr>
                              <m:sty m:val="p"/>
                            </m:rPr>
                            <w:rPr>
                              <w:rFonts w:ascii="Cambria Math"/>
                            </w:rPr>
                            <m:t>1</m:t>
                          </w:del>
                        </m:r>
                      </m:sub>
                    </m:sSub>
                    <m:r>
                      <w:del w:id="1351" w:author="leksandar komazec" w:date="2022-08-30T23:56:00Z">
                        <m:rPr>
                          <m:sty m:val="p"/>
                        </m:rPr>
                        <w:rPr>
                          <w:rFonts w:ascii="Cambria Math" w:hAnsi="Cambria Math"/>
                        </w:rPr>
                        <m:t>-</m:t>
                      </w:del>
                    </m:r>
                    <m:sSub>
                      <m:sSubPr>
                        <m:ctrlPr>
                          <w:del w:id="1352" w:author="leksandar komazec" w:date="2022-08-30T23:56:00Z">
                            <w:rPr>
                              <w:rFonts w:ascii="Cambria Math" w:hAnsi="Cambria Math"/>
                            </w:rPr>
                          </w:del>
                        </m:ctrlPr>
                      </m:sSubPr>
                      <m:e>
                        <m:r>
                          <w:del w:id="1353" w:author="leksandar komazec" w:date="2022-08-30T23:56:00Z">
                            <m:rPr>
                              <m:sty m:val="p"/>
                            </m:rPr>
                            <w:rPr>
                              <w:rFonts w:ascii="Cambria Math"/>
                            </w:rPr>
                            <m:t>y</m:t>
                          </w:del>
                        </m:r>
                      </m:e>
                      <m:sub>
                        <m:r>
                          <w:del w:id="1354" w:author="leksandar komazec" w:date="2022-08-30T23:56:00Z">
                            <m:rPr>
                              <m:sty m:val="p"/>
                            </m:rPr>
                            <w:rPr>
                              <w:rFonts w:ascii="Cambria Math"/>
                            </w:rPr>
                            <m:t>n</m:t>
                          </w:del>
                        </m:r>
                      </m:sub>
                    </m:sSub>
                    <m:r>
                      <w:del w:id="1355" w:author="leksandar komazec" w:date="2022-08-30T23:56:00Z">
                        <m:rPr>
                          <m:sty m:val="p"/>
                        </m:rPr>
                        <w:rPr>
                          <w:rFonts w:ascii="Cambria Math"/>
                        </w:rPr>
                        <m:t>)</m:t>
                      </w:del>
                    </m:r>
                  </m:e>
                  <m:sup>
                    <m:r>
                      <w:del w:id="1356" w:author="leksandar komazec" w:date="2022-08-30T23:56:00Z">
                        <m:rPr>
                          <m:sty m:val="p"/>
                        </m:rPr>
                        <w:rPr>
                          <w:rFonts w:ascii="Cambria Math"/>
                        </w:rPr>
                        <m:t xml:space="preserve"> </m:t>
                      </w:del>
                    </m:r>
                  </m:sup>
                </m:sSup>
                <m:r>
                  <w:del w:id="1357" w:author="leksandar komazec" w:date="2022-08-30T23:56:00Z">
                    <m:rPr>
                      <m:sty m:val="p"/>
                    </m:rPr>
                    <w:rPr>
                      <w:rFonts w:ascii="Cambria Math"/>
                    </w:rPr>
                    <m:t xml:space="preserve">   </m:t>
                  </w:del>
                </m:r>
              </m:e>
            </m:eqArr>
          </m:e>
        </m:d>
      </m:oMath>
      <w:del w:id="1358" w:author="leksandar komazec" w:date="2022-08-30T23:56:00Z">
        <w:r w:rsidDel="00612971">
          <w:tab/>
        </w:r>
        <w:r w:rsidDel="00612971">
          <w:tab/>
        </w:r>
        <w:r w:rsidDel="00612971">
          <w:tab/>
        </w:r>
        <w:r w:rsidDel="00612971">
          <w:tab/>
        </w:r>
        <w:r w:rsidDel="00612971">
          <w:tab/>
          <w:delText>(</w:delText>
        </w:r>
        <w:r w:rsidR="00523FCF" w:rsidDel="00612971">
          <w:delText>7</w:delText>
        </w:r>
        <w:r w:rsidDel="00612971">
          <w:delText>)</w:delText>
        </w:r>
      </w:del>
    </w:p>
    <w:p w14:paraId="26A935CD" w14:textId="2AD9CCCD" w:rsidR="00392008" w:rsidDel="00612971" w:rsidRDefault="00392008">
      <w:pPr>
        <w:contextualSpacing/>
        <w:rPr>
          <w:del w:id="1359" w:author="leksandar komazec" w:date="2022-08-30T23:56:00Z"/>
        </w:rPr>
      </w:pPr>
    </w:p>
    <w:p w14:paraId="4481C1DA" w14:textId="00929D75" w:rsidR="00392008" w:rsidDel="00612971" w:rsidRDefault="00392008">
      <w:pPr>
        <w:contextualSpacing/>
        <w:rPr>
          <w:del w:id="1360" w:author="leksandar komazec" w:date="2022-08-30T23:56:00Z"/>
        </w:rPr>
      </w:pPr>
    </w:p>
    <w:p w14:paraId="40F6B3DE" w14:textId="28E48F5F" w:rsidR="00392008" w:rsidDel="00612971" w:rsidRDefault="00392008">
      <w:pPr>
        <w:contextualSpacing/>
        <w:jc w:val="right"/>
        <w:rPr>
          <w:del w:id="1361" w:author="leksandar komazec" w:date="2022-08-30T23:56:00Z"/>
        </w:rPr>
      </w:pPr>
      <w:del w:id="1362" w:author="leksandar komazec" w:date="2022-08-30T23:56:00Z">
        <w:r w:rsidDel="00612971">
          <w:tab/>
          <w:delText xml:space="preserve">b = </w:delText>
        </w:r>
      </w:del>
      <m:oMath>
        <m:d>
          <m:dPr>
            <m:begChr m:val="["/>
            <m:endChr m:val="]"/>
            <m:ctrlPr>
              <w:del w:id="1363" w:author="leksandar komazec" w:date="2022-08-30T23:56:00Z">
                <w:rPr>
                  <w:rFonts w:ascii="Cambria Math" w:hAnsi="Cambria Math"/>
                  <w:i/>
                </w:rPr>
              </w:del>
            </m:ctrlPr>
          </m:dPr>
          <m:e>
            <m:eqArr>
              <m:eqArrPr>
                <m:ctrlPr>
                  <w:del w:id="1364" w:author="leksandar komazec" w:date="2022-08-30T23:56:00Z">
                    <w:rPr>
                      <w:rFonts w:ascii="Cambria Math" w:hAnsi="Cambria Math"/>
                    </w:rPr>
                  </w:del>
                </m:ctrlPr>
              </m:eqArrPr>
              <m:e>
                <m:sSup>
                  <m:sSupPr>
                    <m:ctrlPr>
                      <w:del w:id="1365" w:author="leksandar komazec" w:date="2022-08-30T23:56:00Z">
                        <w:rPr>
                          <w:rFonts w:ascii="Cambria Math" w:hAnsi="Cambria Math"/>
                        </w:rPr>
                      </w:del>
                    </m:ctrlPr>
                  </m:sSupPr>
                  <m:e>
                    <m:sSubSup>
                      <m:sSubSupPr>
                        <m:ctrlPr>
                          <w:del w:id="1366" w:author="leksandar komazec" w:date="2022-08-30T23:56:00Z">
                            <w:rPr>
                              <w:rFonts w:ascii="Cambria Math" w:hAnsi="Cambria Math"/>
                            </w:rPr>
                          </w:del>
                        </m:ctrlPr>
                      </m:sSubSupPr>
                      <m:e>
                        <m:r>
                          <w:del w:id="1367" w:author="leksandar komazec" w:date="2022-08-30T23:56:00Z">
                            <m:rPr>
                              <m:sty m:val="p"/>
                            </m:rPr>
                            <w:rPr>
                              <w:rFonts w:ascii="Cambria Math"/>
                            </w:rPr>
                            <m:t>x</m:t>
                          </w:del>
                        </m:r>
                      </m:e>
                      <m:sub>
                        <m:r>
                          <w:del w:id="1368" w:author="leksandar komazec" w:date="2022-08-30T23:56:00Z">
                            <m:rPr>
                              <m:sty m:val="p"/>
                            </m:rPr>
                            <w:rPr>
                              <w:rFonts w:ascii="Cambria Math"/>
                            </w:rPr>
                            <m:t>1</m:t>
                          </w:del>
                        </m:r>
                      </m:sub>
                      <m:sup>
                        <m:r>
                          <w:del w:id="1369" w:author="leksandar komazec" w:date="2022-08-30T23:56:00Z">
                            <m:rPr>
                              <m:sty m:val="p"/>
                            </m:rPr>
                            <w:rPr>
                              <w:rFonts w:ascii="Cambria Math"/>
                            </w:rPr>
                            <m:t>2</m:t>
                          </w:del>
                        </m:r>
                      </m:sup>
                    </m:sSubSup>
                    <m:r>
                      <w:del w:id="1370" w:author="leksandar komazec" w:date="2022-08-30T23:56:00Z">
                        <m:rPr>
                          <m:sty m:val="p"/>
                        </m:rPr>
                        <w:rPr>
                          <w:rFonts w:ascii="Cambria Math" w:hAnsi="Cambria Math"/>
                        </w:rPr>
                        <m:t>-</m:t>
                      </w:del>
                    </m:r>
                    <m:sSubSup>
                      <m:sSubSupPr>
                        <m:ctrlPr>
                          <w:del w:id="1371" w:author="leksandar komazec" w:date="2022-08-30T23:56:00Z">
                            <w:rPr>
                              <w:rFonts w:ascii="Cambria Math" w:hAnsi="Cambria Math"/>
                            </w:rPr>
                          </w:del>
                        </m:ctrlPr>
                      </m:sSubSupPr>
                      <m:e>
                        <m:r>
                          <w:del w:id="1372" w:author="leksandar komazec" w:date="2022-08-30T23:56:00Z">
                            <m:rPr>
                              <m:sty m:val="p"/>
                            </m:rPr>
                            <w:rPr>
                              <w:rFonts w:ascii="Cambria Math"/>
                            </w:rPr>
                            <m:t>x</m:t>
                          </w:del>
                        </m:r>
                      </m:e>
                      <m:sub>
                        <m:r>
                          <w:del w:id="1373" w:author="leksandar komazec" w:date="2022-08-30T23:56:00Z">
                            <m:rPr>
                              <m:sty m:val="p"/>
                            </m:rPr>
                            <w:rPr>
                              <w:rFonts w:ascii="Cambria Math"/>
                            </w:rPr>
                            <m:t>n</m:t>
                          </w:del>
                        </m:r>
                      </m:sub>
                      <m:sup>
                        <m:r>
                          <w:del w:id="1374" w:author="leksandar komazec" w:date="2022-08-30T23:56:00Z">
                            <m:rPr>
                              <m:sty m:val="p"/>
                            </m:rPr>
                            <w:rPr>
                              <w:rFonts w:ascii="Cambria Math"/>
                            </w:rPr>
                            <m:t>2</m:t>
                          </w:del>
                        </m:r>
                      </m:sup>
                    </m:sSubSup>
                  </m:e>
                  <m:sup>
                    <m:r>
                      <w:del w:id="1375" w:author="leksandar komazec" w:date="2022-08-30T23:56:00Z">
                        <m:rPr>
                          <m:sty m:val="p"/>
                        </m:rPr>
                        <w:rPr>
                          <w:rFonts w:ascii="Cambria Math"/>
                        </w:rPr>
                        <m:t xml:space="preserve"> </m:t>
                      </w:del>
                    </m:r>
                  </m:sup>
                </m:sSup>
                <m:r>
                  <w:del w:id="1376" w:author="leksandar komazec" w:date="2022-08-30T23:56:00Z">
                    <m:rPr>
                      <m:sty m:val="p"/>
                    </m:rPr>
                    <w:rPr>
                      <w:rFonts w:ascii="Cambria Math"/>
                    </w:rPr>
                    <m:t>+</m:t>
                  </w:del>
                </m:r>
                <m:sSubSup>
                  <m:sSubSupPr>
                    <m:ctrlPr>
                      <w:del w:id="1377" w:author="leksandar komazec" w:date="2022-08-30T23:56:00Z">
                        <w:rPr>
                          <w:rFonts w:ascii="Cambria Math" w:hAnsi="Cambria Math"/>
                        </w:rPr>
                      </w:del>
                    </m:ctrlPr>
                  </m:sSubSupPr>
                  <m:e>
                    <m:r>
                      <w:del w:id="1378" w:author="leksandar komazec" w:date="2022-08-30T23:56:00Z">
                        <m:rPr>
                          <m:sty m:val="p"/>
                        </m:rPr>
                        <w:rPr>
                          <w:rFonts w:ascii="Cambria Math"/>
                        </w:rPr>
                        <m:t>y</m:t>
                      </w:del>
                    </m:r>
                  </m:e>
                  <m:sub>
                    <m:r>
                      <w:del w:id="1379" w:author="leksandar komazec" w:date="2022-08-30T23:56:00Z">
                        <m:rPr>
                          <m:sty m:val="p"/>
                        </m:rPr>
                        <w:rPr>
                          <w:rFonts w:ascii="Cambria Math"/>
                        </w:rPr>
                        <m:t>1</m:t>
                      </w:del>
                    </m:r>
                  </m:sub>
                  <m:sup>
                    <m:r>
                      <w:del w:id="1380" w:author="leksandar komazec" w:date="2022-08-30T23:56:00Z">
                        <m:rPr>
                          <m:sty m:val="p"/>
                        </m:rPr>
                        <w:rPr>
                          <w:rFonts w:ascii="Cambria Math"/>
                        </w:rPr>
                        <m:t>2</m:t>
                      </w:del>
                    </m:r>
                  </m:sup>
                </m:sSubSup>
                <m:r>
                  <w:del w:id="1381" w:author="leksandar komazec" w:date="2022-08-30T23:56:00Z">
                    <m:rPr>
                      <m:sty m:val="p"/>
                    </m:rPr>
                    <w:rPr>
                      <w:rFonts w:ascii="Cambria Math"/>
                    </w:rPr>
                    <m:t xml:space="preserve"> </m:t>
                  </w:del>
                </m:r>
                <m:r>
                  <w:del w:id="1382" w:author="leksandar komazec" w:date="2022-08-30T23:56:00Z">
                    <m:rPr>
                      <m:sty m:val="p"/>
                    </m:rPr>
                    <w:rPr>
                      <w:rFonts w:ascii="Cambria Math" w:hAnsi="Cambria Math"/>
                    </w:rPr>
                    <m:t>-</m:t>
                  </w:del>
                </m:r>
                <m:r>
                  <w:del w:id="1383" w:author="leksandar komazec" w:date="2022-08-30T23:56:00Z">
                    <m:rPr>
                      <m:sty m:val="p"/>
                    </m:rPr>
                    <w:rPr>
                      <w:rFonts w:ascii="Cambria Math"/>
                    </w:rPr>
                    <m:t xml:space="preserve"> </m:t>
                  </w:del>
                </m:r>
                <m:sSubSup>
                  <m:sSubSupPr>
                    <m:ctrlPr>
                      <w:del w:id="1384" w:author="leksandar komazec" w:date="2022-08-30T23:56:00Z">
                        <w:rPr>
                          <w:rFonts w:ascii="Cambria Math" w:hAnsi="Cambria Math"/>
                        </w:rPr>
                      </w:del>
                    </m:ctrlPr>
                  </m:sSubSupPr>
                  <m:e>
                    <m:r>
                      <w:del w:id="1385" w:author="leksandar komazec" w:date="2022-08-30T23:56:00Z">
                        <m:rPr>
                          <m:sty m:val="p"/>
                        </m:rPr>
                        <w:rPr>
                          <w:rFonts w:ascii="Cambria Math"/>
                        </w:rPr>
                        <m:t>y</m:t>
                      </w:del>
                    </m:r>
                  </m:e>
                  <m:sub>
                    <m:r>
                      <w:del w:id="1386" w:author="leksandar komazec" w:date="2022-08-30T23:56:00Z">
                        <m:rPr>
                          <m:sty m:val="p"/>
                        </m:rPr>
                        <w:rPr>
                          <w:rFonts w:ascii="Cambria Math"/>
                        </w:rPr>
                        <m:t xml:space="preserve">n </m:t>
                      </w:del>
                    </m:r>
                  </m:sub>
                  <m:sup>
                    <m:r>
                      <w:del w:id="1387" w:author="leksandar komazec" w:date="2022-08-30T23:56:00Z">
                        <m:rPr>
                          <m:sty m:val="p"/>
                        </m:rPr>
                        <w:rPr>
                          <w:rFonts w:ascii="Cambria Math"/>
                        </w:rPr>
                        <m:t>2</m:t>
                      </w:del>
                    </m:r>
                  </m:sup>
                </m:sSubSup>
                <m:r>
                  <w:del w:id="1388" w:author="leksandar komazec" w:date="2022-08-30T23:56:00Z">
                    <m:rPr>
                      <m:sty m:val="p"/>
                    </m:rPr>
                    <w:rPr>
                      <w:rFonts w:ascii="Cambria Math"/>
                    </w:rPr>
                    <m:t xml:space="preserve"> +</m:t>
                  </w:del>
                </m:r>
                <m:sSubSup>
                  <m:sSubSupPr>
                    <m:ctrlPr>
                      <w:del w:id="1389" w:author="leksandar komazec" w:date="2022-08-30T23:56:00Z">
                        <w:rPr>
                          <w:rFonts w:ascii="Cambria Math" w:hAnsi="Cambria Math"/>
                        </w:rPr>
                      </w:del>
                    </m:ctrlPr>
                  </m:sSubSupPr>
                  <m:e>
                    <m:r>
                      <w:del w:id="1390" w:author="leksandar komazec" w:date="2022-08-30T23:56:00Z">
                        <m:rPr>
                          <m:sty m:val="p"/>
                        </m:rPr>
                        <w:rPr>
                          <w:rFonts w:ascii="Cambria Math"/>
                        </w:rPr>
                        <m:t>d</m:t>
                      </w:del>
                    </m:r>
                  </m:e>
                  <m:sub>
                    <m:r>
                      <w:del w:id="1391" w:author="leksandar komazec" w:date="2022-08-30T23:56:00Z">
                        <m:rPr>
                          <m:sty m:val="p"/>
                        </m:rPr>
                        <w:rPr>
                          <w:rFonts w:ascii="Cambria Math"/>
                        </w:rPr>
                        <m:t>n</m:t>
                      </w:del>
                    </m:r>
                  </m:sub>
                  <m:sup>
                    <m:r>
                      <w:del w:id="1392" w:author="leksandar komazec" w:date="2022-08-30T23:56:00Z">
                        <m:rPr>
                          <m:sty m:val="p"/>
                        </m:rPr>
                        <w:rPr>
                          <w:rFonts w:ascii="Cambria Math"/>
                        </w:rPr>
                        <m:t>2</m:t>
                      </w:del>
                    </m:r>
                  </m:sup>
                </m:sSubSup>
                <m:r>
                  <w:del w:id="1393" w:author="leksandar komazec" w:date="2022-08-30T23:56:00Z">
                    <m:rPr>
                      <m:sty m:val="p"/>
                    </m:rPr>
                    <w:rPr>
                      <w:rFonts w:ascii="Cambria Math" w:hAnsi="Cambria Math"/>
                    </w:rPr>
                    <m:t>-</m:t>
                  </w:del>
                </m:r>
                <m:sSubSup>
                  <m:sSubSupPr>
                    <m:ctrlPr>
                      <w:del w:id="1394" w:author="leksandar komazec" w:date="2022-08-30T23:56:00Z">
                        <w:rPr>
                          <w:rFonts w:ascii="Cambria Math" w:hAnsi="Cambria Math"/>
                        </w:rPr>
                      </w:del>
                    </m:ctrlPr>
                  </m:sSubSupPr>
                  <m:e>
                    <m:r>
                      <w:del w:id="1395" w:author="leksandar komazec" w:date="2022-08-30T23:56:00Z">
                        <m:rPr>
                          <m:sty m:val="p"/>
                        </m:rPr>
                        <w:rPr>
                          <w:rFonts w:ascii="Cambria Math"/>
                        </w:rPr>
                        <m:t>d</m:t>
                      </w:del>
                    </m:r>
                  </m:e>
                  <m:sub>
                    <m:r>
                      <w:del w:id="1396" w:author="leksandar komazec" w:date="2022-08-30T23:56:00Z">
                        <m:rPr>
                          <m:sty m:val="p"/>
                        </m:rPr>
                        <w:rPr>
                          <w:rFonts w:ascii="Cambria Math"/>
                        </w:rPr>
                        <m:t>1</m:t>
                      </w:del>
                    </m:r>
                  </m:sub>
                  <m:sup>
                    <m:r>
                      <w:del w:id="1397" w:author="leksandar komazec" w:date="2022-08-30T23:56:00Z">
                        <m:rPr>
                          <m:sty m:val="p"/>
                        </m:rPr>
                        <w:rPr>
                          <w:rFonts w:ascii="Cambria Math"/>
                        </w:rPr>
                        <m:t>2</m:t>
                      </w:del>
                    </m:r>
                  </m:sup>
                </m:sSubSup>
              </m:e>
              <m:e>
                <m:r>
                  <w:del w:id="1398" w:author="leksandar komazec" w:date="2022-08-30T23:56:00Z">
                    <m:rPr>
                      <m:sty m:val="p"/>
                    </m:rPr>
                    <w:rPr>
                      <w:rFonts w:ascii="Cambria Math"/>
                    </w:rPr>
                    <m:t xml:space="preserve">    </m:t>
                  </w:del>
                </m:r>
              </m:e>
              <m:e>
                <m:r>
                  <w:del w:id="1399" w:author="leksandar komazec" w:date="2022-08-30T23:56:00Z">
                    <m:rPr>
                      <m:sty m:val="p"/>
                    </m:rPr>
                    <w:rPr>
                      <w:rFonts w:ascii="Cambria Math" w:hAnsi="Cambria Math"/>
                    </w:rPr>
                    <m:t>…</m:t>
                  </w:del>
                </m:r>
                <m:ctrlPr>
                  <w:del w:id="1400" w:author="leksandar komazec" w:date="2022-08-30T23:56:00Z">
                    <w:rPr>
                      <w:rFonts w:ascii="Cambria Math" w:eastAsia="Cambria Math" w:hAnsi="Cambria Math"/>
                    </w:rPr>
                  </w:del>
                </m:ctrlPr>
              </m:e>
              <m:e>
                <m:r>
                  <w:del w:id="1401" w:author="leksandar komazec" w:date="2022-08-30T23:56:00Z">
                    <m:rPr>
                      <m:sty m:val="p"/>
                    </m:rPr>
                    <w:rPr>
                      <w:rFonts w:ascii="Cambria Math" w:eastAsia="Cambria Math" w:hAnsi="Cambria Math"/>
                    </w:rPr>
                    <m:t>…</m:t>
                  </w:del>
                </m:r>
                <m:ctrlPr>
                  <w:del w:id="1402" w:author="leksandar komazec" w:date="2022-08-30T23:56:00Z">
                    <w:rPr>
                      <w:rFonts w:ascii="Cambria Math" w:eastAsia="Cambria Math" w:hAnsi="Cambria Math"/>
                    </w:rPr>
                  </w:del>
                </m:ctrlPr>
              </m:e>
              <m:e>
                <m:r>
                  <w:del w:id="1403" w:author="leksandar komazec" w:date="2022-08-30T23:56:00Z">
                    <m:rPr>
                      <m:sty m:val="p"/>
                    </m:rPr>
                    <w:rPr>
                      <w:rFonts w:ascii="Cambria Math" w:hAnsi="Cambria Math"/>
                    </w:rPr>
                    <m:t>…</m:t>
                  </w:del>
                </m:r>
                <m:ctrlPr>
                  <w:del w:id="1404" w:author="leksandar komazec" w:date="2022-08-30T23:56:00Z">
                    <w:rPr>
                      <w:rFonts w:ascii="Cambria Math" w:eastAsia="Cambria Math" w:hAnsi="Cambria Math"/>
                    </w:rPr>
                  </w:del>
                </m:ctrlPr>
              </m:e>
              <m:e>
                <m:sSup>
                  <m:sSupPr>
                    <m:ctrlPr>
                      <w:del w:id="1405" w:author="leksandar komazec" w:date="2022-08-30T23:56:00Z">
                        <w:rPr>
                          <w:rFonts w:ascii="Cambria Math" w:hAnsi="Cambria Math"/>
                        </w:rPr>
                      </w:del>
                    </m:ctrlPr>
                  </m:sSupPr>
                  <m:e>
                    <m:sSubSup>
                      <m:sSubSupPr>
                        <m:ctrlPr>
                          <w:del w:id="1406" w:author="leksandar komazec" w:date="2022-08-30T23:56:00Z">
                            <w:rPr>
                              <w:rFonts w:ascii="Cambria Math" w:hAnsi="Cambria Math"/>
                            </w:rPr>
                          </w:del>
                        </m:ctrlPr>
                      </m:sSubSupPr>
                      <m:e>
                        <m:r>
                          <w:del w:id="1407" w:author="leksandar komazec" w:date="2022-08-30T23:56:00Z">
                            <m:rPr>
                              <m:sty m:val="p"/>
                            </m:rPr>
                            <w:rPr>
                              <w:rFonts w:ascii="Cambria Math"/>
                            </w:rPr>
                            <m:t>x</m:t>
                          </w:del>
                        </m:r>
                      </m:e>
                      <m:sub>
                        <m:r>
                          <w:del w:id="1408" w:author="leksandar komazec" w:date="2022-08-30T23:56:00Z">
                            <m:rPr>
                              <m:sty m:val="p"/>
                            </m:rPr>
                            <w:rPr>
                              <w:rFonts w:ascii="Cambria Math"/>
                            </w:rPr>
                            <m:t>n</m:t>
                          </w:del>
                        </m:r>
                        <m:r>
                          <w:del w:id="1409" w:author="leksandar komazec" w:date="2022-08-30T23:56:00Z">
                            <m:rPr>
                              <m:sty m:val="p"/>
                            </m:rPr>
                            <w:rPr>
                              <w:rFonts w:ascii="Cambria Math" w:hAnsi="Cambria Math"/>
                            </w:rPr>
                            <m:t>-</m:t>
                          </w:del>
                        </m:r>
                        <m:r>
                          <w:del w:id="1410" w:author="leksandar komazec" w:date="2022-08-30T23:56:00Z">
                            <m:rPr>
                              <m:sty m:val="p"/>
                            </m:rPr>
                            <w:rPr>
                              <w:rFonts w:ascii="Cambria Math"/>
                            </w:rPr>
                            <m:t>1</m:t>
                          </w:del>
                        </m:r>
                      </m:sub>
                      <m:sup>
                        <m:r>
                          <w:del w:id="1411" w:author="leksandar komazec" w:date="2022-08-30T23:56:00Z">
                            <m:rPr>
                              <m:sty m:val="p"/>
                            </m:rPr>
                            <w:rPr>
                              <w:rFonts w:ascii="Cambria Math"/>
                            </w:rPr>
                            <m:t>2</m:t>
                          </w:del>
                        </m:r>
                      </m:sup>
                    </m:sSubSup>
                    <m:r>
                      <w:del w:id="1412" w:author="leksandar komazec" w:date="2022-08-30T23:56:00Z">
                        <m:rPr>
                          <m:sty m:val="p"/>
                        </m:rPr>
                        <w:rPr>
                          <w:rFonts w:ascii="Cambria Math" w:hAnsi="Cambria Math"/>
                        </w:rPr>
                        <m:t>-</m:t>
                      </w:del>
                    </m:r>
                    <m:sSubSup>
                      <m:sSubSupPr>
                        <m:ctrlPr>
                          <w:del w:id="1413" w:author="leksandar komazec" w:date="2022-08-30T23:56:00Z">
                            <w:rPr>
                              <w:rFonts w:ascii="Cambria Math" w:hAnsi="Cambria Math"/>
                            </w:rPr>
                          </w:del>
                        </m:ctrlPr>
                      </m:sSubSupPr>
                      <m:e>
                        <m:r>
                          <w:del w:id="1414" w:author="leksandar komazec" w:date="2022-08-30T23:56:00Z">
                            <m:rPr>
                              <m:sty m:val="p"/>
                            </m:rPr>
                            <w:rPr>
                              <w:rFonts w:ascii="Cambria Math"/>
                            </w:rPr>
                            <m:t>x</m:t>
                          </w:del>
                        </m:r>
                      </m:e>
                      <m:sub>
                        <m:r>
                          <w:del w:id="1415" w:author="leksandar komazec" w:date="2022-08-30T23:56:00Z">
                            <m:rPr>
                              <m:sty m:val="p"/>
                            </m:rPr>
                            <w:rPr>
                              <w:rFonts w:ascii="Cambria Math"/>
                            </w:rPr>
                            <m:t>n</m:t>
                          </w:del>
                        </m:r>
                      </m:sub>
                      <m:sup>
                        <m:r>
                          <w:del w:id="1416" w:author="leksandar komazec" w:date="2022-08-30T23:56:00Z">
                            <m:rPr>
                              <m:sty m:val="p"/>
                            </m:rPr>
                            <w:rPr>
                              <w:rFonts w:ascii="Cambria Math"/>
                            </w:rPr>
                            <m:t>2</m:t>
                          </w:del>
                        </m:r>
                      </m:sup>
                    </m:sSubSup>
                  </m:e>
                  <m:sup>
                    <m:r>
                      <w:del w:id="1417" w:author="leksandar komazec" w:date="2022-08-30T23:56:00Z">
                        <m:rPr>
                          <m:sty m:val="p"/>
                        </m:rPr>
                        <w:rPr>
                          <w:rFonts w:ascii="Cambria Math"/>
                        </w:rPr>
                        <m:t xml:space="preserve"> </m:t>
                      </w:del>
                    </m:r>
                  </m:sup>
                </m:sSup>
                <m:r>
                  <w:del w:id="1418" w:author="leksandar komazec" w:date="2022-08-30T23:56:00Z">
                    <m:rPr>
                      <m:sty m:val="p"/>
                    </m:rPr>
                    <w:rPr>
                      <w:rFonts w:ascii="Cambria Math"/>
                    </w:rPr>
                    <m:t>+</m:t>
                  </w:del>
                </m:r>
                <m:sSubSup>
                  <m:sSubSupPr>
                    <m:ctrlPr>
                      <w:del w:id="1419" w:author="leksandar komazec" w:date="2022-08-30T23:56:00Z">
                        <w:rPr>
                          <w:rFonts w:ascii="Cambria Math" w:hAnsi="Cambria Math"/>
                        </w:rPr>
                      </w:del>
                    </m:ctrlPr>
                  </m:sSubSupPr>
                  <m:e>
                    <m:r>
                      <w:del w:id="1420" w:author="leksandar komazec" w:date="2022-08-30T23:56:00Z">
                        <m:rPr>
                          <m:sty m:val="p"/>
                        </m:rPr>
                        <w:rPr>
                          <w:rFonts w:ascii="Cambria Math"/>
                        </w:rPr>
                        <m:t>y</m:t>
                      </w:del>
                    </m:r>
                  </m:e>
                  <m:sub>
                    <m:r>
                      <w:del w:id="1421" w:author="leksandar komazec" w:date="2022-08-30T23:56:00Z">
                        <m:rPr>
                          <m:sty m:val="p"/>
                        </m:rPr>
                        <w:rPr>
                          <w:rFonts w:ascii="Cambria Math"/>
                        </w:rPr>
                        <m:t>n</m:t>
                      </w:del>
                    </m:r>
                    <m:r>
                      <w:del w:id="1422" w:author="leksandar komazec" w:date="2022-08-30T23:56:00Z">
                        <m:rPr>
                          <m:sty m:val="p"/>
                        </m:rPr>
                        <w:rPr>
                          <w:rFonts w:ascii="Cambria Math" w:hAnsi="Cambria Math"/>
                        </w:rPr>
                        <m:t>-</m:t>
                      </w:del>
                    </m:r>
                    <m:r>
                      <w:del w:id="1423" w:author="leksandar komazec" w:date="2022-08-30T23:56:00Z">
                        <m:rPr>
                          <m:sty m:val="p"/>
                        </m:rPr>
                        <w:rPr>
                          <w:rFonts w:ascii="Cambria Math"/>
                        </w:rPr>
                        <m:t>1</m:t>
                      </w:del>
                    </m:r>
                  </m:sub>
                  <m:sup>
                    <m:r>
                      <w:del w:id="1424" w:author="leksandar komazec" w:date="2022-08-30T23:56:00Z">
                        <m:rPr>
                          <m:sty m:val="p"/>
                        </m:rPr>
                        <w:rPr>
                          <w:rFonts w:ascii="Cambria Math"/>
                        </w:rPr>
                        <m:t>2</m:t>
                      </w:del>
                    </m:r>
                  </m:sup>
                </m:sSubSup>
                <m:r>
                  <w:del w:id="1425" w:author="leksandar komazec" w:date="2022-08-30T23:56:00Z">
                    <m:rPr>
                      <m:sty m:val="p"/>
                    </m:rPr>
                    <w:rPr>
                      <w:rFonts w:ascii="Cambria Math"/>
                    </w:rPr>
                    <m:t xml:space="preserve"> </m:t>
                  </w:del>
                </m:r>
                <m:r>
                  <w:del w:id="1426" w:author="leksandar komazec" w:date="2022-08-30T23:56:00Z">
                    <m:rPr>
                      <m:sty m:val="p"/>
                    </m:rPr>
                    <w:rPr>
                      <w:rFonts w:ascii="Cambria Math" w:hAnsi="Cambria Math"/>
                    </w:rPr>
                    <m:t>-</m:t>
                  </w:del>
                </m:r>
                <m:r>
                  <w:del w:id="1427" w:author="leksandar komazec" w:date="2022-08-30T23:56:00Z">
                    <m:rPr>
                      <m:sty m:val="p"/>
                    </m:rPr>
                    <w:rPr>
                      <w:rFonts w:ascii="Cambria Math"/>
                    </w:rPr>
                    <m:t xml:space="preserve"> </m:t>
                  </w:del>
                </m:r>
                <m:sSubSup>
                  <m:sSubSupPr>
                    <m:ctrlPr>
                      <w:del w:id="1428" w:author="leksandar komazec" w:date="2022-08-30T23:56:00Z">
                        <w:rPr>
                          <w:rFonts w:ascii="Cambria Math" w:hAnsi="Cambria Math"/>
                        </w:rPr>
                      </w:del>
                    </m:ctrlPr>
                  </m:sSubSupPr>
                  <m:e>
                    <m:r>
                      <w:del w:id="1429" w:author="leksandar komazec" w:date="2022-08-30T23:56:00Z">
                        <m:rPr>
                          <m:sty m:val="p"/>
                        </m:rPr>
                        <w:rPr>
                          <w:rFonts w:ascii="Cambria Math"/>
                        </w:rPr>
                        <m:t>y</m:t>
                      </w:del>
                    </m:r>
                  </m:e>
                  <m:sub>
                    <m:r>
                      <w:del w:id="1430" w:author="leksandar komazec" w:date="2022-08-30T23:56:00Z">
                        <m:rPr>
                          <m:sty m:val="p"/>
                        </m:rPr>
                        <w:rPr>
                          <w:rFonts w:ascii="Cambria Math"/>
                        </w:rPr>
                        <m:t xml:space="preserve">n </m:t>
                      </w:del>
                    </m:r>
                    <m:r>
                      <w:del w:id="1431" w:author="leksandar komazec" w:date="2022-08-30T23:56:00Z">
                        <m:rPr>
                          <m:sty m:val="p"/>
                        </m:rPr>
                        <w:rPr>
                          <w:rFonts w:ascii="Cambria Math" w:hAnsi="Cambria Math"/>
                        </w:rPr>
                        <m:t>-</m:t>
                      </w:del>
                    </m:r>
                    <m:r>
                      <w:del w:id="1432" w:author="leksandar komazec" w:date="2022-08-30T23:56:00Z">
                        <m:rPr>
                          <m:sty m:val="p"/>
                        </m:rPr>
                        <w:rPr>
                          <w:rFonts w:ascii="Cambria Math"/>
                        </w:rPr>
                        <m:t>1</m:t>
                      </w:del>
                    </m:r>
                  </m:sub>
                  <m:sup>
                    <m:r>
                      <w:del w:id="1433" w:author="leksandar komazec" w:date="2022-08-30T23:56:00Z">
                        <m:rPr>
                          <m:sty m:val="p"/>
                        </m:rPr>
                        <w:rPr>
                          <w:rFonts w:ascii="Cambria Math"/>
                        </w:rPr>
                        <m:t>2</m:t>
                      </w:del>
                    </m:r>
                  </m:sup>
                </m:sSubSup>
                <m:r>
                  <w:del w:id="1434" w:author="leksandar komazec" w:date="2022-08-30T23:56:00Z">
                    <m:rPr>
                      <m:sty m:val="p"/>
                    </m:rPr>
                    <w:rPr>
                      <w:rFonts w:ascii="Cambria Math"/>
                    </w:rPr>
                    <m:t xml:space="preserve"> +</m:t>
                  </w:del>
                </m:r>
                <m:sSubSup>
                  <m:sSubSupPr>
                    <m:ctrlPr>
                      <w:del w:id="1435" w:author="leksandar komazec" w:date="2022-08-30T23:56:00Z">
                        <w:rPr>
                          <w:rFonts w:ascii="Cambria Math" w:hAnsi="Cambria Math"/>
                        </w:rPr>
                      </w:del>
                    </m:ctrlPr>
                  </m:sSubSupPr>
                  <m:e>
                    <m:r>
                      <w:del w:id="1436" w:author="leksandar komazec" w:date="2022-08-30T23:56:00Z">
                        <m:rPr>
                          <m:sty m:val="p"/>
                        </m:rPr>
                        <w:rPr>
                          <w:rFonts w:ascii="Cambria Math"/>
                        </w:rPr>
                        <m:t>d</m:t>
                      </w:del>
                    </m:r>
                  </m:e>
                  <m:sub>
                    <m:r>
                      <w:del w:id="1437" w:author="leksandar komazec" w:date="2022-08-30T23:56:00Z">
                        <m:rPr>
                          <m:sty m:val="p"/>
                        </m:rPr>
                        <w:rPr>
                          <w:rFonts w:ascii="Cambria Math"/>
                        </w:rPr>
                        <m:t>n</m:t>
                      </w:del>
                    </m:r>
                  </m:sub>
                  <m:sup>
                    <m:r>
                      <w:del w:id="1438" w:author="leksandar komazec" w:date="2022-08-30T23:56:00Z">
                        <m:rPr>
                          <m:sty m:val="p"/>
                        </m:rPr>
                        <w:rPr>
                          <w:rFonts w:ascii="Cambria Math"/>
                        </w:rPr>
                        <m:t>2</m:t>
                      </w:del>
                    </m:r>
                  </m:sup>
                </m:sSubSup>
                <m:r>
                  <w:del w:id="1439" w:author="leksandar komazec" w:date="2022-08-30T23:56:00Z">
                    <m:rPr>
                      <m:sty m:val="p"/>
                    </m:rPr>
                    <w:rPr>
                      <w:rFonts w:ascii="Cambria Math" w:hAnsi="Cambria Math"/>
                    </w:rPr>
                    <m:t>-</m:t>
                  </w:del>
                </m:r>
                <m:sSubSup>
                  <m:sSubSupPr>
                    <m:ctrlPr>
                      <w:del w:id="1440" w:author="leksandar komazec" w:date="2022-08-30T23:56:00Z">
                        <w:rPr>
                          <w:rFonts w:ascii="Cambria Math" w:hAnsi="Cambria Math"/>
                        </w:rPr>
                      </w:del>
                    </m:ctrlPr>
                  </m:sSubSupPr>
                  <m:e>
                    <m:r>
                      <w:del w:id="1441" w:author="leksandar komazec" w:date="2022-08-30T23:56:00Z">
                        <m:rPr>
                          <m:sty m:val="p"/>
                        </m:rPr>
                        <w:rPr>
                          <w:rFonts w:ascii="Cambria Math"/>
                        </w:rPr>
                        <m:t>d</m:t>
                      </w:del>
                    </m:r>
                  </m:e>
                  <m:sub>
                    <m:r>
                      <w:del w:id="1442" w:author="leksandar komazec" w:date="2022-08-30T23:56:00Z">
                        <m:rPr>
                          <m:sty m:val="p"/>
                        </m:rPr>
                        <w:rPr>
                          <w:rFonts w:ascii="Cambria Math"/>
                        </w:rPr>
                        <m:t>n</m:t>
                      </w:del>
                    </m:r>
                    <m:r>
                      <w:del w:id="1443" w:author="leksandar komazec" w:date="2022-08-30T23:56:00Z">
                        <m:rPr>
                          <m:sty m:val="p"/>
                        </m:rPr>
                        <w:rPr>
                          <w:rFonts w:ascii="Cambria Math" w:hAnsi="Cambria Math"/>
                        </w:rPr>
                        <m:t>-</m:t>
                      </w:del>
                    </m:r>
                    <m:r>
                      <w:del w:id="1444" w:author="leksandar komazec" w:date="2022-08-30T23:56:00Z">
                        <m:rPr>
                          <m:sty m:val="p"/>
                        </m:rPr>
                        <w:rPr>
                          <w:rFonts w:ascii="Cambria Math"/>
                        </w:rPr>
                        <m:t>1</m:t>
                      </w:del>
                    </m:r>
                  </m:sub>
                  <m:sup>
                    <m:r>
                      <w:del w:id="1445" w:author="leksandar komazec" w:date="2022-08-30T23:56:00Z">
                        <m:rPr>
                          <m:sty m:val="p"/>
                        </m:rPr>
                        <w:rPr>
                          <w:rFonts w:ascii="Cambria Math"/>
                        </w:rPr>
                        <m:t>2</m:t>
                      </w:del>
                    </m:r>
                  </m:sup>
                </m:sSubSup>
                <m:r>
                  <w:del w:id="1446" w:author="leksandar komazec" w:date="2022-08-30T23:56:00Z">
                    <m:rPr>
                      <m:sty m:val="p"/>
                    </m:rPr>
                    <w:rPr>
                      <w:rFonts w:ascii="Cambria Math"/>
                    </w:rPr>
                    <m:t xml:space="preserve">   </m:t>
                  </w:del>
                </m:r>
              </m:e>
            </m:eqArr>
          </m:e>
        </m:d>
      </m:oMath>
      <w:del w:id="1447" w:author="leksandar komazec" w:date="2022-08-30T23:56:00Z">
        <w:r w:rsidDel="00612971">
          <w:tab/>
        </w:r>
        <w:r w:rsidDel="00612971">
          <w:tab/>
        </w:r>
        <w:r w:rsidDel="00612971">
          <w:tab/>
        </w:r>
        <w:r w:rsidDel="00612971">
          <w:tab/>
          <w:delText>(</w:delText>
        </w:r>
        <w:r w:rsidR="00523FCF" w:rsidDel="00612971">
          <w:delText>8</w:delText>
        </w:r>
        <w:r w:rsidDel="00612971">
          <w:delText>)</w:delText>
        </w:r>
      </w:del>
    </w:p>
    <w:p w14:paraId="535F2629" w14:textId="635CEC47" w:rsidR="00087B5A" w:rsidDel="00612971" w:rsidRDefault="00087B5A">
      <w:pPr>
        <w:contextualSpacing/>
        <w:rPr>
          <w:del w:id="1448" w:author="leksandar komazec" w:date="2022-08-30T23:56:00Z"/>
        </w:rPr>
      </w:pPr>
    </w:p>
    <w:p w14:paraId="0447DCEC" w14:textId="066A4453" w:rsidR="00933D36" w:rsidDel="00612971" w:rsidRDefault="00392008">
      <w:pPr>
        <w:spacing w:after="120" w:afterAutospacing="0"/>
        <w:ind w:firstLine="567"/>
        <w:rPr>
          <w:del w:id="1449" w:author="leksandar komazec" w:date="2022-08-30T23:56:00Z"/>
        </w:rPr>
      </w:pPr>
      <w:del w:id="1450" w:author="leksandar komazec" w:date="2022-08-30T23:56:00Z">
        <w:r w:rsidDel="00612971">
          <w:delText xml:space="preserve">Tada </w:delText>
        </w:r>
        <w:r w:rsidR="00933D36" w:rsidDel="00612971">
          <w:delText xml:space="preserve">nepoznate koordinate </w:delText>
        </w:r>
        <w:r w:rsidDel="00612971">
          <w:delText>x mo</w:delText>
        </w:r>
        <w:r w:rsidR="00D50839" w:rsidDel="00612971">
          <w:delText>ž</w:delText>
        </w:r>
        <w:r w:rsidDel="00612971">
          <w:delText>emo naći metodom najmanjih kvadrata</w:delText>
        </w:r>
        <w:r w:rsidR="004803C9" w:rsidDel="00612971">
          <w:delText xml:space="preserve"> </w:delText>
        </w:r>
        <w:r w:rsidR="00523FCF" w:rsidDel="00612971">
          <w:delText>[30]</w:delText>
        </w:r>
        <w:r w:rsidDel="00612971">
          <w:delText xml:space="preserve"> kao  </w:delText>
        </w:r>
      </w:del>
    </w:p>
    <w:p w14:paraId="53F2FE09" w14:textId="763E2BB1" w:rsidR="00392008" w:rsidDel="00612971" w:rsidRDefault="00392008">
      <w:pPr>
        <w:spacing w:after="120" w:afterAutospacing="0"/>
        <w:ind w:firstLine="567"/>
        <w:rPr>
          <w:del w:id="1451" w:author="leksandar komazec" w:date="2022-08-30T23:56:00Z"/>
        </w:rPr>
      </w:pPr>
      <w:del w:id="1452" w:author="leksandar komazec" w:date="2022-08-30T23:56:00Z">
        <w:r w:rsidDel="00612971">
          <w:delText>x</w:delText>
        </w:r>
        <w:r w:rsidR="00933D36" w:rsidDel="00612971">
          <w:delText xml:space="preserve"> </w:delText>
        </w:r>
        <w:r w:rsidDel="00612971">
          <w:delText>=</w:delText>
        </w:r>
        <w:r w:rsidR="00933D36" w:rsidDel="00612971">
          <w:delText xml:space="preserve"> </w:delText>
        </w:r>
        <w:r w:rsidDel="00612971">
          <w:delText>(A</w:delText>
        </w:r>
        <w:r w:rsidRPr="00C75781" w:rsidDel="00612971">
          <w:rPr>
            <w:vertAlign w:val="superscript"/>
          </w:rPr>
          <w:delText xml:space="preserve">T </w:delText>
        </w:r>
        <w:r w:rsidDel="00612971">
          <w:delText>A)</w:delText>
        </w:r>
        <w:r w:rsidRPr="00C75781" w:rsidDel="00612971">
          <w:rPr>
            <w:vertAlign w:val="superscript"/>
          </w:rPr>
          <w:delText>-1</w:delText>
        </w:r>
        <w:r w:rsidDel="00612971">
          <w:rPr>
            <w:vertAlign w:val="superscript"/>
          </w:rPr>
          <w:delText xml:space="preserve"> </w:delText>
        </w:r>
        <w:r w:rsidDel="00612971">
          <w:delText>A</w:delText>
        </w:r>
        <w:r w:rsidRPr="00C75781" w:rsidDel="00612971">
          <w:rPr>
            <w:vertAlign w:val="superscript"/>
          </w:rPr>
          <w:delText>T</w:delText>
        </w:r>
        <w:r w:rsidDel="00612971">
          <w:delText xml:space="preserve"> b.</w:delText>
        </w:r>
        <w:r w:rsidRPr="0080575E" w:rsidDel="00612971">
          <w:delText xml:space="preserve"> </w:delText>
        </w:r>
      </w:del>
    </w:p>
    <w:p w14:paraId="2C0870DE" w14:textId="4A1F16AB" w:rsidR="007F2028" w:rsidDel="00612971" w:rsidRDefault="007F2028">
      <w:pPr>
        <w:spacing w:after="120" w:afterAutospacing="0"/>
        <w:ind w:firstLine="567"/>
        <w:rPr>
          <w:del w:id="1453" w:author="leksandar komazec" w:date="2022-08-30T23:56:00Z"/>
        </w:rPr>
      </w:pPr>
    </w:p>
    <w:p w14:paraId="5ADEC711" w14:textId="25B57138" w:rsidR="007F2028" w:rsidDel="00612971" w:rsidRDefault="007F2028">
      <w:pPr>
        <w:spacing w:after="120" w:afterAutospacing="0"/>
        <w:ind w:firstLine="567"/>
        <w:rPr>
          <w:del w:id="1454" w:author="leksandar komazec" w:date="2022-08-30T23:56:00Z"/>
        </w:rPr>
      </w:pPr>
    </w:p>
    <w:p w14:paraId="2F87CFE3" w14:textId="3CC535AE" w:rsidR="007F2028" w:rsidDel="00612971" w:rsidRDefault="007F2028">
      <w:pPr>
        <w:spacing w:after="120" w:afterAutospacing="0"/>
        <w:ind w:firstLine="567"/>
        <w:rPr>
          <w:del w:id="1455" w:author="leksandar komazec" w:date="2022-08-30T23:56:00Z"/>
        </w:rPr>
      </w:pPr>
    </w:p>
    <w:p w14:paraId="083F02D9" w14:textId="74A920DC" w:rsidR="007F2028" w:rsidDel="00612971" w:rsidRDefault="007F2028">
      <w:pPr>
        <w:spacing w:after="120" w:afterAutospacing="0"/>
        <w:ind w:firstLine="567"/>
        <w:rPr>
          <w:del w:id="1456" w:author="leksandar komazec" w:date="2022-08-30T23:56:00Z"/>
        </w:rPr>
      </w:pPr>
    </w:p>
    <w:p w14:paraId="745CE7F7" w14:textId="175E9129" w:rsidR="007F2028" w:rsidDel="00612971" w:rsidRDefault="007F2028">
      <w:pPr>
        <w:spacing w:after="120" w:afterAutospacing="0"/>
        <w:ind w:firstLine="567"/>
        <w:rPr>
          <w:del w:id="1457" w:author="leksandar komazec" w:date="2022-08-30T23:56:00Z"/>
        </w:rPr>
      </w:pPr>
    </w:p>
    <w:p w14:paraId="2B3BE438" w14:textId="21F3817A" w:rsidR="007F2028" w:rsidDel="00612971" w:rsidRDefault="007F2028">
      <w:pPr>
        <w:spacing w:after="120" w:afterAutospacing="0"/>
        <w:ind w:firstLine="567"/>
        <w:rPr>
          <w:del w:id="1458" w:author="leksandar komazec" w:date="2022-08-30T23:56:00Z"/>
        </w:rPr>
      </w:pPr>
    </w:p>
    <w:p w14:paraId="33AF0AFE" w14:textId="3E12E526" w:rsidR="0064147E" w:rsidDel="00612971" w:rsidRDefault="00000000">
      <w:pPr>
        <w:contextualSpacing/>
        <w:rPr>
          <w:del w:id="1459" w:author="leksandar komazec" w:date="2022-08-30T23:56:00Z"/>
        </w:rPr>
      </w:pPr>
      <w:del w:id="1460" w:author="leksandar komazec" w:date="2022-08-30T23:56:00Z">
        <w:r>
          <w:rPr>
            <w:noProof/>
          </w:rPr>
          <w:pict w14:anchorId="52F9FBDC">
            <v:group id="_x0000_s1231" style="position:absolute;left:0;text-align:left;margin-left:72.3pt;margin-top:-7.85pt;width:356.95pt;height:158.65pt;z-index:251762688" coordorigin="2886,1283" coordsize="7139,3173">
              <v:group id="_x0000_s1230" style="position:absolute;left:2886;top:1283;width:7139;height:3173" coordorigin="2886,1283" coordsize="7139,3173">
                <v:oval id="_x0000_s1202" style="position:absolute;left:7324;top:2745;width:106;height:125" fillcolor="#5a5a5a [2109]"/>
                <v:group id="_x0000_s1229" style="position:absolute;left:2886;top:1283;width:7139;height:3173" coordorigin="1584,918" coordsize="7139,3173">
                  <v:group id="_x0000_s1211" style="position:absolute;left:1584;top:1778;width:2786;height:2248" coordorigin="1584,950" coordsize="2786,2248">
                    <v:oval id="_x0000_s1176" style="position:absolute;left:2106;top:1500;width:106;height:125" fillcolor="#5a5a5a [2109]"/>
                    <v:oval id="_x0000_s1178" style="position:absolute;left:3525;top:1665;width:106;height:125" fillcolor="#5a5a5a [2109]"/>
                    <v:group id="_x0000_s1210" style="position:absolute;left:1584;top:950;width:2786;height:2248" coordorigin="1584,950" coordsize="2786,2248">
                      <v:group id="_x0000_s1209" style="position:absolute;left:1584;top:950;width:2786;height:2248" coordorigin="1584,950" coordsize="2786,2248">
                        <v:oval id="_x0000_s1131" style="position:absolute;left:1584;top:1020;width:1196;height:1115" filled="f"/>
                        <v:oval id="_x0000_s1132" style="position:absolute;left:2780;top:950;width:1590;height:1598" filled="f"/>
                        <v:oval id="_x0000_s1133" style="position:absolute;left:2014;top:1600;width:1590;height:1598" filled="f"/>
                      </v:group>
                      <v:shapetype id="_x0000_t202" coordsize="21600,21600" o:spt="202" path="m,l,21600r21600,l21600,xe">
                        <v:stroke joinstyle="miter"/>
                        <v:path gradientshapeok="t" o:connecttype="rect"/>
                      </v:shapetype>
                      <v:shape id="_x0000_s1182" type="#_x0000_t202" style="position:absolute;left:1780;top:1190;width:808;height:410" filled="f" stroked="f">
                        <v:textbox style="mso-next-textbox:#_x0000_s1182">
                          <w:txbxContent>
                            <w:p w14:paraId="17C636BF" w14:textId="77777777" w:rsidR="00682D28" w:rsidRDefault="00682D28">
                              <w:r w:rsidRPr="00521447">
                                <w:rPr>
                                  <w:sz w:val="20"/>
                                </w:rPr>
                                <w:t>(x</w:t>
                              </w:r>
                              <w:r w:rsidRPr="00521447">
                                <w:rPr>
                                  <w:sz w:val="20"/>
                                  <w:vertAlign w:val="subscript"/>
                                </w:rPr>
                                <w:t>1</w:t>
                              </w:r>
                              <w:r w:rsidRPr="00521447">
                                <w:rPr>
                                  <w:sz w:val="20"/>
                                </w:rPr>
                                <w:t>,y</w:t>
                              </w:r>
                              <w:r w:rsidRPr="00521447">
                                <w:rPr>
                                  <w:sz w:val="20"/>
                                  <w:vertAlign w:val="subscript"/>
                                </w:rPr>
                                <w:t>1</w:t>
                              </w:r>
                              <w:r w:rsidRPr="00521447">
                                <w:rPr>
                                  <w:sz w:val="20"/>
                                </w:rPr>
                                <w:t>)</w:t>
                              </w:r>
                            </w:p>
                          </w:txbxContent>
                        </v:textbox>
                      </v:shape>
                      <v:shape id="_x0000_s1183" type="#_x0000_t202" style="position:absolute;left:2360;top:1600;width:690;height:410" filled="f" stroked="f">
                        <v:textbox style="mso-next-textbox:#_x0000_s1183">
                          <w:txbxContent>
                            <w:p w14:paraId="650F0923" w14:textId="77777777" w:rsidR="00682D28" w:rsidRDefault="00682D28" w:rsidP="00521447">
                              <w:r w:rsidRPr="00521447">
                                <w:rPr>
                                  <w:sz w:val="20"/>
                                </w:rPr>
                                <w:t>(x,y)</w:t>
                              </w:r>
                            </w:p>
                          </w:txbxContent>
                        </v:textbox>
                      </v:shape>
                      <v:shape id="_x0000_s1184" type="#_x0000_t202" style="position:absolute;left:3280;top:1285;width:920;height:410" filled="f" stroked="f">
                        <v:textbox style="mso-next-textbox:#_x0000_s1184">
                          <w:txbxContent>
                            <w:p w14:paraId="4D415985" w14:textId="77777777" w:rsidR="00682D28" w:rsidRDefault="00682D28" w:rsidP="00521447">
                              <w:r w:rsidRPr="00521447">
                                <w:rPr>
                                  <w:sz w:val="20"/>
                                </w:rPr>
                                <w:t>(x</w:t>
                              </w:r>
                              <w:r>
                                <w:rPr>
                                  <w:sz w:val="20"/>
                                  <w:vertAlign w:val="subscript"/>
                                </w:rPr>
                                <w:t>2</w:t>
                              </w:r>
                              <w:r w:rsidRPr="00521447">
                                <w:rPr>
                                  <w:sz w:val="20"/>
                                </w:rPr>
                                <w:t>,y</w:t>
                              </w:r>
                              <w:r>
                                <w:rPr>
                                  <w:sz w:val="20"/>
                                  <w:vertAlign w:val="subscript"/>
                                </w:rPr>
                                <w:t>2</w:t>
                              </w:r>
                              <w:r w:rsidRPr="00521447">
                                <w:rPr>
                                  <w:sz w:val="20"/>
                                </w:rPr>
                                <w:t>)</w:t>
                              </w:r>
                            </w:p>
                          </w:txbxContent>
                        </v:textbox>
                      </v:shape>
                      <v:shape id="_x0000_s1185" type="#_x0000_t202" style="position:absolute;left:2458;top:2470;width:920;height:410" filled="f" stroked="f">
                        <v:textbox style="mso-next-textbox:#_x0000_s1185">
                          <w:txbxContent>
                            <w:p w14:paraId="228CAF3F" w14:textId="77777777" w:rsidR="00682D28" w:rsidRDefault="00682D28" w:rsidP="00521447">
                              <w:r w:rsidRPr="00521447">
                                <w:rPr>
                                  <w:sz w:val="20"/>
                                </w:rPr>
                                <w:t>(x</w:t>
                              </w:r>
                              <w:r>
                                <w:rPr>
                                  <w:sz w:val="20"/>
                                  <w:vertAlign w:val="subscript"/>
                                </w:rPr>
                                <w:t>3</w:t>
                              </w:r>
                              <w:r w:rsidRPr="00521447">
                                <w:rPr>
                                  <w:sz w:val="20"/>
                                </w:rPr>
                                <w:t>,y</w:t>
                              </w:r>
                              <w:r>
                                <w:rPr>
                                  <w:sz w:val="20"/>
                                  <w:vertAlign w:val="subscript"/>
                                </w:rPr>
                                <w:t>3</w:t>
                              </w:r>
                              <w:r w:rsidRPr="00521447">
                                <w:rPr>
                                  <w:sz w:val="20"/>
                                </w:rPr>
                                <w:t>)</w:t>
                              </w:r>
                            </w:p>
                          </w:txbxContent>
                        </v:textbox>
                      </v:shape>
                      <v:shape id="_x0000_s1191" type="#_x0000_t202" style="position:absolute;left:2176;top:2060;width:558;height:410" filled="f" stroked="f">
                        <v:textbox style="mso-next-textbox:#_x0000_s1191">
                          <w:txbxContent>
                            <w:p w14:paraId="4E452CFE" w14:textId="77777777" w:rsidR="00682D28" w:rsidRDefault="00682D28" w:rsidP="00521447">
                              <w:r>
                                <w:rPr>
                                  <w:sz w:val="20"/>
                                </w:rPr>
                                <w:t>d</w:t>
                              </w:r>
                              <w:r w:rsidRPr="00521447">
                                <w:rPr>
                                  <w:sz w:val="20"/>
                                  <w:vertAlign w:val="subscript"/>
                                </w:rPr>
                                <w:t>3</w:t>
                              </w:r>
                            </w:p>
                          </w:txbxContent>
                        </v:textbox>
                      </v:shape>
                      <v:shape id="_x0000_s1192" type="#_x0000_t202" style="position:absolute;left:3746;top:1695;width:558;height:410" filled="f" stroked="f">
                        <v:textbox style="mso-next-textbox:#_x0000_s1192">
                          <w:txbxContent>
                            <w:p w14:paraId="685672D4" w14:textId="77777777" w:rsidR="00682D28" w:rsidRDefault="00682D28" w:rsidP="00521447">
                              <w:r>
                                <w:rPr>
                                  <w:sz w:val="20"/>
                                </w:rPr>
                                <w:t>d</w:t>
                              </w:r>
                              <w:r>
                                <w:rPr>
                                  <w:sz w:val="20"/>
                                  <w:vertAlign w:val="subscript"/>
                                </w:rPr>
                                <w:t>2</w:t>
                              </w:r>
                            </w:p>
                          </w:txbxContent>
                        </v:textbox>
                      </v:shape>
                      <v:shape id="_x0000_s1193" type="#_x0000_t202" style="position:absolute;left:1654;top:1500;width:558;height:410" filled="f" stroked="f">
                        <v:textbox style="mso-next-textbox:#_x0000_s1193">
                          <w:txbxContent>
                            <w:p w14:paraId="6B4CECC4" w14:textId="77777777" w:rsidR="00682D28" w:rsidRDefault="00682D28" w:rsidP="00521447">
                              <w:r>
                                <w:rPr>
                                  <w:sz w:val="20"/>
                                </w:rPr>
                                <w:t>d</w:t>
                              </w:r>
                              <w:r>
                                <w:rPr>
                                  <w:sz w:val="20"/>
                                  <w:vertAlign w:val="subscript"/>
                                </w:rPr>
                                <w:t>1</w:t>
                              </w:r>
                            </w:p>
                          </w:txbxContent>
                        </v:textbox>
                      </v:shape>
                    </v:group>
                    <v:oval id="_x0000_s1177" style="position:absolute;left:2780;top:2345;width:106;height:125" fillcolor="#5a5a5a [2109]"/>
                    <v:shape id="_x0000_s1186" type="#_x0000_t32" style="position:absolute;left:1584;top:1552;width:522;height:0;flip:x" o:connectortype="straight">
                      <v:stroke dashstyle="1 1" endarrow="block"/>
                    </v:shape>
                    <v:shape id="_x0000_s1187" type="#_x0000_t32" style="position:absolute;left:3631;top:1740;width:739;height:1" o:connectortype="straight">
                      <v:stroke dashstyle="1 1" endarrow="block"/>
                    </v:shape>
                    <v:shape id="_x0000_s1188" type="#_x0000_t32" style="position:absolute;left:2014;top:2389;width:720;height:0;flip:x" o:connectortype="straight">
                      <v:stroke dashstyle="1 1" endarrow="block"/>
                    </v:shape>
                    <v:oval id="_x0000_s1189" style="position:absolute;left:2734;top:1570;width:106;height:125" fillcolor="#eeece1 [3214]"/>
                  </v:group>
                  <v:group id="_x0000_s1228" style="position:absolute;left:5500;top:918;width:3223;height:3173" coordorigin="5500,918" coordsize="3223,3173">
                    <v:oval id="_x0000_s1194" style="position:absolute;left:7144;top:2493;width:106;height:125" fillcolor="#5a5a5a [2109]"/>
                    <v:oval id="_x0000_s1201" style="position:absolute;left:6352;top:3217;width:106;height:125" fillcolor="#5a5a5a [2109]"/>
                    <v:oval id="_x0000_s1207" style="position:absolute;left:6453;top:2573;width:106;height:125" fillcolor="#eeece1 [3214]"/>
                    <v:group id="_x0000_s1225" style="position:absolute;left:5500;top:918;width:3223;height:3173" coordorigin="5500,90" coordsize="3223,3173">
                      <v:group id="_x0000_s1224" style="position:absolute;left:5500;top:90;width:3223;height:3173" coordorigin="5500,90" coordsize="3223,3173">
                        <v:shape id="_x0000_s1197" type="#_x0000_t32" style="position:absolute;left:7250;top:1739;width:739;height:1" o:connectortype="straight">
                          <v:stroke dashstyle="1 1" endarrow="block"/>
                        </v:shape>
                        <v:shape id="_x0000_s1199" type="#_x0000_t32" style="position:absolute;left:5500;top:1590;width:522;height:0;flip:x" o:connectortype="straight">
                          <v:stroke dashstyle="1 1" endarrow="block"/>
                        </v:shape>
                        <v:shape id="_x0000_s1204" type="#_x0000_t32" style="position:absolute;left:5618;top:2446;width:720;height:0;flip:x" o:connectortype="straight">
                          <v:stroke dashstyle="1 1" endarrow="block"/>
                        </v:shape>
                        <v:group id="_x0000_s1223" style="position:absolute;left:5514;top:950;width:2451;height:2313" coordorigin="5514,950" coordsize="2451,2313">
                          <v:group id="_x0000_s1222" style="position:absolute;left:5514;top:950;width:2451;height:2313" coordorigin="5514,950" coordsize="2451,2313">
                            <v:oval id="_x0000_s1179" style="position:absolute;left:6375;top:950;width:1590;height:1598" filled="f"/>
                            <v:oval id="_x0000_s1180" style="position:absolute;left:5514;top:1070;width:1196;height:1115" filled="f"/>
                            <v:oval id="_x0000_s1181" style="position:absolute;left:5624;top:1665;width:1590;height:1598" filled="f"/>
                          </v:group>
                          <v:shape id="_x0000_s1195" type="#_x0000_t202" style="position:absolute;left:6899;top:1285;width:920;height:410" filled="f" stroked="f">
                            <v:textbox style="mso-next-textbox:#_x0000_s1195">
                              <w:txbxContent>
                                <w:p w14:paraId="5C14D1D0" w14:textId="77777777" w:rsidR="00682D28" w:rsidRDefault="00682D28" w:rsidP="00521447">
                                  <w:r w:rsidRPr="00521447">
                                    <w:rPr>
                                      <w:sz w:val="20"/>
                                    </w:rPr>
                                    <w:t>(x</w:t>
                                  </w:r>
                                  <w:r>
                                    <w:rPr>
                                      <w:sz w:val="20"/>
                                      <w:vertAlign w:val="subscript"/>
                                    </w:rPr>
                                    <w:t>2</w:t>
                                  </w:r>
                                  <w:r w:rsidRPr="00521447">
                                    <w:rPr>
                                      <w:sz w:val="20"/>
                                    </w:rPr>
                                    <w:t>,y</w:t>
                                  </w:r>
                                  <w:r>
                                    <w:rPr>
                                      <w:sz w:val="20"/>
                                      <w:vertAlign w:val="subscript"/>
                                    </w:rPr>
                                    <w:t>2</w:t>
                                  </w:r>
                                  <w:r w:rsidRPr="00521447">
                                    <w:rPr>
                                      <w:sz w:val="20"/>
                                    </w:rPr>
                                    <w:t>)</w:t>
                                  </w:r>
                                </w:p>
                              </w:txbxContent>
                            </v:textbox>
                          </v:shape>
                          <v:shape id="_x0000_s1196" type="#_x0000_t202" style="position:absolute;left:7365;top:1695;width:558;height:410" filled="f" stroked="f">
                            <v:textbox style="mso-next-textbox:#_x0000_s1196">
                              <w:txbxContent>
                                <w:p w14:paraId="1E2F4307" w14:textId="77777777" w:rsidR="00682D28" w:rsidRDefault="00682D28" w:rsidP="00521447">
                                  <w:r>
                                    <w:rPr>
                                      <w:sz w:val="20"/>
                                    </w:rPr>
                                    <w:t>d</w:t>
                                  </w:r>
                                  <w:r>
                                    <w:rPr>
                                      <w:sz w:val="20"/>
                                      <w:vertAlign w:val="subscript"/>
                                    </w:rPr>
                                    <w:t>2</w:t>
                                  </w:r>
                                </w:p>
                              </w:txbxContent>
                            </v:textbox>
                          </v:shape>
                          <v:shape id="_x0000_s1198" type="#_x0000_t202" style="position:absolute;left:5696;top:1228;width:808;height:410" filled="f" stroked="f">
                            <v:textbox style="mso-next-textbox:#_x0000_s1198">
                              <w:txbxContent>
                                <w:p w14:paraId="11550781" w14:textId="77777777" w:rsidR="00682D28" w:rsidRDefault="00682D28" w:rsidP="00521447">
                                  <w:r w:rsidRPr="00521447">
                                    <w:rPr>
                                      <w:sz w:val="20"/>
                                    </w:rPr>
                                    <w:t>(x</w:t>
                                  </w:r>
                                  <w:r w:rsidRPr="00521447">
                                    <w:rPr>
                                      <w:sz w:val="20"/>
                                      <w:vertAlign w:val="subscript"/>
                                    </w:rPr>
                                    <w:t>1</w:t>
                                  </w:r>
                                  <w:r w:rsidRPr="00521447">
                                    <w:rPr>
                                      <w:sz w:val="20"/>
                                    </w:rPr>
                                    <w:t>,y</w:t>
                                  </w:r>
                                  <w:r w:rsidRPr="00521447">
                                    <w:rPr>
                                      <w:sz w:val="20"/>
                                      <w:vertAlign w:val="subscript"/>
                                    </w:rPr>
                                    <w:t>1</w:t>
                                  </w:r>
                                  <w:r w:rsidRPr="00521447">
                                    <w:rPr>
                                      <w:sz w:val="20"/>
                                    </w:rPr>
                                    <w:t>)</w:t>
                                  </w:r>
                                </w:p>
                              </w:txbxContent>
                            </v:textbox>
                          </v:shape>
                          <v:shape id="_x0000_s1200" type="#_x0000_t202" style="position:absolute;left:5570;top:1538;width:558;height:410" filled="f" stroked="f">
                            <v:textbox style="mso-next-textbox:#_x0000_s1200">
                              <w:txbxContent>
                                <w:p w14:paraId="536130B0" w14:textId="77777777" w:rsidR="00682D28" w:rsidRDefault="00682D28" w:rsidP="00521447">
                                  <w:r>
                                    <w:rPr>
                                      <w:sz w:val="20"/>
                                    </w:rPr>
                                    <w:t>d</w:t>
                                  </w:r>
                                  <w:r>
                                    <w:rPr>
                                      <w:sz w:val="20"/>
                                      <w:vertAlign w:val="subscript"/>
                                    </w:rPr>
                                    <w:t>1</w:t>
                                  </w:r>
                                </w:p>
                              </w:txbxContent>
                            </v:textbox>
                          </v:shape>
                          <v:shape id="_x0000_s1203" type="#_x0000_t202" style="position:absolute;left:6022;top:2514;width:877;height:410" filled="f" stroked="f">
                            <v:textbox style="mso-next-textbox:#_x0000_s1203">
                              <w:txbxContent>
                                <w:p w14:paraId="54CCAFE0" w14:textId="77777777" w:rsidR="00682D28" w:rsidRDefault="00682D28" w:rsidP="00521447">
                                  <w:r w:rsidRPr="00521447">
                                    <w:rPr>
                                      <w:sz w:val="20"/>
                                    </w:rPr>
                                    <w:t>(x</w:t>
                                  </w:r>
                                  <w:r>
                                    <w:rPr>
                                      <w:sz w:val="20"/>
                                      <w:vertAlign w:val="subscript"/>
                                    </w:rPr>
                                    <w:t>3</w:t>
                                  </w:r>
                                  <w:r w:rsidRPr="00521447">
                                    <w:rPr>
                                      <w:sz w:val="20"/>
                                    </w:rPr>
                                    <w:t>,y</w:t>
                                  </w:r>
                                  <w:r>
                                    <w:rPr>
                                      <w:sz w:val="20"/>
                                      <w:vertAlign w:val="subscript"/>
                                    </w:rPr>
                                    <w:t>3</w:t>
                                  </w:r>
                                  <w:r w:rsidRPr="00521447">
                                    <w:rPr>
                                      <w:sz w:val="20"/>
                                    </w:rPr>
                                    <w:t>)</w:t>
                                  </w:r>
                                </w:p>
                              </w:txbxContent>
                            </v:textbox>
                          </v:shape>
                          <v:shape id="_x0000_s1205" type="#_x0000_t202" style="position:absolute;left:5778;top:2153;width:558;height:410" filled="f" stroked="f">
                            <v:textbox style="mso-next-textbox:#_x0000_s1205">
                              <w:txbxContent>
                                <w:p w14:paraId="2296CBD3" w14:textId="77777777" w:rsidR="00682D28" w:rsidRDefault="00682D28" w:rsidP="00521447">
                                  <w:r>
                                    <w:rPr>
                                      <w:sz w:val="20"/>
                                    </w:rPr>
                                    <w:t>d</w:t>
                                  </w:r>
                                  <w:r w:rsidRPr="00521447">
                                    <w:rPr>
                                      <w:sz w:val="20"/>
                                      <w:vertAlign w:val="subscript"/>
                                    </w:rPr>
                                    <w:t>3</w:t>
                                  </w:r>
                                </w:p>
                              </w:txbxContent>
                            </v:textbox>
                          </v:shape>
                          <v:shape id="_x0000_s1206" type="#_x0000_t202" style="position:absolute;left:6079;top:1775;width:690;height:410" filled="f" stroked="f">
                            <v:textbox style="mso-next-textbox:#_x0000_s1206">
                              <w:txbxContent>
                                <w:p w14:paraId="0458FA17" w14:textId="77777777" w:rsidR="00682D28" w:rsidRDefault="00682D28" w:rsidP="002264A0">
                                  <w:r w:rsidRPr="00521447">
                                    <w:rPr>
                                      <w:sz w:val="20"/>
                                    </w:rPr>
                                    <w:t>(x,y)</w:t>
                                  </w:r>
                                </w:p>
                              </w:txbxContent>
                            </v:textbox>
                          </v:shape>
                        </v:group>
                        <v:rect id="_x0000_s1212" style="position:absolute;left:7034;top:183;width:1689;height:1224"/>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13" type="#_x0000_t19" style="position:absolute;left:7034;top:441;width:1556;height:1429" coordsize="20543,21600" adj=",-1179330" path="wr-21600,,21600,43200,,,20543,14927nfewr-21600,,21600,43200,,,20543,14927l,21600nsxe">
                          <v:path o:connectlocs="0,0;20543,14927;0,21600"/>
                        </v:shape>
                        <v:shape id="_x0000_s1214" type="#_x0000_t19" style="position:absolute;left:7323;top:-19;width:1288;height:1506;rotation:-17255076fd;flip:x" coordsize="21581,21600" adj=",-156536" path="wr-21600,,21600,43200,,,21581,20700nfewr-21600,,21600,43200,,,21581,20700l,21600nsxe">
                          <v:path o:connectlocs="0,0;21581,20700;0,21600"/>
                        </v:shape>
                        <v:shape id="_x0000_s1215" type="#_x0000_t19" style="position:absolute;left:7534;top:341;width:1178;height:1066;flip:x" coordsize="25403,21600" adj="-6562843,,3803" path="wr-17797,,25403,43200,,337,25403,21600nfewr-17797,,25403,43200,,337,25403,21600l3803,21600nsxe">
                          <v:path o:connectlocs="0,337;25403,21600;3803,21600"/>
                        </v:shape>
                        <v:oval id="_x0000_s1217" style="position:absolute;left:7965;top:950;width:106;height:125" fillcolor="#eeece1 [3214]"/>
                        <v:shape id="_x0000_s1218" type="#_x0000_t202" style="position:absolute;left:7989;top:540;width:690;height:410" filled="f" stroked="f">
                          <v:textbox style="mso-next-textbox:#_x0000_s1218">
                            <w:txbxContent>
                              <w:p w14:paraId="73FC8ECF" w14:textId="77777777" w:rsidR="00682D28" w:rsidRDefault="00682D28" w:rsidP="002264A0">
                                <w:r w:rsidRPr="00521447">
                                  <w:rPr>
                                    <w:sz w:val="20"/>
                                  </w:rPr>
                                  <w:t>(x,y)</w:t>
                                </w:r>
                              </w:p>
                            </w:txbxContent>
                          </v:textbox>
                        </v:shape>
                      </v:group>
                      <v:shape id="_x0000_s1219" type="#_x0000_t32" style="position:absolute;left:7819;top:621;width:170;height:329;flip:x y" o:connectortype="straight" strokecolor="black [3213]" strokeweight=".5pt">
                        <v:stroke startarrow="block" endarrow="block"/>
                      </v:shape>
                      <v:shape id="_x0000_s1220" type="#_x0000_t32" style="position:absolute;left:8071;top:1020;width:464;height:265;flip:x y" o:connectortype="straight" strokecolor="black [3213]" strokeweight=".5pt">
                        <v:stroke startarrow="block" endarrow="block"/>
                      </v:shape>
                      <v:shape id="_x0000_s1221" type="#_x0000_t32" style="position:absolute;left:7609;top:950;width:339;height:70" o:connectortype="straight" strokecolor="black [3213]" strokeweight=".5pt">
                        <v:stroke startarrow="block" endarrow="block"/>
                      </v:shape>
                    </v:group>
                  </v:group>
                </v:group>
              </v:group>
              <v:shape id="_x0000_s1216" style="position:absolute;left:8911;top:1814;width:926;height:664" coordsize="926,664" path="m210,l519,183,772,441,926,664r-100,l669,664,380,569,137,449,,341,89,183,253,14,210,xe" fillcolor="#1f497d [3215]">
                <v:fill r:id="rId26" o:title="Dark downward diagonal" opacity="28180f" o:opacity2="28180f" type="pattern"/>
                <v:path arrowok="t"/>
              </v:shape>
            </v:group>
          </w:pict>
        </w:r>
      </w:del>
    </w:p>
    <w:p w14:paraId="5D457329" w14:textId="75EDC3E9" w:rsidR="00392008" w:rsidDel="00612971" w:rsidRDefault="00392008">
      <w:pPr>
        <w:contextualSpacing/>
        <w:jc w:val="left"/>
        <w:rPr>
          <w:del w:id="1461" w:author="leksandar komazec" w:date="2022-08-30T23:56:00Z"/>
        </w:rPr>
      </w:pPr>
    </w:p>
    <w:p w14:paraId="4C5FD146" w14:textId="3D81AB12" w:rsidR="005A1A79" w:rsidDel="00612971" w:rsidRDefault="005A1A79">
      <w:pPr>
        <w:contextualSpacing/>
        <w:jc w:val="left"/>
        <w:rPr>
          <w:del w:id="1462" w:author="leksandar komazec" w:date="2022-08-30T23:56:00Z"/>
        </w:rPr>
      </w:pPr>
    </w:p>
    <w:p w14:paraId="12EC3B0E" w14:textId="328C9AE5" w:rsidR="005A1A79" w:rsidDel="00612971" w:rsidRDefault="005A1A79">
      <w:pPr>
        <w:contextualSpacing/>
        <w:jc w:val="left"/>
        <w:rPr>
          <w:del w:id="1463" w:author="leksandar komazec" w:date="2022-08-30T23:56:00Z"/>
        </w:rPr>
      </w:pPr>
    </w:p>
    <w:p w14:paraId="0BA24CA6" w14:textId="571F165C" w:rsidR="005A1A79" w:rsidDel="00612971" w:rsidRDefault="005A1A79">
      <w:pPr>
        <w:contextualSpacing/>
        <w:jc w:val="left"/>
        <w:rPr>
          <w:del w:id="1464" w:author="leksandar komazec" w:date="2022-08-30T23:56:00Z"/>
        </w:rPr>
      </w:pPr>
    </w:p>
    <w:p w14:paraId="6C63377F" w14:textId="5EA9B916" w:rsidR="005A1A79" w:rsidDel="00612971" w:rsidRDefault="005A1A79">
      <w:pPr>
        <w:contextualSpacing/>
        <w:jc w:val="left"/>
        <w:rPr>
          <w:del w:id="1465" w:author="leksandar komazec" w:date="2022-08-30T23:56:00Z"/>
        </w:rPr>
      </w:pPr>
    </w:p>
    <w:p w14:paraId="3554F002" w14:textId="302E6FE3" w:rsidR="005A1A79" w:rsidDel="00612971" w:rsidRDefault="005A1A79">
      <w:pPr>
        <w:contextualSpacing/>
        <w:jc w:val="left"/>
        <w:rPr>
          <w:del w:id="1466" w:author="leksandar komazec" w:date="2022-08-30T23:56:00Z"/>
        </w:rPr>
      </w:pPr>
    </w:p>
    <w:p w14:paraId="168853B9" w14:textId="00872AB7" w:rsidR="005A1A79" w:rsidDel="00612971" w:rsidRDefault="005A1A79">
      <w:pPr>
        <w:contextualSpacing/>
        <w:jc w:val="left"/>
        <w:rPr>
          <w:del w:id="1467" w:author="leksandar komazec" w:date="2022-08-30T23:56:00Z"/>
        </w:rPr>
      </w:pPr>
    </w:p>
    <w:p w14:paraId="07008F44" w14:textId="5C7E5A63" w:rsidR="005A1A79" w:rsidDel="00612971" w:rsidRDefault="005A1A79">
      <w:pPr>
        <w:contextualSpacing/>
        <w:jc w:val="left"/>
        <w:rPr>
          <w:del w:id="1468" w:author="leksandar komazec" w:date="2022-08-30T23:56:00Z"/>
        </w:rPr>
      </w:pPr>
    </w:p>
    <w:p w14:paraId="3B84D9E0" w14:textId="765E72BC" w:rsidR="005A1A79" w:rsidDel="00612971" w:rsidRDefault="005A1A79">
      <w:pPr>
        <w:contextualSpacing/>
        <w:jc w:val="left"/>
        <w:rPr>
          <w:del w:id="1469" w:author="leksandar komazec" w:date="2022-08-30T23:56:00Z"/>
        </w:rPr>
      </w:pPr>
    </w:p>
    <w:p w14:paraId="72A74CB9" w14:textId="20649BBF" w:rsidR="005A1A79" w:rsidDel="00612971" w:rsidRDefault="005A1A79">
      <w:pPr>
        <w:contextualSpacing/>
        <w:jc w:val="left"/>
        <w:rPr>
          <w:del w:id="1470" w:author="leksandar komazec" w:date="2022-08-30T23:56:00Z"/>
        </w:rPr>
      </w:pPr>
    </w:p>
    <w:p w14:paraId="17375A0F" w14:textId="6E5C842F" w:rsidR="00392008" w:rsidDel="00612971" w:rsidRDefault="00000000">
      <w:pPr>
        <w:contextualSpacing/>
        <w:jc w:val="center"/>
        <w:rPr>
          <w:del w:id="1471" w:author="leksandar komazec" w:date="2022-08-30T23:56:00Z"/>
        </w:rPr>
      </w:pPr>
      <w:del w:id="1472" w:author="leksandar komazec" w:date="2022-08-30T23:56:00Z">
        <w:r>
          <w:rPr>
            <w:noProof/>
          </w:rPr>
          <w:pict w14:anchorId="5B3FF6F2">
            <v:rect id="_x0000_s1107" style="position:absolute;left:0;text-align:left;margin-left:103.7pt;margin-top:9.15pt;width:28.5pt;height:21.75pt;z-index:251687936">
              <v:textbox style="mso-next-textbox:#_x0000_s1107">
                <w:txbxContent>
                  <w:p w14:paraId="7A5E5725" w14:textId="77777777" w:rsidR="00682D28" w:rsidRPr="003E695B" w:rsidRDefault="00682D28" w:rsidP="00392008">
                    <w:r>
                      <w:t>a)</w:t>
                    </w:r>
                  </w:p>
                </w:txbxContent>
              </v:textbox>
            </v:rect>
          </w:pict>
        </w:r>
        <w:r>
          <w:rPr>
            <w:noProof/>
          </w:rPr>
          <w:pict w14:anchorId="3FF17B74">
            <v:rect id="_x0000_s1108" style="position:absolute;left:0;text-align:left;margin-left:328.6pt;margin-top:9.15pt;width:28.5pt;height:21.75pt;z-index:251688960">
              <v:textbox style="mso-next-textbox:#_x0000_s1108">
                <w:txbxContent>
                  <w:p w14:paraId="54A63B8D" w14:textId="77777777" w:rsidR="00682D28" w:rsidRPr="003E695B" w:rsidRDefault="00682D28" w:rsidP="00392008">
                    <w:r>
                      <w:t>b)</w:t>
                    </w:r>
                  </w:p>
                </w:txbxContent>
              </v:textbox>
            </v:rect>
          </w:pict>
        </w:r>
      </w:del>
    </w:p>
    <w:p w14:paraId="4186A6E0" w14:textId="6E47E14D" w:rsidR="00392008" w:rsidDel="00612971" w:rsidRDefault="00392008">
      <w:pPr>
        <w:contextualSpacing/>
        <w:jc w:val="center"/>
        <w:rPr>
          <w:del w:id="1473" w:author="leksandar komazec" w:date="2022-08-30T23:56:00Z"/>
        </w:rPr>
      </w:pPr>
    </w:p>
    <w:p w14:paraId="65BCA668" w14:textId="569B4C45" w:rsidR="005A1A79" w:rsidDel="00612971" w:rsidRDefault="005A1A79">
      <w:pPr>
        <w:contextualSpacing/>
        <w:jc w:val="center"/>
        <w:rPr>
          <w:del w:id="1474" w:author="leksandar komazec" w:date="2022-08-30T23:56:00Z"/>
        </w:rPr>
      </w:pPr>
    </w:p>
    <w:p w14:paraId="1148C51E" w14:textId="50E25294" w:rsidR="00392008" w:rsidDel="00612971" w:rsidRDefault="00087B5A">
      <w:pPr>
        <w:pStyle w:val="Caption"/>
        <w:rPr>
          <w:del w:id="1475" w:author="leksandar komazec" w:date="2022-08-30T23:56:00Z"/>
        </w:rPr>
      </w:pPr>
      <w:bookmarkStart w:id="1476" w:name="_Toc337907804"/>
      <w:del w:id="1477"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2.3</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1</w:delText>
        </w:r>
        <w:r w:rsidDel="00612971">
          <w:rPr>
            <w:noProof/>
          </w:rPr>
          <w:fldChar w:fldCharType="end"/>
        </w:r>
        <w:r w:rsidR="00392008" w:rsidDel="00612971">
          <w:delText>. a)</w:delText>
        </w:r>
        <w:r w:rsidR="005A1A79" w:rsidDel="00612971">
          <w:delText xml:space="preserve"> </w:delText>
        </w:r>
        <w:r w:rsidR="002F5BF7" w:rsidDel="00612971">
          <w:delText>Tri</w:delText>
        </w:r>
        <w:r w:rsidR="00392008" w:rsidDel="00612971">
          <w:delText>lateracija idealan slučaj b) Realan slučaj</w:delText>
        </w:r>
        <w:bookmarkEnd w:id="1476"/>
        <w:r w:rsidR="00392008" w:rsidDel="00612971">
          <w:delText xml:space="preserve"> </w:delText>
        </w:r>
      </w:del>
    </w:p>
    <w:p w14:paraId="2FBEC181" w14:textId="799CDE51" w:rsidR="00392008" w:rsidDel="00612971" w:rsidRDefault="008E77F4">
      <w:pPr>
        <w:spacing w:after="120" w:afterAutospacing="0"/>
        <w:ind w:firstLine="567"/>
        <w:rPr>
          <w:del w:id="1478" w:author="leksandar komazec" w:date="2022-08-30T23:56:00Z"/>
        </w:rPr>
      </w:pPr>
      <w:del w:id="1479" w:author="leksandar komazec" w:date="2022-08-30T23:56:00Z">
        <w:r w:rsidDel="00612971">
          <w:delText>K</w:delText>
        </w:r>
        <w:r w:rsidR="00E876C6" w:rsidDel="00612971">
          <w:delText>rugovi koji se formiraju na osnovu rastojanja od</w:delText>
        </w:r>
        <w:r w:rsidR="002F5BF7" w:rsidDel="00612971">
          <w:delText xml:space="preserve"> referentnih </w:delText>
        </w:r>
        <w:r w:rsidR="00770821" w:rsidDel="00612971">
          <w:delText>čvor</w:delText>
        </w:r>
        <w:r w:rsidR="002F5BF7" w:rsidDel="00612971">
          <w:delText xml:space="preserve">ova se mogu reprezentovati preko formule </w:delText>
        </w:r>
      </w:del>
      <m:oMath>
        <m:sSup>
          <m:sSupPr>
            <m:ctrlPr>
              <w:del w:id="1480" w:author="leksandar komazec" w:date="2022-08-30T23:56:00Z">
                <w:rPr>
                  <w:rFonts w:ascii="Cambria Math" w:hAnsi="Cambria Math"/>
                </w:rPr>
              </w:del>
            </m:ctrlPr>
          </m:sSupPr>
          <m:e>
            <m:r>
              <w:del w:id="1481" w:author="leksandar komazec" w:date="2022-08-30T23:56:00Z">
                <m:rPr>
                  <m:sty m:val="p"/>
                </m:rPr>
                <w:rPr>
                  <w:rFonts w:ascii="Cambria Math"/>
                </w:rPr>
                <m:t>(</m:t>
              </w:del>
            </m:r>
            <m:sSub>
              <m:sSubPr>
                <m:ctrlPr>
                  <w:del w:id="1482" w:author="leksandar komazec" w:date="2022-08-30T23:56:00Z">
                    <w:rPr>
                      <w:rFonts w:ascii="Cambria Math" w:hAnsi="Cambria Math"/>
                    </w:rPr>
                  </w:del>
                </m:ctrlPr>
              </m:sSubPr>
              <m:e>
                <m:r>
                  <w:del w:id="1483" w:author="leksandar komazec" w:date="2022-08-30T23:56:00Z">
                    <m:rPr>
                      <m:sty m:val="p"/>
                    </m:rPr>
                    <w:rPr>
                      <w:rFonts w:ascii="Cambria Math"/>
                    </w:rPr>
                    <m:t>x</m:t>
                  </w:del>
                </m:r>
              </m:e>
              <m:sub>
                <m:r>
                  <w:del w:id="1484" w:author="leksandar komazec" w:date="2022-08-30T23:56:00Z">
                    <m:rPr>
                      <m:sty m:val="p"/>
                    </m:rPr>
                    <w:rPr>
                      <w:rFonts w:ascii="Cambria Math"/>
                    </w:rPr>
                    <m:t>i</m:t>
                  </w:del>
                </m:r>
              </m:sub>
            </m:sSub>
            <m:r>
              <w:del w:id="1485" w:author="leksandar komazec" w:date="2022-08-30T23:56:00Z">
                <m:rPr>
                  <m:sty m:val="p"/>
                </m:rPr>
                <w:rPr>
                  <w:rFonts w:ascii="Cambria Math" w:hAnsi="Cambria Math"/>
                </w:rPr>
                <m:t>-</m:t>
              </w:del>
            </m:r>
            <m:r>
              <w:del w:id="1486" w:author="leksandar komazec" w:date="2022-08-30T23:56:00Z">
                <m:rPr>
                  <m:sty m:val="p"/>
                </m:rPr>
                <w:rPr>
                  <w:rFonts w:ascii="Cambria Math"/>
                </w:rPr>
                <m:t>x)</m:t>
              </w:del>
            </m:r>
          </m:e>
          <m:sup>
            <m:r>
              <w:del w:id="1487" w:author="leksandar komazec" w:date="2022-08-30T23:56:00Z">
                <m:rPr>
                  <m:sty m:val="p"/>
                </m:rPr>
                <w:rPr>
                  <w:rFonts w:ascii="Cambria Math"/>
                </w:rPr>
                <m:t xml:space="preserve">2 </m:t>
              </w:del>
            </m:r>
          </m:sup>
        </m:sSup>
        <m:r>
          <w:del w:id="1488" w:author="leksandar komazec" w:date="2022-08-30T23:56:00Z">
            <m:rPr>
              <m:sty m:val="p"/>
            </m:rPr>
            <w:rPr>
              <w:rFonts w:ascii="Cambria Math"/>
            </w:rPr>
            <m:t>+</m:t>
          </w:del>
        </m:r>
        <m:sSup>
          <m:sSupPr>
            <m:ctrlPr>
              <w:del w:id="1489" w:author="leksandar komazec" w:date="2022-08-30T23:56:00Z">
                <w:rPr>
                  <w:rFonts w:ascii="Cambria Math" w:hAnsi="Cambria Math"/>
                </w:rPr>
              </w:del>
            </m:ctrlPr>
          </m:sSupPr>
          <m:e>
            <m:r>
              <w:del w:id="1490" w:author="leksandar komazec" w:date="2022-08-30T23:56:00Z">
                <m:rPr>
                  <m:sty m:val="p"/>
                </m:rPr>
                <w:rPr>
                  <w:rFonts w:ascii="Cambria Math"/>
                </w:rPr>
                <m:t>(</m:t>
              </w:del>
            </m:r>
            <m:sSub>
              <m:sSubPr>
                <m:ctrlPr>
                  <w:del w:id="1491" w:author="leksandar komazec" w:date="2022-08-30T23:56:00Z">
                    <w:rPr>
                      <w:rFonts w:ascii="Cambria Math" w:hAnsi="Cambria Math"/>
                    </w:rPr>
                  </w:del>
                </m:ctrlPr>
              </m:sSubPr>
              <m:e>
                <m:r>
                  <w:del w:id="1492" w:author="leksandar komazec" w:date="2022-08-30T23:56:00Z">
                    <m:rPr>
                      <m:sty m:val="p"/>
                    </m:rPr>
                    <w:rPr>
                      <w:rFonts w:ascii="Cambria Math"/>
                    </w:rPr>
                    <m:t>y</m:t>
                  </w:del>
                </m:r>
              </m:e>
              <m:sub>
                <m:r>
                  <w:del w:id="1493" w:author="leksandar komazec" w:date="2022-08-30T23:56:00Z">
                    <m:rPr>
                      <m:sty m:val="p"/>
                    </m:rPr>
                    <w:rPr>
                      <w:rFonts w:ascii="Cambria Math"/>
                    </w:rPr>
                    <m:t>i</m:t>
                  </w:del>
                </m:r>
              </m:sub>
            </m:sSub>
            <m:r>
              <w:del w:id="1494" w:author="leksandar komazec" w:date="2022-08-30T23:56:00Z">
                <m:rPr>
                  <m:sty m:val="p"/>
                </m:rPr>
                <w:rPr>
                  <w:rFonts w:ascii="Cambria Math" w:hAnsi="Cambria Math"/>
                </w:rPr>
                <m:t>-</m:t>
              </w:del>
            </m:r>
            <m:r>
              <w:del w:id="1495" w:author="leksandar komazec" w:date="2022-08-30T23:56:00Z">
                <m:rPr>
                  <m:sty m:val="p"/>
                </m:rPr>
                <w:rPr>
                  <w:rFonts w:ascii="Cambria Math"/>
                </w:rPr>
                <m:t>y)</m:t>
              </w:del>
            </m:r>
          </m:e>
          <m:sup>
            <m:r>
              <w:del w:id="1496" w:author="leksandar komazec" w:date="2022-08-30T23:56:00Z">
                <m:rPr>
                  <m:sty m:val="p"/>
                </m:rPr>
                <w:rPr>
                  <w:rFonts w:ascii="Cambria Math"/>
                </w:rPr>
                <m:t>2</m:t>
              </w:del>
            </m:r>
          </m:sup>
        </m:sSup>
        <m:r>
          <w:del w:id="1497" w:author="leksandar komazec" w:date="2022-08-30T23:56:00Z">
            <m:rPr>
              <m:sty m:val="p"/>
            </m:rPr>
            <w:rPr>
              <w:rFonts w:ascii="Cambria Math"/>
            </w:rPr>
            <m:t>=</m:t>
          </w:del>
        </m:r>
        <m:sSubSup>
          <m:sSubSupPr>
            <m:ctrlPr>
              <w:del w:id="1498" w:author="leksandar komazec" w:date="2022-08-30T23:56:00Z">
                <w:rPr>
                  <w:rFonts w:ascii="Cambria Math" w:hAnsi="Cambria Math"/>
                </w:rPr>
              </w:del>
            </m:ctrlPr>
          </m:sSubSupPr>
          <m:e>
            <m:r>
              <w:del w:id="1499" w:author="leksandar komazec" w:date="2022-08-30T23:56:00Z">
                <m:rPr>
                  <m:sty m:val="p"/>
                </m:rPr>
                <w:rPr>
                  <w:rFonts w:ascii="Cambria Math"/>
                </w:rPr>
                <m:t>d</m:t>
              </w:del>
            </m:r>
          </m:e>
          <m:sub>
            <m:r>
              <w:del w:id="1500" w:author="leksandar komazec" w:date="2022-08-30T23:56:00Z">
                <m:rPr>
                  <m:sty m:val="p"/>
                </m:rPr>
                <w:rPr>
                  <w:rFonts w:ascii="Cambria Math"/>
                </w:rPr>
                <m:t>i</m:t>
              </w:del>
            </m:r>
          </m:sub>
          <m:sup>
            <m:r>
              <w:del w:id="1501" w:author="leksandar komazec" w:date="2022-08-30T23:56:00Z">
                <m:rPr>
                  <m:sty m:val="p"/>
                </m:rPr>
                <w:rPr>
                  <w:rFonts w:ascii="Cambria Math"/>
                </w:rPr>
                <m:t>2</m:t>
              </w:del>
            </m:r>
          </m:sup>
        </m:sSubSup>
      </m:oMath>
      <w:del w:id="1502" w:author="leksandar komazec" w:date="2022-08-30T23:56:00Z">
        <w:r w:rsidR="002F5BF7" w:rsidDel="00612971">
          <w:delText>, gde su x,</w:delText>
        </w:r>
        <w:r w:rsidR="003653F5" w:rsidDel="00612971">
          <w:delText xml:space="preserve"> </w:delText>
        </w:r>
        <w:r w:rsidR="002F5BF7" w:rsidDel="00612971">
          <w:delText xml:space="preserve">y koordinate nepoznatog </w:delText>
        </w:r>
        <w:r w:rsidR="00770821" w:rsidDel="00612971">
          <w:delText>čvor</w:delText>
        </w:r>
        <w:r w:rsidR="002F5BF7" w:rsidDel="00612971">
          <w:delText>a, a x</w:delText>
        </w:r>
        <w:r w:rsidR="002F5BF7" w:rsidRPr="003653F5" w:rsidDel="00612971">
          <w:rPr>
            <w:vertAlign w:val="subscript"/>
          </w:rPr>
          <w:delText>i</w:delText>
        </w:r>
        <w:r w:rsidR="002F5BF7" w:rsidDel="00612971">
          <w:delText>,</w:delText>
        </w:r>
        <w:r w:rsidR="003653F5" w:rsidDel="00612971">
          <w:delText xml:space="preserve"> </w:delText>
        </w:r>
        <w:r w:rsidR="002F5BF7" w:rsidDel="00612971">
          <w:delText>y</w:delText>
        </w:r>
        <w:r w:rsidR="002F5BF7" w:rsidRPr="003653F5" w:rsidDel="00612971">
          <w:rPr>
            <w:vertAlign w:val="subscript"/>
          </w:rPr>
          <w:delText>i</w:delText>
        </w:r>
        <w:r w:rsidR="002F5BF7" w:rsidDel="00612971">
          <w:delText xml:space="preserve"> pozicije referentih </w:delText>
        </w:r>
        <w:r w:rsidR="00D2652D" w:rsidDel="00612971">
          <w:delText xml:space="preserve">čvorova </w:delText>
        </w:r>
        <w:r w:rsidR="003653F5" w:rsidDel="00612971">
          <w:delText>a d</w:delText>
        </w:r>
        <w:r w:rsidR="003653F5" w:rsidRPr="00933D36" w:rsidDel="00612971">
          <w:rPr>
            <w:vertAlign w:val="subscript"/>
          </w:rPr>
          <w:delText>i</w:delText>
        </w:r>
        <w:r w:rsidR="002B0BBA" w:rsidDel="00612971">
          <w:delText xml:space="preserve"> je rastojanje izmeđ</w:delText>
        </w:r>
        <w:r w:rsidR="003653F5" w:rsidDel="00612971">
          <w:delText>u refe</w:delText>
        </w:r>
        <w:r w:rsidR="002F5BF7" w:rsidDel="00612971">
          <w:delText xml:space="preserve">rentog </w:delText>
        </w:r>
        <w:r w:rsidR="00770821" w:rsidDel="00612971">
          <w:delText>čvor</w:delText>
        </w:r>
        <w:r w:rsidR="002F5BF7" w:rsidDel="00612971">
          <w:delText xml:space="preserve">a i nepoznatog </w:delText>
        </w:r>
        <w:r w:rsidR="00770821" w:rsidDel="00612971">
          <w:delText>čvor</w:delText>
        </w:r>
        <w:r w:rsidR="002F5BF7" w:rsidDel="00612971">
          <w:delText>a. U stvarnosti ne postoji idealan presek kru</w:delText>
        </w:r>
        <w:r w:rsidR="003653F5" w:rsidDel="00612971">
          <w:delText>ž</w:delText>
        </w:r>
        <w:r w:rsidR="002F5BF7" w:rsidDel="00612971">
          <w:delText>nica, merenje rastojanja nije potpuno ta</w:delText>
        </w:r>
        <w:r w:rsidR="003653F5" w:rsidDel="00612971">
          <w:delText>č</w:delText>
        </w:r>
        <w:r w:rsidR="002F5BF7" w:rsidDel="00612971">
          <w:delText>no tako da nikad nemamo ta</w:delText>
        </w:r>
        <w:r w:rsidR="003653F5" w:rsidDel="00612971">
          <w:delText>č</w:delText>
        </w:r>
        <w:r w:rsidR="002F5BF7" w:rsidDel="00612971">
          <w:delText>ku preseka ve</w:delText>
        </w:r>
        <w:r w:rsidR="003653F5" w:rsidDel="00612971">
          <w:delText>ć</w:delText>
        </w:r>
        <w:r w:rsidR="002F5BF7" w:rsidDel="00612971">
          <w:delText xml:space="preserve"> oblast čija povr</w:delText>
        </w:r>
        <w:r w:rsidR="002F05E5" w:rsidDel="00612971">
          <w:delText>š</w:delText>
        </w:r>
        <w:r w:rsidR="002F5BF7" w:rsidDel="00612971">
          <w:delText>ina zavisi od ta</w:delText>
        </w:r>
        <w:r w:rsidR="002F05E5" w:rsidDel="00612971">
          <w:delText>č</w:delText>
        </w:r>
        <w:r w:rsidR="002F5BF7" w:rsidDel="00612971">
          <w:delText>nosti merenja.</w:delText>
        </w:r>
        <w:r w:rsidR="00933D36" w:rsidDel="00612971">
          <w:delText xml:space="preserve"> </w:delText>
        </w:r>
        <w:r w:rsidR="002F5BF7" w:rsidDel="00612971">
          <w:delText>Slo</w:delText>
        </w:r>
        <w:r w:rsidR="003653F5" w:rsidDel="00612971">
          <w:delText>ž</w:delText>
        </w:r>
        <w:r w:rsidR="002F5BF7" w:rsidDel="00612971">
          <w:delText>enost nala</w:delText>
        </w:r>
        <w:r w:rsidR="003653F5" w:rsidDel="00612971">
          <w:delText>ž</w:delText>
        </w:r>
        <w:r w:rsidR="002F5BF7" w:rsidDel="00612971">
          <w:delText>enja re</w:delText>
        </w:r>
        <w:r w:rsidR="003653F5" w:rsidDel="00612971">
          <w:delText>š</w:delText>
        </w:r>
        <w:r w:rsidR="002F5BF7" w:rsidDel="00612971">
          <w:delText>enja zavisi koju metodu koristimo da re</w:delText>
        </w:r>
        <w:r w:rsidR="003653F5" w:rsidDel="00612971">
          <w:delText>š</w:delText>
        </w:r>
        <w:r w:rsidR="002F5BF7" w:rsidDel="00612971">
          <w:delText>imo sistem jedna</w:delText>
        </w:r>
        <w:r w:rsidR="003653F5" w:rsidDel="00612971">
          <w:delText>č</w:delText>
        </w:r>
        <w:r w:rsidR="002F5BF7" w:rsidDel="00612971">
          <w:delText xml:space="preserve">ina, u </w:delText>
        </w:r>
        <w:r w:rsidR="00D2652D" w:rsidDel="00612971">
          <w:delText xml:space="preserve">slučaju </w:delText>
        </w:r>
        <w:r w:rsidR="002F5BF7" w:rsidDel="00612971">
          <w:delText>najmanjih kvadrata, (m+n/3)n</w:delText>
        </w:r>
        <w:r w:rsidR="002F5BF7" w:rsidRPr="002F5BF7" w:rsidDel="00612971">
          <w:rPr>
            <w:vertAlign w:val="superscript"/>
          </w:rPr>
          <w:delText>2</w:delText>
        </w:r>
        <w:r w:rsidR="002F5BF7" w:rsidDel="00612971">
          <w:rPr>
            <w:vertAlign w:val="superscript"/>
          </w:rPr>
          <w:delText xml:space="preserve"> </w:delText>
        </w:r>
        <w:r w:rsidR="002F5BF7" w:rsidDel="00612971">
          <w:delText>operacija je potrebno</w:delText>
        </w:r>
        <w:r w:rsidR="004803C9" w:rsidDel="00612971">
          <w:delText xml:space="preserve"> </w:delText>
        </w:r>
        <w:r w:rsidR="002F5BF7" w:rsidDel="00612971">
          <w:delText xml:space="preserve">(gde je m broj nepoznatih </w:delText>
        </w:r>
        <w:r w:rsidR="00770821" w:rsidDel="00612971">
          <w:delText>čvor</w:delText>
        </w:r>
        <w:r w:rsidR="002F5BF7" w:rsidDel="00612971">
          <w:delText xml:space="preserve">ova a n je broj referentih </w:delText>
        </w:r>
        <w:r w:rsidR="00770821" w:rsidDel="00612971">
          <w:delText>čvor</w:delText>
        </w:r>
        <w:r w:rsidR="002F5BF7" w:rsidDel="00612971">
          <w:delText>ova) da se na</w:delText>
        </w:r>
        <w:r w:rsidR="003653F5" w:rsidDel="00612971">
          <w:delText>đ</w:delText>
        </w:r>
        <w:r w:rsidR="002F5BF7" w:rsidDel="00612971">
          <w:delText>e</w:delText>
        </w:r>
        <w:r w:rsidR="00486511" w:rsidDel="00612971">
          <w:delText xml:space="preserve"> reš</w:delText>
        </w:r>
        <w:r w:rsidR="002F5BF7" w:rsidDel="00612971">
          <w:delText>enje</w:delText>
        </w:r>
        <w:r w:rsidR="004803C9" w:rsidDel="00612971">
          <w:delText xml:space="preserve"> </w:delText>
        </w:r>
        <w:r w:rsidR="00523FCF" w:rsidDel="00612971">
          <w:delText>[3</w:delText>
        </w:r>
        <w:r w:rsidR="00BE6412" w:rsidDel="00612971">
          <w:delText>1</w:delText>
        </w:r>
        <w:r w:rsidR="00523FCF" w:rsidDel="00612971">
          <w:delText>]</w:delText>
        </w:r>
        <w:r w:rsidR="002F5BF7" w:rsidDel="00612971">
          <w:delText>.</w:delText>
        </w:r>
      </w:del>
    </w:p>
    <w:p w14:paraId="44122EC8" w14:textId="1209B972" w:rsidR="007F2028" w:rsidDel="00612971" w:rsidRDefault="007F2028">
      <w:pPr>
        <w:spacing w:after="120" w:afterAutospacing="0"/>
        <w:ind w:firstLine="567"/>
        <w:rPr>
          <w:del w:id="1503" w:author="leksandar komazec" w:date="2022-08-30T23:56:00Z"/>
        </w:rPr>
      </w:pPr>
    </w:p>
    <w:p w14:paraId="08997BFC" w14:textId="1A1C132C" w:rsidR="007F2028" w:rsidRPr="002F5BF7" w:rsidDel="00612971" w:rsidRDefault="007F2028">
      <w:pPr>
        <w:spacing w:after="120" w:afterAutospacing="0"/>
        <w:ind w:firstLine="567"/>
        <w:rPr>
          <w:del w:id="1504" w:author="leksandar komazec" w:date="2022-08-30T23:56:00Z"/>
        </w:rPr>
      </w:pPr>
    </w:p>
    <w:p w14:paraId="03363769" w14:textId="5C749718" w:rsidR="00392008" w:rsidRPr="009F3E56" w:rsidDel="00612971" w:rsidRDefault="00FB2C91">
      <w:pPr>
        <w:pStyle w:val="Heading3"/>
        <w:rPr>
          <w:del w:id="1505" w:author="leksandar komazec" w:date="2022-08-30T23:56:00Z"/>
        </w:rPr>
      </w:pPr>
      <w:bookmarkStart w:id="1506" w:name="_Toc334831968"/>
      <w:bookmarkStart w:id="1507" w:name="_Toc336455879"/>
      <w:del w:id="1508" w:author="leksandar komazec" w:date="2022-08-30T23:56:00Z">
        <w:r w:rsidDel="00612971">
          <w:delText>Hiperbolič</w:delText>
        </w:r>
        <w:r w:rsidR="00392008" w:rsidRPr="009F3E56" w:rsidDel="00612971">
          <w:delText xml:space="preserve">na </w:delText>
        </w:r>
        <w:r w:rsidR="00933D36" w:rsidDel="00612971">
          <w:delText>l</w:delText>
        </w:r>
        <w:r w:rsidR="0064147E" w:rsidRPr="009F3E56" w:rsidDel="00612971">
          <w:delText>ateracija</w:delText>
        </w:r>
        <w:bookmarkEnd w:id="1506"/>
        <w:bookmarkEnd w:id="1507"/>
      </w:del>
    </w:p>
    <w:p w14:paraId="51F867D9" w14:textId="76347C58" w:rsidR="00392008" w:rsidDel="00612971" w:rsidRDefault="00392008">
      <w:pPr>
        <w:spacing w:after="120" w:afterAutospacing="0"/>
        <w:ind w:firstLine="567"/>
        <w:rPr>
          <w:del w:id="1509" w:author="leksandar komazec" w:date="2022-08-30T23:56:00Z"/>
        </w:rPr>
      </w:pPr>
      <w:del w:id="1510" w:author="leksandar komazec" w:date="2022-08-30T23:56:00Z">
        <w:r w:rsidDel="00612971">
          <w:delText>Neka su r</w:delText>
        </w:r>
        <w:r w:rsidRPr="003E695B" w:rsidDel="00612971">
          <w:rPr>
            <w:vertAlign w:val="subscript"/>
          </w:rPr>
          <w:delText>i</w:delText>
        </w:r>
        <w:r w:rsidDel="00612971">
          <w:delText xml:space="preserve"> i r</w:delText>
        </w:r>
        <w:r w:rsidRPr="003E695B" w:rsidDel="00612971">
          <w:rPr>
            <w:vertAlign w:val="subscript"/>
          </w:rPr>
          <w:delText>j</w:delText>
        </w:r>
        <w:r w:rsidDel="00612971">
          <w:delText xml:space="preserve"> poznata rastojanja između sidra </w:delText>
        </w:r>
        <w:r w:rsidRPr="002A7E73" w:rsidDel="00612971">
          <w:rPr>
            <w:i/>
          </w:rPr>
          <w:delText>i</w:delText>
        </w:r>
        <w:r w:rsidDel="00612971">
          <w:delText xml:space="preserve"> i senzorskog čvora j, gde su i, j = 1…n, i</w:delText>
        </w:r>
        <w:r w:rsidR="00933D36" w:rsidDel="00612971">
          <w:delText xml:space="preserve"> </w:delText>
        </w:r>
        <w:r w:rsidDel="00612971">
          <w:delText>≠</w:delText>
        </w:r>
        <w:r w:rsidR="00933D36" w:rsidDel="00612971">
          <w:delText xml:space="preserve"> </w:delText>
        </w:r>
        <w:r w:rsidDel="00612971">
          <w:delText>j. Poznata vrednost razlike rastojanja r</w:delText>
        </w:r>
        <w:r w:rsidRPr="003E695B" w:rsidDel="00612971">
          <w:rPr>
            <w:vertAlign w:val="subscript"/>
          </w:rPr>
          <w:delText>i</w:delText>
        </w:r>
        <w:r w:rsidDel="00612971">
          <w:delText>-r</w:delText>
        </w:r>
        <w:r w:rsidRPr="003E695B" w:rsidDel="00612971">
          <w:rPr>
            <w:vertAlign w:val="subscript"/>
          </w:rPr>
          <w:delText>j</w:delText>
        </w:r>
        <w:r w:rsidDel="00612971">
          <w:delText xml:space="preserve"> ograničava moguće lokacije na hiperbolu u čijoj se žiži nalaze sidra. Ako uvedemo treće sidro </w:delText>
        </w:r>
        <w:r w:rsidRPr="003E695B" w:rsidDel="00612971">
          <w:rPr>
            <w:i/>
          </w:rPr>
          <w:delText>k</w:delText>
        </w:r>
        <w:r w:rsidDel="00612971">
          <w:delText>, i ako je poznata razlika rastojanja r</w:delText>
        </w:r>
        <w:r w:rsidRPr="003E695B" w:rsidDel="00612971">
          <w:rPr>
            <w:vertAlign w:val="subscript"/>
          </w:rPr>
          <w:delText>i</w:delText>
        </w:r>
        <w:r w:rsidDel="00612971">
          <w:delText>-r</w:delText>
        </w:r>
        <w:r w:rsidRPr="003E695B" w:rsidDel="00612971">
          <w:rPr>
            <w:vertAlign w:val="subscript"/>
          </w:rPr>
          <w:delText>k</w:delText>
        </w:r>
        <w:r w:rsidDel="00612971">
          <w:delText>, gde je r</w:delText>
        </w:r>
        <w:r w:rsidRPr="003E695B" w:rsidDel="00612971">
          <w:rPr>
            <w:vertAlign w:val="subscript"/>
          </w:rPr>
          <w:delText>k</w:delText>
        </w:r>
        <w:r w:rsidDel="00612971">
          <w:delText xml:space="preserve"> rastojanje između sidra </w:delText>
        </w:r>
        <w:r w:rsidRPr="003E695B" w:rsidDel="00612971">
          <w:rPr>
            <w:i/>
          </w:rPr>
          <w:delText>k</w:delText>
        </w:r>
        <w:r w:rsidDel="00612971">
          <w:delText xml:space="preserve"> i senzorskog čvora, tada je lokacija senzorskog čvora ograničena na na drugu hiperbolu u čijoj se žiži nalaze sidra </w:delText>
        </w:r>
        <w:r w:rsidRPr="002A7E73" w:rsidDel="00612971">
          <w:rPr>
            <w:i/>
          </w:rPr>
          <w:delText>i</w:delText>
        </w:r>
        <w:r w:rsidDel="00612971">
          <w:delText xml:space="preserve"> i </w:delText>
        </w:r>
        <w:r w:rsidRPr="003E695B" w:rsidDel="00612971">
          <w:rPr>
            <w:i/>
          </w:rPr>
          <w:delText>k</w:delText>
        </w:r>
        <w:r w:rsidDel="00612971">
          <w:delText>. Na kraju konačna lokacija senzorskog čvora se nalazi u preseku ove dve hiperbole</w:delText>
        </w:r>
        <w:r w:rsidR="004803C9" w:rsidDel="00612971">
          <w:delText xml:space="preserve"> </w:delText>
        </w:r>
        <w:r w:rsidDel="00612971">
          <w:delText>[3]. Na sličan način se formira</w:delText>
        </w:r>
        <w:r w:rsidR="00933D36" w:rsidDel="00612971">
          <w:delText xml:space="preserve">ju jednačine koje treba rešiti. </w:delText>
        </w:r>
        <w:r w:rsidDel="00612971">
          <w:delText>Kao i kod cirkularne i ovde imamo greške u merenju rastojanja pa je presek hiperbola z</w:delText>
        </w:r>
        <w:r w:rsidR="00933D36" w:rsidDel="00612971">
          <w:delText>ona ograničene površine (slika 2.2.3</w:delText>
        </w:r>
        <w:r w:rsidDel="00612971">
          <w:delText>).</w:delText>
        </w:r>
        <w:r w:rsidR="00307724" w:rsidDel="00612971">
          <w:delText xml:space="preserve"> U praksi je slučaj da presek nije tačka več u stvari oblast konačne površine.</w:delText>
        </w:r>
      </w:del>
    </w:p>
    <w:p w14:paraId="41B4CC39" w14:textId="569323BE" w:rsidR="00F67E2F" w:rsidDel="00612971" w:rsidRDefault="00F67E2F">
      <w:pPr>
        <w:spacing w:after="120" w:afterAutospacing="0"/>
        <w:ind w:firstLine="567"/>
        <w:rPr>
          <w:del w:id="1511" w:author="leksandar komazec" w:date="2022-08-30T23:56:00Z"/>
        </w:rPr>
      </w:pPr>
    </w:p>
    <w:p w14:paraId="500B6FC3" w14:textId="47411005" w:rsidR="00392008" w:rsidDel="00612971" w:rsidRDefault="00392008">
      <w:pPr>
        <w:contextualSpacing/>
        <w:jc w:val="center"/>
        <w:rPr>
          <w:del w:id="1512" w:author="leksandar komazec" w:date="2022-08-30T23:56:00Z"/>
        </w:rPr>
      </w:pPr>
      <w:del w:id="1513" w:author="leksandar komazec" w:date="2022-08-30T23:56:00Z">
        <w:r w:rsidDel="00612971">
          <w:rPr>
            <w:noProof/>
          </w:rPr>
          <w:drawing>
            <wp:inline distT="0" distB="0" distL="0" distR="0" wp14:anchorId="2E19ED4E" wp14:editId="33B18CD9">
              <wp:extent cx="4638675" cy="1931277"/>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l="2713" t="18792" r="50573" b="54590"/>
                      <a:stretch>
                        <a:fillRect/>
                      </a:stretch>
                    </pic:blipFill>
                    <pic:spPr bwMode="auto">
                      <a:xfrm>
                        <a:off x="0" y="0"/>
                        <a:ext cx="4638675" cy="1931277"/>
                      </a:xfrm>
                      <a:prstGeom prst="rect">
                        <a:avLst/>
                      </a:prstGeom>
                      <a:noFill/>
                      <a:ln w="9525">
                        <a:noFill/>
                        <a:miter lim="800000"/>
                        <a:headEnd/>
                        <a:tailEnd/>
                      </a:ln>
                    </pic:spPr>
                  </pic:pic>
                </a:graphicData>
              </a:graphic>
            </wp:inline>
          </w:drawing>
        </w:r>
      </w:del>
    </w:p>
    <w:p w14:paraId="61CB6980" w14:textId="26106756" w:rsidR="008E77F4" w:rsidDel="00612971" w:rsidRDefault="008E77F4">
      <w:pPr>
        <w:contextualSpacing/>
        <w:jc w:val="center"/>
        <w:rPr>
          <w:del w:id="1514" w:author="leksandar komazec" w:date="2022-08-30T23:56:00Z"/>
        </w:rPr>
      </w:pPr>
    </w:p>
    <w:p w14:paraId="539B2F49" w14:textId="14303809" w:rsidR="008E77F4" w:rsidDel="00612971" w:rsidRDefault="008E77F4">
      <w:pPr>
        <w:contextualSpacing/>
        <w:jc w:val="center"/>
        <w:rPr>
          <w:del w:id="1515" w:author="leksandar komazec" w:date="2022-08-30T23:56:00Z"/>
        </w:rPr>
      </w:pPr>
      <w:bookmarkStart w:id="1516" w:name="_Toc337907805"/>
      <w:del w:id="1517"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2.3</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2</w:delText>
        </w:r>
        <w:r w:rsidDel="00612971">
          <w:rPr>
            <w:noProof/>
          </w:rPr>
          <w:fldChar w:fldCharType="end"/>
        </w:r>
        <w:r w:rsidDel="00612971">
          <w:delText>. Hiperbolična lateracija</w:delText>
        </w:r>
        <w:bookmarkEnd w:id="1516"/>
        <w:r w:rsidDel="00612971">
          <w:delText xml:space="preserve"> </w:delText>
        </w:r>
      </w:del>
    </w:p>
    <w:p w14:paraId="0371F0EB" w14:textId="18E26054" w:rsidR="00F67E2F" w:rsidDel="00612971" w:rsidRDefault="00F67E2F">
      <w:pPr>
        <w:contextualSpacing/>
        <w:jc w:val="center"/>
        <w:rPr>
          <w:del w:id="1518" w:author="leksandar komazec" w:date="2022-08-30T23:56:00Z"/>
        </w:rPr>
      </w:pPr>
    </w:p>
    <w:p w14:paraId="45342257" w14:textId="3F963831" w:rsidR="004D3CF4" w:rsidDel="00612971" w:rsidRDefault="004D3CF4">
      <w:pPr>
        <w:contextualSpacing/>
        <w:jc w:val="center"/>
        <w:rPr>
          <w:del w:id="1519" w:author="leksandar komazec" w:date="2022-08-30T23:56:00Z"/>
        </w:rPr>
      </w:pPr>
    </w:p>
    <w:p w14:paraId="7C163B91" w14:textId="7B6077CD" w:rsidR="00392008" w:rsidDel="00612971" w:rsidRDefault="00392008">
      <w:pPr>
        <w:contextualSpacing/>
        <w:jc w:val="center"/>
        <w:rPr>
          <w:del w:id="1520" w:author="leksandar komazec" w:date="2022-08-30T23:56:00Z"/>
        </w:rPr>
      </w:pPr>
      <w:del w:id="1521" w:author="leksandar komazec" w:date="2022-08-30T23:56:00Z">
        <w:r w:rsidDel="00612971">
          <w:rPr>
            <w:noProof/>
          </w:rPr>
          <w:drawing>
            <wp:inline distT="0" distB="0" distL="0" distR="0" wp14:anchorId="3D752D8F" wp14:editId="5361A0CA">
              <wp:extent cx="2581274" cy="1666875"/>
              <wp:effectExtent l="19050" t="0" r="0" b="0"/>
              <wp:docPr id="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lum bright="-13000" contrast="21000"/>
                      </a:blip>
                      <a:srcRect l="2083" t="19230" r="54487" b="35898"/>
                      <a:stretch>
                        <a:fillRect/>
                      </a:stretch>
                    </pic:blipFill>
                    <pic:spPr bwMode="auto">
                      <a:xfrm>
                        <a:off x="0" y="0"/>
                        <a:ext cx="2586872" cy="1670490"/>
                      </a:xfrm>
                      <a:prstGeom prst="rect">
                        <a:avLst/>
                      </a:prstGeom>
                      <a:noFill/>
                      <a:ln w="9525">
                        <a:noFill/>
                        <a:miter lim="800000"/>
                        <a:headEnd/>
                        <a:tailEnd/>
                      </a:ln>
                    </pic:spPr>
                  </pic:pic>
                </a:graphicData>
              </a:graphic>
            </wp:inline>
          </w:drawing>
        </w:r>
      </w:del>
    </w:p>
    <w:p w14:paraId="7BF83351" w14:textId="6D899A86" w:rsidR="00392008" w:rsidDel="00612971" w:rsidRDefault="00457BCD">
      <w:pPr>
        <w:pStyle w:val="Caption"/>
        <w:spacing w:after="0" w:afterAutospacing="0"/>
        <w:rPr>
          <w:del w:id="1522" w:author="leksandar komazec" w:date="2022-08-30T23:56:00Z"/>
        </w:rPr>
      </w:pPr>
      <w:bookmarkStart w:id="1523" w:name="_Toc337907806"/>
      <w:del w:id="1524" w:author="leksandar komazec" w:date="2022-08-30T23:56:00Z">
        <w:r w:rsidDel="00612971">
          <w:delText>S</w:delText>
        </w:r>
        <w:r w:rsidR="008E77F4" w:rsidDel="00612971">
          <w:delText xml:space="preserve">lika </w:delText>
        </w:r>
        <w:r w:rsidDel="00612971">
          <w:fldChar w:fldCharType="begin"/>
        </w:r>
        <w:r w:rsidDel="00612971">
          <w:delInstrText xml:space="preserve"> STYLEREF 2 \s </w:delInstrText>
        </w:r>
        <w:r w:rsidDel="00612971">
          <w:fldChar w:fldCharType="separate"/>
        </w:r>
        <w:r w:rsidR="006B68A7" w:rsidDel="00612971">
          <w:rPr>
            <w:noProof/>
          </w:rPr>
          <w:delText>2.3</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3</w:delText>
        </w:r>
        <w:r w:rsidDel="00612971">
          <w:rPr>
            <w:noProof/>
          </w:rPr>
          <w:fldChar w:fldCharType="end"/>
        </w:r>
        <w:r w:rsidR="00087B5A" w:rsidDel="00612971">
          <w:delText>.</w:delText>
        </w:r>
        <w:r w:rsidR="008E77F4" w:rsidRPr="008E77F4" w:rsidDel="00612971">
          <w:delText xml:space="preserve"> </w:delText>
        </w:r>
        <w:r w:rsidR="00D1207B" w:rsidDel="00612971">
          <w:delText>Ilustracija g</w:delText>
        </w:r>
        <w:r w:rsidR="008E77F4" w:rsidDel="00612971">
          <w:delText>reške u određivanju pozicije</w:delText>
        </w:r>
        <w:bookmarkEnd w:id="1523"/>
      </w:del>
    </w:p>
    <w:p w14:paraId="7BD59E30" w14:textId="52F9FBDE" w:rsidR="00307724" w:rsidRPr="00307724" w:rsidDel="00612971" w:rsidRDefault="00307724">
      <w:pPr>
        <w:spacing w:after="0" w:afterAutospacing="0"/>
        <w:rPr>
          <w:del w:id="1525" w:author="leksandar komazec" w:date="2022-08-30T23:56:00Z"/>
        </w:rPr>
      </w:pPr>
    </w:p>
    <w:p w14:paraId="4D2289B4" w14:textId="5992303F" w:rsidR="00392008" w:rsidRPr="00C56766" w:rsidDel="00612971" w:rsidRDefault="00392008">
      <w:pPr>
        <w:pStyle w:val="Heading3"/>
        <w:spacing w:after="100"/>
        <w:rPr>
          <w:del w:id="1526" w:author="leksandar komazec" w:date="2022-08-30T23:56:00Z"/>
        </w:rPr>
      </w:pPr>
      <w:bookmarkStart w:id="1527" w:name="_Toc334831969"/>
      <w:bookmarkStart w:id="1528" w:name="_Toc336455880"/>
      <w:del w:id="1529" w:author="leksandar komazec" w:date="2022-08-30T23:56:00Z">
        <w:r w:rsidRPr="00C56766" w:rsidDel="00612971">
          <w:delText>Triangulacija</w:delText>
        </w:r>
        <w:bookmarkEnd w:id="1527"/>
        <w:bookmarkEnd w:id="1528"/>
      </w:del>
    </w:p>
    <w:p w14:paraId="41099861" w14:textId="1D1E589B" w:rsidR="00392008" w:rsidRPr="00FB2C91" w:rsidDel="00612971" w:rsidRDefault="00392008">
      <w:pPr>
        <w:pStyle w:val="ListParagraph"/>
        <w:spacing w:after="120"/>
        <w:ind w:left="0" w:firstLine="567"/>
        <w:contextualSpacing w:val="0"/>
        <w:jc w:val="both"/>
        <w:rPr>
          <w:del w:id="1530" w:author="leksandar komazec" w:date="2022-08-30T23:56:00Z"/>
          <w:sz w:val="24"/>
        </w:rPr>
      </w:pPr>
      <w:del w:id="1531" w:author="leksandar komazec" w:date="2022-08-30T23:56:00Z">
        <w:r w:rsidRPr="00FB2C91" w:rsidDel="00612971">
          <w:rPr>
            <w:sz w:val="24"/>
          </w:rPr>
          <w:delText>Kod ove metod</w:delText>
        </w:r>
        <w:r w:rsidR="00D35FA8" w:rsidDel="00612971">
          <w:rPr>
            <w:sz w:val="24"/>
          </w:rPr>
          <w:delText>e</w:delText>
        </w:r>
        <w:r w:rsidRPr="00FB2C91" w:rsidDel="00612971">
          <w:rPr>
            <w:sz w:val="24"/>
          </w:rPr>
          <w:delText xml:space="preserve"> senzorski čvor koristi AoA merenje između najmanje tri čvora i koristi te informacije za lociranje,  koje se proračunava na osnovu trigonometrijskih zakona. Veliki broj algoritama za lokalizaciju </w:delText>
        </w:r>
        <w:r w:rsidR="00CA55D5" w:rsidRPr="00FB2C91" w:rsidDel="00612971">
          <w:rPr>
            <w:sz w:val="24"/>
          </w:rPr>
          <w:delText xml:space="preserve">koristi ovaj metod. Za triangulaciju potrebno je najmanje tri referentna senzorska </w:delText>
        </w:r>
        <w:r w:rsidR="00770821" w:rsidRPr="00FB2C91" w:rsidDel="00612971">
          <w:rPr>
            <w:sz w:val="24"/>
          </w:rPr>
          <w:delText>čvor</w:delText>
        </w:r>
        <w:r w:rsidR="00CA55D5" w:rsidRPr="00FB2C91" w:rsidDel="00612971">
          <w:rPr>
            <w:sz w:val="24"/>
          </w:rPr>
          <w:delText>a</w:delText>
        </w:r>
        <w:r w:rsidRPr="00FB2C91" w:rsidDel="00612971">
          <w:rPr>
            <w:sz w:val="24"/>
          </w:rPr>
          <w:delText xml:space="preserve"> (slika </w:delText>
        </w:r>
        <w:r w:rsidR="00933D36" w:rsidDel="00612971">
          <w:rPr>
            <w:sz w:val="24"/>
          </w:rPr>
          <w:delText>2.3.4</w:delText>
        </w:r>
        <w:r w:rsidR="0063585C" w:rsidDel="00612971">
          <w:rPr>
            <w:sz w:val="24"/>
          </w:rPr>
          <w:delText>.</w:delText>
        </w:r>
        <w:r w:rsidRPr="00FB2C91" w:rsidDel="00612971">
          <w:rPr>
            <w:sz w:val="24"/>
          </w:rPr>
          <w:delText>)</w:delText>
        </w:r>
        <w:r w:rsidR="002370AD" w:rsidDel="00612971">
          <w:rPr>
            <w:sz w:val="24"/>
          </w:rPr>
          <w:delText xml:space="preserve"> </w:delText>
        </w:r>
        <w:r w:rsidRPr="00FB2C91" w:rsidDel="00612971">
          <w:rPr>
            <w:sz w:val="24"/>
          </w:rPr>
          <w:delText>[2].</w:delText>
        </w:r>
        <w:r w:rsidR="004E239E" w:rsidRPr="00FB2C91" w:rsidDel="00612971">
          <w:rPr>
            <w:sz w:val="24"/>
          </w:rPr>
          <w:delText xml:space="preserve"> </w:delText>
        </w:r>
        <w:r w:rsidR="00770821" w:rsidRPr="00FB2C91" w:rsidDel="00612971">
          <w:rPr>
            <w:sz w:val="24"/>
          </w:rPr>
          <w:delText>Senzorski</w:delText>
        </w:r>
        <w:r w:rsidR="004E239E" w:rsidRPr="00FB2C91" w:rsidDel="00612971">
          <w:rPr>
            <w:sz w:val="24"/>
          </w:rPr>
          <w:delText xml:space="preserve"> </w:delText>
        </w:r>
        <w:r w:rsidR="00770821" w:rsidRPr="00FB2C91" w:rsidDel="00612971">
          <w:rPr>
            <w:sz w:val="24"/>
          </w:rPr>
          <w:delText>čvor</w:delText>
        </w:r>
        <w:r w:rsidR="004E239E" w:rsidRPr="00FB2C91" w:rsidDel="00612971">
          <w:rPr>
            <w:sz w:val="24"/>
          </w:rPr>
          <w:delText xml:space="preserve"> procenjuje ugao sa svakim od tri referentna </w:delText>
        </w:r>
        <w:r w:rsidR="00770821" w:rsidRPr="00FB2C91" w:rsidDel="00612971">
          <w:rPr>
            <w:sz w:val="24"/>
          </w:rPr>
          <w:delText>čvor</w:delText>
        </w:r>
        <w:r w:rsidR="002B0BBA" w:rsidDel="00612971">
          <w:rPr>
            <w:sz w:val="24"/>
          </w:rPr>
          <w:delText>a</w:delText>
        </w:r>
        <w:r w:rsidR="004E239E" w:rsidRPr="00FB2C91" w:rsidDel="00612971">
          <w:rPr>
            <w:sz w:val="24"/>
          </w:rPr>
          <w:delText xml:space="preserve"> i na osnovu ugla i rastojanja od njih ra</w:delText>
        </w:r>
        <w:r w:rsidR="003653F5" w:rsidRPr="00FB2C91" w:rsidDel="00612971">
          <w:rPr>
            <w:sz w:val="24"/>
          </w:rPr>
          <w:delText>č</w:delText>
        </w:r>
        <w:r w:rsidR="004E239E" w:rsidRPr="00FB2C91" w:rsidDel="00612971">
          <w:rPr>
            <w:sz w:val="24"/>
          </w:rPr>
          <w:delText>una svoju lokaciju koriste</w:delText>
        </w:r>
        <w:r w:rsidR="003653F5" w:rsidRPr="00FB2C91" w:rsidDel="00612971">
          <w:rPr>
            <w:sz w:val="24"/>
          </w:rPr>
          <w:delText>ć</w:delText>
        </w:r>
        <w:r w:rsidR="004E239E" w:rsidRPr="00FB2C91" w:rsidDel="00612971">
          <w:rPr>
            <w:sz w:val="24"/>
          </w:rPr>
          <w:delText>i trigonometr</w:delText>
        </w:r>
        <w:r w:rsidR="003653F5" w:rsidRPr="00FB2C91" w:rsidDel="00612971">
          <w:rPr>
            <w:sz w:val="24"/>
          </w:rPr>
          <w:delText>jske</w:delText>
        </w:r>
        <w:r w:rsidR="004E239E" w:rsidRPr="00FB2C91" w:rsidDel="00612971">
          <w:rPr>
            <w:sz w:val="24"/>
          </w:rPr>
          <w:delText xml:space="preserve"> osobine.</w:delText>
        </w:r>
      </w:del>
    </w:p>
    <w:p w14:paraId="2827A0D9" w14:textId="392B3671" w:rsidR="00392008" w:rsidDel="00612971" w:rsidRDefault="00000000">
      <w:pPr>
        <w:pStyle w:val="ListParagraph"/>
        <w:rPr>
          <w:del w:id="1532" w:author="leksandar komazec" w:date="2022-08-30T23:56:00Z"/>
        </w:rPr>
      </w:pPr>
      <w:del w:id="1533" w:author="leksandar komazec" w:date="2022-08-30T23:56:00Z">
        <w:r>
          <w:rPr>
            <w:noProof/>
          </w:rPr>
          <w:pict w14:anchorId="6362370E">
            <v:group id="_x0000_s1130" style="position:absolute;left:0;text-align:left;margin-left:136.4pt;margin-top:11.2pt;width:211.6pt;height:121.15pt;z-index:251711488" coordorigin="2228,1591" coordsize="3980,2418">
              <v:oval id="_x0000_s1111" style="position:absolute;left:3967;top:2497;width:217;height:204"/>
              <v:shape id="_x0000_s1117" type="#_x0000_t32" style="position:absolute;left:3478;top:2053;width:489;height:444" o:connectortype="straight">
                <v:stroke dashstyle="dash" endarrow="block"/>
              </v:shape>
              <v:shape id="_x0000_s1118" type="#_x0000_t32" style="position:absolute;left:3905;top:2701;width:143;height:801;flip:y" o:connectortype="straight">
                <v:stroke dashstyle="dash" endarrow="block"/>
              </v:shape>
              <v:group id="_x0000_s1129" style="position:absolute;left:2228;top:1591;width:3980;height:2418" coordorigin="2228,14142" coordsize="3980,2418">
                <v:oval id="_x0000_s1110" style="position:absolute;left:3261;top:14400;width:217;height:204"/>
                <v:oval id="_x0000_s1112" style="position:absolute;left:3750;top:16053;width:217;height:204"/>
                <v:oval id="_x0000_s1113" style="position:absolute;left:5108;top:14844;width:217;height:204"/>
                <v:shape id="_x0000_s1119" type="#_x0000_t32" style="position:absolute;left:4184;top:14988;width:924;height:146;flip:x" o:connectortype="straight">
                  <v:stroke dashstyle="dash" endarrow="block"/>
                </v:shape>
                <v:shape id="_x0000_s1120" type="#_x0000_t202" style="position:absolute;left:3905;top:14694;width:724;height:440;mso-width-relative:margin;mso-height-relative:margin" filled="f" stroked="f">
                  <v:textbox style="mso-next-textbox:#_x0000_s1120">
                    <w:txbxContent>
                      <w:p w14:paraId="3A2F31C8" w14:textId="77777777" w:rsidR="00682D28" w:rsidRPr="004E239E" w:rsidRDefault="00682D28">
                        <w:pPr>
                          <w:rPr>
                            <w:sz w:val="20"/>
                          </w:rPr>
                        </w:pPr>
                        <w:r w:rsidRPr="004E239E">
                          <w:rPr>
                            <w:sz w:val="20"/>
                          </w:rPr>
                          <w:t>(x,y)</w:t>
                        </w:r>
                      </w:p>
                    </w:txbxContent>
                  </v:textbox>
                </v:shape>
                <v:group id="_x0000_s1128" style="position:absolute;left:2228;top:14142;width:3980;height:2418" coordorigin="2228,14142" coordsize="3980,2418">
                  <v:rect id="_x0000_s1109" style="position:absolute;left:2228;top:14142;width:3980;height:2418" filled="f"/>
                  <v:shape id="_x0000_s1114" type="#_x0000_t32" style="position:absolute;left:3478;top:14522;width:1630;height:408" o:connectortype="straight"/>
                  <v:shape id="_x0000_s1115" type="#_x0000_t32" style="position:absolute;left:3396;top:14604;width:449;height:1449" o:connectortype="straight"/>
                  <v:shape id="_x0000_s1116" type="#_x0000_t32" style="position:absolute;left:3967;top:15048;width:1217;height:1005;flip:y" o:connectortype="straight"/>
                  <v:shape id="_x0000_s1122" type="#_x0000_t202" style="position:absolute;left:2378;top:14254;width:941;height:440;mso-width-relative:margin;mso-height-relative:margin" filled="f" stroked="f">
                    <v:textbox style="mso-next-textbox:#_x0000_s1122">
                      <w:txbxContent>
                        <w:p w14:paraId="6A22FC29" w14:textId="77777777" w:rsidR="00682D28" w:rsidRPr="004E239E" w:rsidRDefault="00682D28" w:rsidP="004E239E">
                          <w:pPr>
                            <w:rPr>
                              <w:sz w:val="20"/>
                            </w:rPr>
                          </w:pPr>
                          <w:r w:rsidRPr="004E239E">
                            <w:rPr>
                              <w:sz w:val="20"/>
                            </w:rPr>
                            <w:t>(x</w:t>
                          </w:r>
                          <w:r>
                            <w:rPr>
                              <w:sz w:val="20"/>
                            </w:rPr>
                            <w:t>2</w:t>
                          </w:r>
                          <w:r w:rsidRPr="004E239E">
                            <w:rPr>
                              <w:sz w:val="20"/>
                            </w:rPr>
                            <w:t>,y</w:t>
                          </w:r>
                          <w:r>
                            <w:rPr>
                              <w:sz w:val="20"/>
                            </w:rPr>
                            <w:t>2</w:t>
                          </w:r>
                          <w:r w:rsidRPr="004E239E">
                            <w:rPr>
                              <w:sz w:val="20"/>
                            </w:rPr>
                            <w:t>)</w:t>
                          </w:r>
                        </w:p>
                      </w:txbxContent>
                    </v:textbox>
                  </v:shape>
                  <v:shape id="_x0000_s1123" type="#_x0000_t202" style="position:absolute;left:5184;top:14404;width:933;height:440;mso-width-relative:margin;mso-height-relative:margin" filled="f" stroked="f">
                    <v:textbox style="mso-next-textbox:#_x0000_s1123">
                      <w:txbxContent>
                        <w:p w14:paraId="72DF2217" w14:textId="77777777" w:rsidR="00682D28" w:rsidRPr="004E239E" w:rsidRDefault="00682D28" w:rsidP="00C2131C">
                          <w:pPr>
                            <w:jc w:val="center"/>
                            <w:rPr>
                              <w:sz w:val="20"/>
                            </w:rPr>
                          </w:pPr>
                          <w:r w:rsidRPr="004E239E">
                            <w:rPr>
                              <w:sz w:val="20"/>
                            </w:rPr>
                            <w:t>(x</w:t>
                          </w:r>
                          <w:r w:rsidRPr="00F67E2F">
                            <w:rPr>
                              <w:sz w:val="20"/>
                            </w:rPr>
                            <w:t>3</w:t>
                          </w:r>
                          <w:r w:rsidRPr="004E239E">
                            <w:rPr>
                              <w:sz w:val="20"/>
                            </w:rPr>
                            <w:t>,y</w:t>
                          </w:r>
                          <w:r w:rsidRPr="00F67E2F">
                            <w:rPr>
                              <w:sz w:val="20"/>
                            </w:rPr>
                            <w:t>3</w:t>
                          </w:r>
                          <w:r w:rsidRPr="004E239E">
                            <w:rPr>
                              <w:sz w:val="20"/>
                            </w:rPr>
                            <w:t>)</w:t>
                          </w:r>
                        </w:p>
                      </w:txbxContent>
                    </v:textbox>
                  </v:shape>
                  <v:shape id="_x0000_s1124" type="#_x0000_t202" style="position:absolute;left:2937;top:15994;width:896;height:440;mso-width-relative:margin;mso-height-relative:margin" filled="f" stroked="f">
                    <v:textbox style="mso-next-textbox:#_x0000_s1124">
                      <w:txbxContent>
                        <w:p w14:paraId="2D53301D" w14:textId="77777777" w:rsidR="00682D28" w:rsidRPr="004E239E" w:rsidRDefault="00682D28" w:rsidP="004E239E">
                          <w:pPr>
                            <w:rPr>
                              <w:sz w:val="20"/>
                            </w:rPr>
                          </w:pPr>
                          <w:r w:rsidRPr="004E239E">
                            <w:rPr>
                              <w:sz w:val="20"/>
                            </w:rPr>
                            <w:t>(x</w:t>
                          </w:r>
                          <w:r>
                            <w:rPr>
                              <w:sz w:val="20"/>
                            </w:rPr>
                            <w:t>1</w:t>
                          </w:r>
                          <w:r w:rsidRPr="004E239E">
                            <w:rPr>
                              <w:sz w:val="20"/>
                            </w:rPr>
                            <w:t>,y</w:t>
                          </w:r>
                          <w:r>
                            <w:rPr>
                              <w:sz w:val="20"/>
                            </w:rPr>
                            <w:t>1</w:t>
                          </w:r>
                          <w:r w:rsidRPr="004E239E">
                            <w:rPr>
                              <w:sz w:val="20"/>
                            </w:rPr>
                            <w:t>)</w:t>
                          </w:r>
                        </w:p>
                      </w:txbxContent>
                    </v:textbox>
                  </v:shape>
                  <v:shape id="_x0000_s1125" type="#_x0000_t202" style="position:absolute;left:3396;top:14988;width:652;height:440;mso-width-relative:margin;mso-height-relative:margin" filled="f" stroked="f">
                    <v:textbox style="mso-next-textbox:#_x0000_s1125">
                      <w:txbxContent>
                        <w:p w14:paraId="4B3FB44F" w14:textId="77777777" w:rsidR="00682D28" w:rsidRPr="004E239E" w:rsidRDefault="00682D28" w:rsidP="004E239E">
                          <w:pPr>
                            <w:rPr>
                              <w:sz w:val="20"/>
                            </w:rPr>
                          </w:pPr>
                          <w:r>
                            <w:rPr>
                              <w:sz w:val="20"/>
                            </w:rPr>
                            <w:t>ϴ12</w:t>
                          </w:r>
                        </w:p>
                      </w:txbxContent>
                    </v:textbox>
                  </v:shape>
                  <v:shape id="_x0000_s1126" type="#_x0000_t202" style="position:absolute;left:3967;top:15134;width:662;height:440;mso-width-relative:margin;mso-height-relative:margin" filled="f" stroked="f">
                    <v:textbox style="mso-next-textbox:#_x0000_s1126">
                      <w:txbxContent>
                        <w:p w14:paraId="0832AC03" w14:textId="77777777" w:rsidR="00682D28" w:rsidRPr="004E239E" w:rsidRDefault="00682D28" w:rsidP="004E239E">
                          <w:pPr>
                            <w:rPr>
                              <w:sz w:val="20"/>
                            </w:rPr>
                          </w:pPr>
                          <w:r>
                            <w:rPr>
                              <w:sz w:val="20"/>
                            </w:rPr>
                            <w:t>ϴ31</w:t>
                          </w:r>
                        </w:p>
                      </w:txbxContent>
                    </v:textbox>
                  </v:shape>
                  <v:shape id="_x0000_s1127" type="#_x0000_t202" style="position:absolute;left:3631;top:14608;width:701;height:440;mso-width-relative:margin;mso-height-relative:margin" filled="f" stroked="f">
                    <v:textbox style="mso-next-textbox:#_x0000_s1127">
                      <w:txbxContent>
                        <w:p w14:paraId="109A179C" w14:textId="77777777" w:rsidR="00682D28" w:rsidRPr="004E239E" w:rsidRDefault="00682D28" w:rsidP="004E239E">
                          <w:pPr>
                            <w:rPr>
                              <w:sz w:val="20"/>
                            </w:rPr>
                          </w:pPr>
                          <w:r>
                            <w:rPr>
                              <w:sz w:val="20"/>
                            </w:rPr>
                            <w:t>ϴ23</w:t>
                          </w:r>
                        </w:p>
                      </w:txbxContent>
                    </v:textbox>
                  </v:shape>
                </v:group>
              </v:group>
            </v:group>
          </w:pict>
        </w:r>
      </w:del>
    </w:p>
    <w:p w14:paraId="135275FC" w14:textId="49D4592D" w:rsidR="004E239E" w:rsidDel="00612971" w:rsidRDefault="004E239E">
      <w:pPr>
        <w:contextualSpacing/>
        <w:jc w:val="center"/>
        <w:rPr>
          <w:del w:id="1534" w:author="leksandar komazec" w:date="2022-08-30T23:56:00Z"/>
        </w:rPr>
      </w:pPr>
    </w:p>
    <w:p w14:paraId="5D84ED28" w14:textId="726E022A" w:rsidR="004E239E" w:rsidDel="00612971" w:rsidRDefault="004E239E">
      <w:pPr>
        <w:contextualSpacing/>
        <w:jc w:val="center"/>
        <w:rPr>
          <w:del w:id="1535" w:author="leksandar komazec" w:date="2022-08-30T23:56:00Z"/>
        </w:rPr>
      </w:pPr>
    </w:p>
    <w:p w14:paraId="4F8B029A" w14:textId="0155F7E7" w:rsidR="004E239E" w:rsidDel="00612971" w:rsidRDefault="004E239E">
      <w:pPr>
        <w:contextualSpacing/>
        <w:jc w:val="center"/>
        <w:rPr>
          <w:del w:id="1536" w:author="leksandar komazec" w:date="2022-08-30T23:56:00Z"/>
        </w:rPr>
      </w:pPr>
    </w:p>
    <w:p w14:paraId="22EFBD71" w14:textId="5A140918" w:rsidR="004E239E" w:rsidDel="00612971" w:rsidRDefault="004E239E">
      <w:pPr>
        <w:contextualSpacing/>
        <w:jc w:val="center"/>
        <w:rPr>
          <w:del w:id="1537" w:author="leksandar komazec" w:date="2022-08-30T23:56:00Z"/>
        </w:rPr>
      </w:pPr>
    </w:p>
    <w:p w14:paraId="62435650" w14:textId="4DADD60E" w:rsidR="004E239E" w:rsidDel="00612971" w:rsidRDefault="004E239E">
      <w:pPr>
        <w:contextualSpacing/>
        <w:jc w:val="center"/>
        <w:rPr>
          <w:del w:id="1538" w:author="leksandar komazec" w:date="2022-08-30T23:56:00Z"/>
        </w:rPr>
      </w:pPr>
    </w:p>
    <w:p w14:paraId="4C533917" w14:textId="20F9B174" w:rsidR="00457BCD" w:rsidDel="00612971" w:rsidRDefault="00457BCD">
      <w:pPr>
        <w:pStyle w:val="Caption"/>
        <w:spacing w:after="100"/>
        <w:rPr>
          <w:del w:id="1539" w:author="leksandar komazec" w:date="2022-08-30T23:56:00Z"/>
        </w:rPr>
      </w:pPr>
    </w:p>
    <w:p w14:paraId="2FC21520" w14:textId="261964DE" w:rsidR="00307724" w:rsidDel="00612971" w:rsidRDefault="00307724">
      <w:pPr>
        <w:pStyle w:val="Caption"/>
        <w:spacing w:after="100"/>
        <w:rPr>
          <w:del w:id="1540" w:author="leksandar komazec" w:date="2022-08-30T23:56:00Z"/>
        </w:rPr>
      </w:pPr>
    </w:p>
    <w:p w14:paraId="43B14A6F" w14:textId="7DC98C9F" w:rsidR="004E239E" w:rsidDel="00612971" w:rsidRDefault="008E77F4">
      <w:pPr>
        <w:pStyle w:val="Caption"/>
        <w:spacing w:after="100"/>
        <w:rPr>
          <w:del w:id="1541" w:author="leksandar komazec" w:date="2022-08-30T23:56:00Z"/>
        </w:rPr>
      </w:pPr>
      <w:bookmarkStart w:id="1542" w:name="_Toc337907807"/>
      <w:del w:id="1543"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2.3</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4</w:delText>
        </w:r>
        <w:r w:rsidDel="00612971">
          <w:rPr>
            <w:noProof/>
          </w:rPr>
          <w:fldChar w:fldCharType="end"/>
        </w:r>
        <w:r w:rsidR="00087B5A" w:rsidDel="00612971">
          <w:delText>.</w:delText>
        </w:r>
        <w:r w:rsidR="004E239E" w:rsidDel="00612971">
          <w:delText xml:space="preserve"> Ilu</w:delText>
        </w:r>
        <w:r w:rsidR="003653F5" w:rsidDel="00612971">
          <w:delText>stracija</w:delText>
        </w:r>
        <w:r w:rsidR="004E239E" w:rsidDel="00612971">
          <w:delText xml:space="preserve"> triangulacije</w:delText>
        </w:r>
        <w:bookmarkEnd w:id="1542"/>
      </w:del>
    </w:p>
    <w:p w14:paraId="03816E0D" w14:textId="7029C22B" w:rsidR="0064147E" w:rsidRPr="009B7340" w:rsidDel="00612971" w:rsidRDefault="0064147E">
      <w:pPr>
        <w:pStyle w:val="Heading3"/>
        <w:rPr>
          <w:del w:id="1544" w:author="leksandar komazec" w:date="2022-08-30T23:56:00Z"/>
          <w:i/>
        </w:rPr>
      </w:pPr>
      <w:bookmarkStart w:id="1545" w:name="_Toc334831970"/>
      <w:bookmarkStart w:id="1546" w:name="_Toc336455881"/>
      <w:del w:id="1547" w:author="leksandar komazec" w:date="2022-08-30T23:56:00Z">
        <w:r w:rsidRPr="009B7340" w:rsidDel="00612971">
          <w:rPr>
            <w:i/>
          </w:rPr>
          <w:delText>Bounding Box</w:delText>
        </w:r>
        <w:bookmarkEnd w:id="1545"/>
        <w:bookmarkEnd w:id="1546"/>
        <w:r w:rsidRPr="009B7340" w:rsidDel="00612971">
          <w:rPr>
            <w:i/>
          </w:rPr>
          <w:delText xml:space="preserve"> </w:delText>
        </w:r>
      </w:del>
    </w:p>
    <w:p w14:paraId="1767A784" w14:textId="1DDF2F1D" w:rsidR="0064147E" w:rsidDel="00612971" w:rsidRDefault="0064147E">
      <w:pPr>
        <w:spacing w:after="120" w:afterAutospacing="0"/>
        <w:ind w:firstLine="567"/>
        <w:rPr>
          <w:del w:id="1548" w:author="leksandar komazec" w:date="2022-08-30T23:56:00Z"/>
        </w:rPr>
      </w:pPr>
      <w:del w:id="1549" w:author="leksandar komazec" w:date="2022-08-30T23:56:00Z">
        <w:r w:rsidDel="00612971">
          <w:delText xml:space="preserve">Ovaj </w:delText>
        </w:r>
        <w:r w:rsidRPr="006356E4" w:rsidDel="00612971">
          <w:delText>algoritam</w:delText>
        </w:r>
        <w:r w:rsidDel="00612971">
          <w:delText xml:space="preserve"> pripada klasi distribuiranih algoritama, polozaj nepoznatog </w:delText>
        </w:r>
        <w:r w:rsidR="009F0F5F" w:rsidDel="00612971">
          <w:delText>čvor</w:delText>
        </w:r>
        <w:r w:rsidDel="00612971">
          <w:delText>a određuje u odnosu na ne</w:delText>
        </w:r>
        <w:r w:rsidR="004D3CF4" w:rsidDel="00612971">
          <w:delText xml:space="preserve">koliko usidrenih </w:delText>
        </w:r>
        <w:r w:rsidR="009F0F5F" w:rsidDel="00612971">
          <w:delText>čvorova</w:delText>
        </w:r>
        <w:r w:rsidR="004D3CF4" w:rsidDel="00612971">
          <w:delText xml:space="preserve">. Slika 2.3.5 </w:delText>
        </w:r>
        <w:r w:rsidDel="00612971">
          <w:delText xml:space="preserve">ilustruje jedan primer. Oko svakog sidra se formiraju kvadrati u čijem se preseku nalazi </w:delText>
        </w:r>
        <w:r w:rsidR="009F0F5F" w:rsidDel="00612971">
          <w:delText>čvor</w:delText>
        </w:r>
        <w:r w:rsidDel="00612971">
          <w:delText xml:space="preserve"> čiju lokaciju ne znamo [7].</w:delText>
        </w:r>
      </w:del>
    </w:p>
    <w:p w14:paraId="7E922EAB" w14:textId="5307420D" w:rsidR="0064147E" w:rsidDel="00612971" w:rsidRDefault="0064147E">
      <w:pPr>
        <w:spacing w:after="120" w:afterAutospacing="0"/>
        <w:ind w:firstLine="567"/>
        <w:rPr>
          <w:del w:id="1550" w:author="leksandar komazec" w:date="2022-08-30T23:56:00Z"/>
        </w:rPr>
      </w:pPr>
      <w:del w:id="1551" w:author="leksandar komazec" w:date="2022-08-30T23:56:00Z">
        <w:r w:rsidDel="00612971">
          <w:delText xml:space="preserve">Kvadrat sidra </w:delText>
        </w:r>
        <w:r w:rsidRPr="00D2652D" w:rsidDel="00612971">
          <w:rPr>
            <w:i/>
          </w:rPr>
          <w:delText>a</w:delText>
        </w:r>
        <w:r w:rsidDel="00612971">
          <w:delText xml:space="preserve"> je kreiran sabiranjem i oduzimanjem procenjenog rastojanja d</w:delText>
        </w:r>
        <w:r w:rsidRPr="00AB23E9" w:rsidDel="00612971">
          <w:rPr>
            <w:vertAlign w:val="subscript"/>
          </w:rPr>
          <w:delText>a</w:delText>
        </w:r>
        <w:r w:rsidDel="00612971">
          <w:rPr>
            <w:vertAlign w:val="subscript"/>
          </w:rPr>
          <w:delText xml:space="preserve"> </w:delText>
        </w:r>
        <w:r w:rsidDel="00612971">
          <w:delText>od pozicije sidra (x</w:delText>
        </w:r>
        <w:r w:rsidRPr="000129AA" w:rsidDel="00612971">
          <w:rPr>
            <w:vertAlign w:val="subscript"/>
          </w:rPr>
          <w:delText>a</w:delText>
        </w:r>
        <w:r w:rsidDel="00612971">
          <w:delText>, y</w:delText>
        </w:r>
        <w:r w:rsidRPr="000129AA" w:rsidDel="00612971">
          <w:rPr>
            <w:vertAlign w:val="subscript"/>
          </w:rPr>
          <w:delText>a</w:delText>
        </w:r>
        <w:r w:rsidDel="00612971">
          <w:delText>):</w:delText>
        </w:r>
      </w:del>
    </w:p>
    <w:p w14:paraId="49154D68" w14:textId="587DBF11" w:rsidR="00177199" w:rsidDel="00612971" w:rsidRDefault="00177199">
      <w:pPr>
        <w:spacing w:after="120" w:afterAutospacing="0"/>
        <w:ind w:firstLine="567"/>
        <w:rPr>
          <w:del w:id="1552" w:author="leksandar komazec" w:date="2022-08-30T23:56:00Z"/>
        </w:rPr>
      </w:pPr>
    </w:p>
    <w:p w14:paraId="51476F37" w14:textId="2228DABE" w:rsidR="0064147E" w:rsidDel="00612971" w:rsidRDefault="0064147E">
      <w:pPr>
        <w:spacing w:after="120" w:afterAutospacing="0"/>
        <w:ind w:firstLine="567"/>
        <w:jc w:val="right"/>
        <w:rPr>
          <w:del w:id="1553" w:author="leksandar komazec" w:date="2022-08-30T23:56:00Z"/>
        </w:rPr>
      </w:pPr>
      <w:del w:id="1554" w:author="leksandar komazec" w:date="2022-08-30T23:56:00Z">
        <w:r w:rsidDel="00612971">
          <w:delText>[x</w:delText>
        </w:r>
        <w:r w:rsidRPr="00AB23E9" w:rsidDel="00612971">
          <w:rPr>
            <w:vertAlign w:val="subscript"/>
          </w:rPr>
          <w:delText>a</w:delText>
        </w:r>
        <w:r w:rsidDel="00612971">
          <w:delText>-d</w:delText>
        </w:r>
        <w:r w:rsidRPr="00AB23E9" w:rsidDel="00612971">
          <w:rPr>
            <w:vertAlign w:val="subscript"/>
          </w:rPr>
          <w:delText>a</w:delText>
        </w:r>
        <w:r w:rsidDel="00612971">
          <w:delText>, y</w:delText>
        </w:r>
        <w:r w:rsidRPr="00AB23E9" w:rsidDel="00612971">
          <w:rPr>
            <w:vertAlign w:val="subscript"/>
          </w:rPr>
          <w:delText>a</w:delText>
        </w:r>
        <w:r w:rsidDel="00612971">
          <w:delText>-d</w:delText>
        </w:r>
        <w:r w:rsidRPr="00AB23E9" w:rsidDel="00612971">
          <w:rPr>
            <w:vertAlign w:val="subscript"/>
          </w:rPr>
          <w:delText>a</w:delText>
        </w:r>
        <w:r w:rsidDel="00612971">
          <w:delText>]</w:delText>
        </w:r>
        <w:r w:rsidR="002B0BBA" w:rsidDel="00612971">
          <w:delText xml:space="preserve"> </w:delText>
        </w:r>
      </w:del>
      <m:oMath>
        <m:r>
          <w:del w:id="1555" w:author="leksandar komazec" w:date="2022-08-30T23:56:00Z">
            <w:rPr>
              <w:rFonts w:ascii="Cambria Math" w:hAnsi="Cambria Math"/>
              <w:sz w:val="22"/>
            </w:rPr>
            <m:t>×</m:t>
          </w:del>
        </m:r>
      </m:oMath>
      <w:del w:id="1556" w:author="leksandar komazec" w:date="2022-08-30T23:56:00Z">
        <w:r w:rsidDel="00612971">
          <w:delText xml:space="preserve"> [x</w:delText>
        </w:r>
        <w:r w:rsidRPr="00AB23E9" w:rsidDel="00612971">
          <w:rPr>
            <w:vertAlign w:val="subscript"/>
          </w:rPr>
          <w:delText>a</w:delText>
        </w:r>
        <w:r w:rsidDel="00612971">
          <w:delText>+d</w:delText>
        </w:r>
        <w:r w:rsidRPr="00AB23E9" w:rsidDel="00612971">
          <w:rPr>
            <w:vertAlign w:val="subscript"/>
          </w:rPr>
          <w:delText>a</w:delText>
        </w:r>
        <w:r w:rsidDel="00612971">
          <w:delText>, y</w:delText>
        </w:r>
        <w:r w:rsidRPr="00AB23E9" w:rsidDel="00612971">
          <w:rPr>
            <w:vertAlign w:val="subscript"/>
          </w:rPr>
          <w:delText>a</w:delText>
        </w:r>
        <w:r w:rsidDel="00612971">
          <w:delText>+d</w:delText>
        </w:r>
        <w:r w:rsidRPr="00AB23E9" w:rsidDel="00612971">
          <w:rPr>
            <w:vertAlign w:val="subscript"/>
          </w:rPr>
          <w:delText>a</w:delText>
        </w:r>
        <w:r w:rsidR="004C70EA" w:rsidDel="00612971">
          <w:delText>]</w:delText>
        </w:r>
        <w:r w:rsidR="004C70EA" w:rsidDel="00612971">
          <w:tab/>
          <w:delText xml:space="preserve">  </w:delText>
        </w:r>
        <w:r w:rsidR="004C70EA" w:rsidDel="00612971">
          <w:tab/>
          <w:delText xml:space="preserve"> </w:delText>
        </w:r>
        <w:r w:rsidR="004C70EA" w:rsidDel="00612971">
          <w:tab/>
        </w:r>
        <w:r w:rsidDel="00612971">
          <w:delText xml:space="preserve">    </w:delText>
        </w:r>
        <w:r w:rsidDel="00612971">
          <w:tab/>
        </w:r>
        <w:r w:rsidDel="00612971">
          <w:tab/>
          <w:delText>(</w:delText>
        </w:r>
        <w:r w:rsidR="00BE6412" w:rsidDel="00612971">
          <w:delText>9</w:delText>
        </w:r>
        <w:r w:rsidDel="00612971">
          <w:delText>)</w:delText>
        </w:r>
      </w:del>
    </w:p>
    <w:p w14:paraId="3C82620E" w14:textId="145C8192" w:rsidR="00F67E2F" w:rsidDel="00612971" w:rsidRDefault="00F67E2F">
      <w:pPr>
        <w:spacing w:after="120" w:afterAutospacing="0"/>
        <w:ind w:firstLine="567"/>
        <w:rPr>
          <w:del w:id="1557" w:author="leksandar komazec" w:date="2022-08-30T23:56:00Z"/>
        </w:rPr>
      </w:pPr>
    </w:p>
    <w:p w14:paraId="70F87B17" w14:textId="1E58D435" w:rsidR="0064147E" w:rsidDel="00612971" w:rsidRDefault="0064147E">
      <w:pPr>
        <w:spacing w:after="120" w:afterAutospacing="0"/>
        <w:ind w:firstLine="567"/>
        <w:rPr>
          <w:del w:id="1558" w:author="leksandar komazec" w:date="2022-08-30T23:56:00Z"/>
        </w:rPr>
      </w:pPr>
      <w:del w:id="1559" w:author="leksandar komazec" w:date="2022-08-30T23:56:00Z">
        <w:r w:rsidDel="00612971">
          <w:delText>Presek kvadrata se nalazi prema sledećoj jednačini:</w:delText>
        </w:r>
      </w:del>
    </w:p>
    <w:p w14:paraId="0797108E" w14:textId="50D1B2FE" w:rsidR="0064147E" w:rsidDel="00612971" w:rsidRDefault="0064147E">
      <w:pPr>
        <w:spacing w:after="120" w:afterAutospacing="0"/>
        <w:ind w:firstLine="567"/>
        <w:rPr>
          <w:del w:id="1560" w:author="leksandar komazec" w:date="2022-08-30T23:56:00Z"/>
        </w:rPr>
      </w:pPr>
    </w:p>
    <w:p w14:paraId="4962B9FA" w14:textId="340611D7" w:rsidR="0064147E" w:rsidDel="00612971" w:rsidRDefault="00000000">
      <w:pPr>
        <w:spacing w:after="120" w:afterAutospacing="0"/>
        <w:ind w:firstLine="567"/>
        <w:jc w:val="right"/>
        <w:rPr>
          <w:del w:id="1561" w:author="leksandar komazec" w:date="2022-08-30T23:56:00Z"/>
        </w:rPr>
      </w:pPr>
      <m:oMath>
        <m:d>
          <m:dPr>
            <m:begChr m:val="["/>
            <m:endChr m:val="]"/>
            <m:ctrlPr>
              <w:del w:id="1562" w:author="leksandar komazec" w:date="2022-08-30T23:56:00Z">
                <w:rPr>
                  <w:rFonts w:ascii="Cambria Math" w:hAnsi="Cambria Math"/>
                </w:rPr>
              </w:del>
            </m:ctrlPr>
          </m:dPr>
          <m:e>
            <m:r>
              <w:del w:id="1563" w:author="leksandar komazec" w:date="2022-08-30T23:56:00Z">
                <m:rPr>
                  <m:sty m:val="p"/>
                </m:rPr>
                <w:rPr>
                  <w:rFonts w:ascii="Cambria Math"/>
                </w:rPr>
                <m:t>max(</m:t>
              </w:del>
            </m:r>
            <m:sSub>
              <m:sSubPr>
                <m:ctrlPr>
                  <w:del w:id="1564" w:author="leksandar komazec" w:date="2022-08-30T23:56:00Z">
                    <w:rPr>
                      <w:rFonts w:ascii="Cambria Math" w:hAnsi="Cambria Math"/>
                    </w:rPr>
                  </w:del>
                </m:ctrlPr>
              </m:sSubPr>
              <m:e>
                <m:r>
                  <w:del w:id="1565" w:author="leksandar komazec" w:date="2022-08-30T23:56:00Z">
                    <m:rPr>
                      <m:sty m:val="p"/>
                    </m:rPr>
                    <w:rPr>
                      <w:rFonts w:ascii="Cambria Math"/>
                    </w:rPr>
                    <m:t>x</m:t>
                  </w:del>
                </m:r>
              </m:e>
              <m:sub>
                <m:r>
                  <w:del w:id="1566" w:author="leksandar komazec" w:date="2022-08-30T23:56:00Z">
                    <m:rPr>
                      <m:sty m:val="p"/>
                    </m:rPr>
                    <w:rPr>
                      <w:rFonts w:ascii="Cambria Math"/>
                    </w:rPr>
                    <m:t>i</m:t>
                  </w:del>
                </m:r>
              </m:sub>
            </m:sSub>
            <m:r>
              <w:del w:id="1567" w:author="leksandar komazec" w:date="2022-08-30T23:56:00Z">
                <m:rPr>
                  <m:sty m:val="p"/>
                </m:rPr>
                <w:rPr>
                  <w:rFonts w:ascii="Cambria Math" w:hAnsi="Cambria Math"/>
                </w:rPr>
                <m:t>-</m:t>
              </w:del>
            </m:r>
            <m:sSub>
              <m:sSubPr>
                <m:ctrlPr>
                  <w:del w:id="1568" w:author="leksandar komazec" w:date="2022-08-30T23:56:00Z">
                    <w:rPr>
                      <w:rFonts w:ascii="Cambria Math" w:hAnsi="Cambria Math"/>
                    </w:rPr>
                  </w:del>
                </m:ctrlPr>
              </m:sSubPr>
              <m:e>
                <m:r>
                  <w:del w:id="1569" w:author="leksandar komazec" w:date="2022-08-30T23:56:00Z">
                    <m:rPr>
                      <m:sty m:val="p"/>
                    </m:rPr>
                    <w:rPr>
                      <w:rFonts w:ascii="Cambria Math"/>
                    </w:rPr>
                    <m:t>d</m:t>
                  </w:del>
                </m:r>
              </m:e>
              <m:sub>
                <m:r>
                  <w:del w:id="1570" w:author="leksandar komazec" w:date="2022-08-30T23:56:00Z">
                    <m:rPr>
                      <m:sty m:val="p"/>
                    </m:rPr>
                    <w:rPr>
                      <w:rFonts w:ascii="Cambria Math"/>
                    </w:rPr>
                    <m:t>i</m:t>
                  </w:del>
                </m:r>
              </m:sub>
            </m:sSub>
            <m:r>
              <w:del w:id="1571" w:author="leksandar komazec" w:date="2022-08-30T23:56:00Z">
                <m:rPr>
                  <m:sty m:val="p"/>
                </m:rPr>
                <w:rPr>
                  <w:rFonts w:ascii="Cambria Math"/>
                </w:rPr>
                <m:t>), max(</m:t>
              </w:del>
            </m:r>
            <m:sSub>
              <m:sSubPr>
                <m:ctrlPr>
                  <w:del w:id="1572" w:author="leksandar komazec" w:date="2022-08-30T23:56:00Z">
                    <w:rPr>
                      <w:rFonts w:ascii="Cambria Math" w:hAnsi="Cambria Math"/>
                    </w:rPr>
                  </w:del>
                </m:ctrlPr>
              </m:sSubPr>
              <m:e>
                <m:r>
                  <w:del w:id="1573" w:author="leksandar komazec" w:date="2022-08-30T23:56:00Z">
                    <m:rPr>
                      <m:sty m:val="p"/>
                    </m:rPr>
                    <w:rPr>
                      <w:rFonts w:ascii="Cambria Math"/>
                    </w:rPr>
                    <m:t>x</m:t>
                  </w:del>
                </m:r>
              </m:e>
              <m:sub>
                <m:r>
                  <w:del w:id="1574" w:author="leksandar komazec" w:date="2022-08-30T23:56:00Z">
                    <m:rPr>
                      <m:sty m:val="p"/>
                    </m:rPr>
                    <w:rPr>
                      <w:rFonts w:ascii="Cambria Math"/>
                    </w:rPr>
                    <m:t>i</m:t>
                  </w:del>
                </m:r>
              </m:sub>
            </m:sSub>
            <m:r>
              <w:del w:id="1575" w:author="leksandar komazec" w:date="2022-08-30T23:56:00Z">
                <m:rPr>
                  <m:sty m:val="p"/>
                </m:rPr>
                <w:rPr>
                  <w:rFonts w:ascii="Cambria Math" w:hAnsi="Cambria Math"/>
                </w:rPr>
                <m:t>-</m:t>
              </w:del>
            </m:r>
            <m:sSub>
              <m:sSubPr>
                <m:ctrlPr>
                  <w:del w:id="1576" w:author="leksandar komazec" w:date="2022-08-30T23:56:00Z">
                    <w:rPr>
                      <w:rFonts w:ascii="Cambria Math" w:hAnsi="Cambria Math"/>
                    </w:rPr>
                  </w:del>
                </m:ctrlPr>
              </m:sSubPr>
              <m:e>
                <m:r>
                  <w:del w:id="1577" w:author="leksandar komazec" w:date="2022-08-30T23:56:00Z">
                    <m:rPr>
                      <m:sty m:val="p"/>
                    </m:rPr>
                    <w:rPr>
                      <w:rFonts w:ascii="Cambria Math"/>
                    </w:rPr>
                    <m:t>d</m:t>
                  </w:del>
                </m:r>
              </m:e>
              <m:sub>
                <m:r>
                  <w:del w:id="1578" w:author="leksandar komazec" w:date="2022-08-30T23:56:00Z">
                    <m:rPr>
                      <m:sty m:val="p"/>
                    </m:rPr>
                    <w:rPr>
                      <w:rFonts w:ascii="Cambria Math"/>
                    </w:rPr>
                    <m:t>i</m:t>
                  </w:del>
                </m:r>
              </m:sub>
            </m:sSub>
            <m:r>
              <w:del w:id="1579" w:author="leksandar komazec" w:date="2022-08-30T23:56:00Z">
                <m:rPr>
                  <m:sty m:val="p"/>
                </m:rPr>
                <w:rPr>
                  <w:rFonts w:ascii="Cambria Math"/>
                </w:rPr>
                <m:t>)</m:t>
              </w:del>
            </m:r>
          </m:e>
        </m:d>
        <m:r>
          <w:del w:id="1580" w:author="leksandar komazec" w:date="2022-08-30T23:56:00Z">
            <m:rPr>
              <m:sty m:val="p"/>
            </m:rPr>
            <w:rPr>
              <w:rFonts w:ascii="Cambria Math"/>
            </w:rPr>
            <m:t xml:space="preserve"> </m:t>
          </w:del>
        </m:r>
        <m:r>
          <w:del w:id="1581" w:author="leksandar komazec" w:date="2022-08-30T23:56:00Z">
            <w:rPr>
              <w:rFonts w:ascii="Cambria Math" w:hAnsi="Cambria Math"/>
              <w:sz w:val="22"/>
            </w:rPr>
            <m:t>×</m:t>
          </w:del>
        </m:r>
        <m:r>
          <w:del w:id="1582" w:author="leksandar komazec" w:date="2022-08-30T23:56:00Z">
            <w:rPr>
              <w:rFonts w:ascii="Cambria Math"/>
            </w:rPr>
            <m:t xml:space="preserve"> </m:t>
          </w:del>
        </m:r>
        <m:d>
          <m:dPr>
            <m:begChr m:val="["/>
            <m:endChr m:val="]"/>
            <m:ctrlPr>
              <w:del w:id="1583" w:author="leksandar komazec" w:date="2022-08-30T23:56:00Z">
                <w:rPr>
                  <w:rFonts w:ascii="Cambria Math" w:hAnsi="Cambria Math"/>
                </w:rPr>
              </w:del>
            </m:ctrlPr>
          </m:dPr>
          <m:e>
            <m:r>
              <w:del w:id="1584" w:author="leksandar komazec" w:date="2022-08-30T23:56:00Z">
                <m:rPr>
                  <m:sty m:val="p"/>
                </m:rPr>
                <w:rPr>
                  <w:rFonts w:ascii="Cambria Math"/>
                </w:rPr>
                <m:t>min(</m:t>
              </w:del>
            </m:r>
            <m:sSub>
              <m:sSubPr>
                <m:ctrlPr>
                  <w:del w:id="1585" w:author="leksandar komazec" w:date="2022-08-30T23:56:00Z">
                    <w:rPr>
                      <w:rFonts w:ascii="Cambria Math" w:hAnsi="Cambria Math"/>
                    </w:rPr>
                  </w:del>
                </m:ctrlPr>
              </m:sSubPr>
              <m:e>
                <m:r>
                  <w:del w:id="1586" w:author="leksandar komazec" w:date="2022-08-30T23:56:00Z">
                    <m:rPr>
                      <m:sty m:val="p"/>
                    </m:rPr>
                    <w:rPr>
                      <w:rFonts w:ascii="Cambria Math"/>
                    </w:rPr>
                    <m:t>x</m:t>
                  </w:del>
                </m:r>
              </m:e>
              <m:sub>
                <m:r>
                  <w:del w:id="1587" w:author="leksandar komazec" w:date="2022-08-30T23:56:00Z">
                    <m:rPr>
                      <m:sty m:val="p"/>
                    </m:rPr>
                    <w:rPr>
                      <w:rFonts w:ascii="Cambria Math"/>
                    </w:rPr>
                    <m:t>i</m:t>
                  </w:del>
                </m:r>
              </m:sub>
            </m:sSub>
            <m:r>
              <w:del w:id="1588" w:author="leksandar komazec" w:date="2022-08-30T23:56:00Z">
                <m:rPr>
                  <m:sty m:val="p"/>
                </m:rPr>
                <w:rPr>
                  <w:rFonts w:ascii="Cambria Math"/>
                </w:rPr>
                <m:t>+</m:t>
              </w:del>
            </m:r>
            <m:sSub>
              <m:sSubPr>
                <m:ctrlPr>
                  <w:del w:id="1589" w:author="leksandar komazec" w:date="2022-08-30T23:56:00Z">
                    <w:rPr>
                      <w:rFonts w:ascii="Cambria Math" w:hAnsi="Cambria Math"/>
                    </w:rPr>
                  </w:del>
                </m:ctrlPr>
              </m:sSubPr>
              <m:e>
                <m:r>
                  <w:del w:id="1590" w:author="leksandar komazec" w:date="2022-08-30T23:56:00Z">
                    <m:rPr>
                      <m:sty m:val="p"/>
                    </m:rPr>
                    <w:rPr>
                      <w:rFonts w:ascii="Cambria Math"/>
                    </w:rPr>
                    <m:t>d</m:t>
                  </w:del>
                </m:r>
              </m:e>
              <m:sub>
                <m:r>
                  <w:del w:id="1591" w:author="leksandar komazec" w:date="2022-08-30T23:56:00Z">
                    <m:rPr>
                      <m:sty m:val="p"/>
                    </m:rPr>
                    <w:rPr>
                      <w:rFonts w:ascii="Cambria Math"/>
                    </w:rPr>
                    <m:t>i</m:t>
                  </w:del>
                </m:r>
              </m:sub>
            </m:sSub>
            <m:r>
              <w:del w:id="1592" w:author="leksandar komazec" w:date="2022-08-30T23:56:00Z">
                <m:rPr>
                  <m:sty m:val="p"/>
                </m:rPr>
                <w:rPr>
                  <w:rFonts w:ascii="Cambria Math"/>
                </w:rPr>
                <m:t>), min(</m:t>
              </w:del>
            </m:r>
            <m:sSub>
              <m:sSubPr>
                <m:ctrlPr>
                  <w:del w:id="1593" w:author="leksandar komazec" w:date="2022-08-30T23:56:00Z">
                    <w:rPr>
                      <w:rFonts w:ascii="Cambria Math" w:hAnsi="Cambria Math"/>
                    </w:rPr>
                  </w:del>
                </m:ctrlPr>
              </m:sSubPr>
              <m:e>
                <m:r>
                  <w:del w:id="1594" w:author="leksandar komazec" w:date="2022-08-30T23:56:00Z">
                    <m:rPr>
                      <m:sty m:val="p"/>
                    </m:rPr>
                    <w:rPr>
                      <w:rFonts w:ascii="Cambria Math"/>
                    </w:rPr>
                    <m:t>y</m:t>
                  </w:del>
                </m:r>
              </m:e>
              <m:sub>
                <m:r>
                  <w:del w:id="1595" w:author="leksandar komazec" w:date="2022-08-30T23:56:00Z">
                    <m:rPr>
                      <m:sty m:val="p"/>
                    </m:rPr>
                    <w:rPr>
                      <w:rFonts w:ascii="Cambria Math"/>
                    </w:rPr>
                    <m:t>i</m:t>
                  </w:del>
                </m:r>
              </m:sub>
            </m:sSub>
            <m:r>
              <w:del w:id="1596" w:author="leksandar komazec" w:date="2022-08-30T23:56:00Z">
                <m:rPr>
                  <m:sty m:val="p"/>
                </m:rPr>
                <w:rPr>
                  <w:rFonts w:ascii="Cambria Math"/>
                </w:rPr>
                <m:t>+</m:t>
              </w:del>
            </m:r>
            <m:sSub>
              <m:sSubPr>
                <m:ctrlPr>
                  <w:del w:id="1597" w:author="leksandar komazec" w:date="2022-08-30T23:56:00Z">
                    <w:rPr>
                      <w:rFonts w:ascii="Cambria Math" w:hAnsi="Cambria Math"/>
                    </w:rPr>
                  </w:del>
                </m:ctrlPr>
              </m:sSubPr>
              <m:e>
                <m:r>
                  <w:del w:id="1598" w:author="leksandar komazec" w:date="2022-08-30T23:56:00Z">
                    <m:rPr>
                      <m:sty m:val="p"/>
                    </m:rPr>
                    <w:rPr>
                      <w:rFonts w:ascii="Cambria Math"/>
                    </w:rPr>
                    <m:t>d</m:t>
                  </w:del>
                </m:r>
              </m:e>
              <m:sub>
                <m:r>
                  <w:del w:id="1599" w:author="leksandar komazec" w:date="2022-08-30T23:56:00Z">
                    <m:rPr>
                      <m:sty m:val="p"/>
                    </m:rPr>
                    <w:rPr>
                      <w:rFonts w:ascii="Cambria Math"/>
                    </w:rPr>
                    <m:t>i</m:t>
                  </w:del>
                </m:r>
              </m:sub>
            </m:sSub>
            <m:r>
              <w:del w:id="1600" w:author="leksandar komazec" w:date="2022-08-30T23:56:00Z">
                <m:rPr>
                  <m:sty m:val="p"/>
                </m:rPr>
                <w:rPr>
                  <w:rFonts w:ascii="Cambria Math"/>
                </w:rPr>
                <m:t>)</m:t>
              </w:del>
            </m:r>
          </m:e>
        </m:d>
        <m:r>
          <w:del w:id="1601" w:author="leksandar komazec" w:date="2022-08-30T23:56:00Z">
            <w:rPr>
              <w:rFonts w:ascii="Cambria Math"/>
            </w:rPr>
            <m:t xml:space="preserve"> </m:t>
          </w:del>
        </m:r>
      </m:oMath>
      <w:del w:id="1602" w:author="leksandar komazec" w:date="2022-08-30T23:56:00Z">
        <w:r w:rsidR="0064147E" w:rsidDel="00612971">
          <w:delText xml:space="preserve">                 (</w:delText>
        </w:r>
        <w:r w:rsidR="00BE6412" w:rsidDel="00612971">
          <w:delText>10</w:delText>
        </w:r>
        <w:r w:rsidR="0064147E" w:rsidDel="00612971">
          <w:delText>)</w:delText>
        </w:r>
      </w:del>
    </w:p>
    <w:p w14:paraId="6B8593F8" w14:textId="43242D2D" w:rsidR="0064147E" w:rsidDel="00612971" w:rsidRDefault="0064147E">
      <w:pPr>
        <w:spacing w:after="120" w:afterAutospacing="0"/>
        <w:ind w:firstLine="567"/>
        <w:jc w:val="center"/>
        <w:rPr>
          <w:del w:id="1603" w:author="leksandar komazec" w:date="2022-08-30T23:56:00Z"/>
        </w:rPr>
      </w:pPr>
      <w:del w:id="1604" w:author="leksandar komazec" w:date="2022-08-30T23:56:00Z">
        <w:r w:rsidDel="00612971">
          <w:delText>i</w:delText>
        </w:r>
        <w:r w:rsidR="002B0BBA" w:rsidDel="00612971">
          <w:delText xml:space="preserve"> </w:delText>
        </w:r>
        <w:r w:rsidDel="00612971">
          <w:delText>=</w:delText>
        </w:r>
        <w:r w:rsidR="002B0BBA" w:rsidDel="00612971">
          <w:delText xml:space="preserve"> </w:delText>
        </w:r>
        <w:r w:rsidDel="00612971">
          <w:delText>1…n</w:delText>
        </w:r>
      </w:del>
    </w:p>
    <w:p w14:paraId="7E8A7D5D" w14:textId="5DE5E7F6" w:rsidR="00177199" w:rsidDel="00612971" w:rsidRDefault="00177199">
      <w:pPr>
        <w:spacing w:after="120" w:afterAutospacing="0"/>
        <w:ind w:firstLine="567"/>
        <w:jc w:val="center"/>
        <w:rPr>
          <w:del w:id="1605" w:author="leksandar komazec" w:date="2022-08-30T23:56:00Z"/>
        </w:rPr>
      </w:pPr>
    </w:p>
    <w:p w14:paraId="21F844C2" w14:textId="67700AE7" w:rsidR="0064147E" w:rsidDel="00612971" w:rsidRDefault="0064147E">
      <w:pPr>
        <w:spacing w:after="120" w:afterAutospacing="0"/>
        <w:ind w:firstLine="567"/>
        <w:rPr>
          <w:del w:id="1606" w:author="leksandar komazec" w:date="2022-08-30T23:56:00Z"/>
        </w:rPr>
      </w:pPr>
      <w:del w:id="1607" w:author="leksandar komazec" w:date="2022-08-30T23:56:00Z">
        <w:r w:rsidDel="00612971">
          <w:delText xml:space="preserve">Pozicija </w:delText>
        </w:r>
        <w:r w:rsidR="009F0F5F" w:rsidDel="00612971">
          <w:delText>čvor</w:delText>
        </w:r>
        <w:r w:rsidDel="00612971">
          <w:delText xml:space="preserve">a se nalazi u centru </w:delText>
        </w:r>
        <w:r w:rsidR="00334DF1" w:rsidDel="00612971">
          <w:delText xml:space="preserve">preseka </w:delText>
        </w:r>
        <w:r w:rsidDel="00612971">
          <w:delText xml:space="preserve">kvadrata kao na slici </w:delText>
        </w:r>
        <w:r w:rsidR="00541CE4" w:rsidDel="00612971">
          <w:delText>2.</w:delText>
        </w:r>
        <w:r w:rsidR="004D3CF4" w:rsidDel="00612971">
          <w:delText>3.5</w:delText>
        </w:r>
        <w:r w:rsidDel="00612971">
          <w:delText>.</w:delText>
        </w:r>
      </w:del>
    </w:p>
    <w:p w14:paraId="4C729693" w14:textId="6E2679B8" w:rsidR="00C2131C" w:rsidDel="00612971" w:rsidRDefault="00000000">
      <w:pPr>
        <w:contextualSpacing/>
        <w:rPr>
          <w:del w:id="1608" w:author="leksandar komazec" w:date="2022-08-30T23:56:00Z"/>
        </w:rPr>
      </w:pPr>
      <w:del w:id="1609" w:author="leksandar komazec" w:date="2022-08-30T23:56:00Z">
        <w:r>
          <w:rPr>
            <w:noProof/>
          </w:rPr>
          <w:pict w14:anchorId="49E6ED7A">
            <v:group id="_x0000_s1254" style="position:absolute;left:0;text-align:left;margin-left:117.25pt;margin-top:9.25pt;width:256.2pt;height:220.25pt;z-index:251780096" coordorigin="2367,12142" coordsize="2992,2571">
              <v:shape id="_x0000_s1240" type="#_x0000_t202" style="position:absolute;left:3318;top:14200;width:887;height:513" filled="f" stroked="f">
                <v:textbox style="mso-next-textbox:#_x0000_s1240">
                  <w:txbxContent>
                    <w:p w14:paraId="45A1678C" w14:textId="77777777" w:rsidR="00682D28" w:rsidRPr="00334DF1" w:rsidRDefault="00682D28" w:rsidP="00334DF1">
                      <w:pPr>
                        <w:rPr>
                          <w:sz w:val="20"/>
                        </w:rPr>
                      </w:pPr>
                      <w:r w:rsidRPr="00334DF1">
                        <w:rPr>
                          <w:sz w:val="20"/>
                        </w:rPr>
                        <w:t>(x</w:t>
                      </w:r>
                      <w:r>
                        <w:rPr>
                          <w:sz w:val="20"/>
                          <w:vertAlign w:val="subscript"/>
                        </w:rPr>
                        <w:t>3</w:t>
                      </w:r>
                      <w:r w:rsidRPr="00334DF1">
                        <w:rPr>
                          <w:sz w:val="20"/>
                        </w:rPr>
                        <w:t>,y</w:t>
                      </w:r>
                      <w:r>
                        <w:rPr>
                          <w:sz w:val="20"/>
                          <w:vertAlign w:val="subscript"/>
                        </w:rPr>
                        <w:t>3</w:t>
                      </w:r>
                      <w:r w:rsidRPr="00334DF1">
                        <w:rPr>
                          <w:sz w:val="20"/>
                        </w:rPr>
                        <w:t>)</w:t>
                      </w:r>
                    </w:p>
                  </w:txbxContent>
                </v:textbox>
              </v:shape>
              <v:group id="_x0000_s1253" style="position:absolute;left:2367;top:12142;width:2992;height:2571" coordorigin="2367,12142" coordsize="2992,2571">
                <v:shape id="_x0000_s1239" type="#_x0000_t202" style="position:absolute;left:4155;top:12678;width:887;height:513" filled="f" stroked="f">
                  <v:textbox style="mso-next-textbox:#_x0000_s1239">
                    <w:txbxContent>
                      <w:p w14:paraId="2AA5D395" w14:textId="77777777" w:rsidR="00682D28" w:rsidRPr="00334DF1" w:rsidRDefault="00682D28" w:rsidP="00334DF1">
                        <w:pPr>
                          <w:rPr>
                            <w:sz w:val="20"/>
                          </w:rPr>
                        </w:pPr>
                        <w:r w:rsidRPr="00334DF1">
                          <w:rPr>
                            <w:sz w:val="20"/>
                          </w:rPr>
                          <w:t>(x</w:t>
                        </w:r>
                        <w:r>
                          <w:rPr>
                            <w:sz w:val="20"/>
                            <w:vertAlign w:val="subscript"/>
                          </w:rPr>
                          <w:t>2</w:t>
                        </w:r>
                        <w:r w:rsidRPr="00334DF1">
                          <w:rPr>
                            <w:sz w:val="20"/>
                          </w:rPr>
                          <w:t>,y</w:t>
                        </w:r>
                        <w:r>
                          <w:rPr>
                            <w:sz w:val="20"/>
                            <w:vertAlign w:val="subscript"/>
                          </w:rPr>
                          <w:t>2</w:t>
                        </w:r>
                        <w:r w:rsidRPr="00334DF1">
                          <w:rPr>
                            <w:sz w:val="20"/>
                          </w:rPr>
                          <w:t>)</w:t>
                        </w:r>
                      </w:p>
                    </w:txbxContent>
                  </v:textbox>
                </v:shape>
                <v:group id="_x0000_s1252" style="position:absolute;left:2367;top:12142;width:2992;height:2571" coordorigin="2367,12142" coordsize="2992,2571">
                  <v:shape id="_x0000_s1238" type="#_x0000_t202" style="position:absolute;left:2533;top:12678;width:887;height:513" filled="f" stroked="f">
                    <v:textbox style="mso-next-textbox:#_x0000_s1238">
                      <w:txbxContent>
                        <w:p w14:paraId="02D53FF9" w14:textId="77777777" w:rsidR="00682D28" w:rsidRPr="00334DF1" w:rsidRDefault="00682D28">
                          <w:pPr>
                            <w:rPr>
                              <w:sz w:val="20"/>
                            </w:rPr>
                          </w:pPr>
                          <w:r w:rsidRPr="00334DF1">
                            <w:rPr>
                              <w:sz w:val="20"/>
                            </w:rPr>
                            <w:t>(x</w:t>
                          </w:r>
                          <w:r w:rsidRPr="00334DF1">
                            <w:rPr>
                              <w:sz w:val="20"/>
                              <w:vertAlign w:val="subscript"/>
                            </w:rPr>
                            <w:t>1</w:t>
                          </w:r>
                          <w:r w:rsidRPr="00334DF1">
                            <w:rPr>
                              <w:sz w:val="20"/>
                            </w:rPr>
                            <w:t>,y</w:t>
                          </w:r>
                          <w:r w:rsidRPr="00334DF1">
                            <w:rPr>
                              <w:sz w:val="20"/>
                              <w:vertAlign w:val="subscript"/>
                            </w:rPr>
                            <w:t>1</w:t>
                          </w:r>
                          <w:r w:rsidRPr="00334DF1">
                            <w:rPr>
                              <w:sz w:val="20"/>
                            </w:rPr>
                            <w:t>)</w:t>
                          </w:r>
                        </w:p>
                      </w:txbxContent>
                    </v:textbox>
                  </v:shape>
                  <v:group id="_x0000_s1251" style="position:absolute;left:2367;top:12142;width:2992;height:2571" coordorigin="2367,12142" coordsize="2992,2571">
                    <v:group id="_x0000_s1250" style="position:absolute;left:2367;top:12142;width:2992;height:2571" coordorigin="2367,12142" coordsize="2992,2571">
                      <v:oval id="_x0000_s1235" style="position:absolute;left:3045;top:13009;width:150;height:143" fillcolor="#5a5a5a [2109]"/>
                      <v:oval id="_x0000_s1236" style="position:absolute;left:3400;top:14062;width:150;height:143" fillcolor="#5a5a5a [2109]"/>
                      <v:group id="_x0000_s1249" style="position:absolute;left:2367;top:12142;width:2992;height:2571" coordorigin="2367,12142" coordsize="2992,2571">
                        <v:rect id="_x0000_s1232" style="position:absolute;left:2367;top:12434;width:1565;height:1440" filled="f"/>
                        <v:rect id="_x0000_s1233" style="position:absolute;left:3420;top:12142;width:1939;height:1868" filled="f"/>
                        <v:rect id="_x0000_s1234" style="position:absolute;left:2730;top:13398;width:1475;height:1315" filled="f"/>
                        <v:shape id="_x0000_s1241" type="#_x0000_t32" style="position:absolute;left:2367;top:13078;width:678;height:0;flip:x" o:connectortype="straight">
                          <v:stroke dashstyle="1 1" endarrow="block"/>
                        </v:shape>
                        <v:shape id="_x0000_s1242" type="#_x0000_t32" style="position:absolute;left:4449;top:13120;width:910;height:1" o:connectortype="straight">
                          <v:stroke dashstyle="1 1" endarrow="block"/>
                        </v:shape>
                        <v:shape id="_x0000_s1246" type="#_x0000_t202" style="position:absolute;left:2730;top:13810;width:532;height:457" filled="f" stroked="f">
                          <v:textbox style="mso-next-textbox:#_x0000_s1246">
                            <w:txbxContent>
                              <w:p w14:paraId="113B21F6" w14:textId="77777777" w:rsidR="00682D28" w:rsidRDefault="00682D28" w:rsidP="00334DF1">
                                <w:r>
                                  <w:t>d</w:t>
                                </w:r>
                                <w:r>
                                  <w:rPr>
                                    <w:vertAlign w:val="subscript"/>
                                  </w:rPr>
                                  <w:t>3</w:t>
                                </w:r>
                              </w:p>
                            </w:txbxContent>
                          </v:textbox>
                        </v:shape>
                      </v:group>
                      <v:oval id="_x0000_s1247" style="position:absolute;left:3550;top:13535;width:150;height:143" filled="f" fillcolor="#5a5a5a [2109]" strokecolor="black [3213]" strokeweight="1pt"/>
                      <v:shape id="_x0000_s1248" type="#_x0000_t202" style="position:absolute;left:3359;top:13598;width:750;height:487" filled="f" stroked="f">
                        <v:textbox style="mso-next-textbox:#_x0000_s1248">
                          <w:txbxContent>
                            <w:p w14:paraId="25DCA332" w14:textId="77777777" w:rsidR="00682D28" w:rsidRPr="00334DF1" w:rsidRDefault="00682D28" w:rsidP="00334DF1">
                              <w:pPr>
                                <w:rPr>
                                  <w:sz w:val="20"/>
                                </w:rPr>
                              </w:pPr>
                              <w:r w:rsidRPr="00334DF1">
                                <w:rPr>
                                  <w:sz w:val="20"/>
                                </w:rPr>
                                <w:t>(x,y)</w:t>
                              </w:r>
                            </w:p>
                            <w:p w14:paraId="1C6D6A71" w14:textId="77777777" w:rsidR="00682D28" w:rsidRDefault="00682D28"/>
                          </w:txbxContent>
                        </v:textbox>
                      </v:shape>
                    </v:group>
                    <v:oval id="_x0000_s1237" style="position:absolute;left:4299;top:13048;width:150;height:143" fillcolor="#5a5a5a [2109]"/>
                    <v:shape id="_x0000_s1243" type="#_x0000_t32" style="position:absolute;left:2707;top:14130;width:678;height:0;flip:x" o:connectortype="straight">
                      <v:stroke dashstyle="1 1" endarrow="block"/>
                    </v:shape>
                    <v:shape id="_x0000_s1244" type="#_x0000_t202" style="position:absolute;left:2373;top:13078;width:532;height:457" filled="f" stroked="f">
                      <v:textbox style="mso-next-textbox:#_x0000_s1244">
                        <w:txbxContent>
                          <w:p w14:paraId="0AF2B705" w14:textId="77777777" w:rsidR="00682D28" w:rsidRDefault="00682D28">
                            <w:r>
                              <w:t>d</w:t>
                            </w:r>
                            <w:r w:rsidRPr="00334DF1">
                              <w:rPr>
                                <w:vertAlign w:val="subscript"/>
                              </w:rPr>
                              <w:t>1</w:t>
                            </w:r>
                          </w:p>
                        </w:txbxContent>
                      </v:textbox>
                    </v:shape>
                  </v:group>
                  <v:shape id="_x0000_s1245" type="#_x0000_t202" style="position:absolute;left:4639;top:13152;width:532;height:457" filled="f" stroked="f">
                    <v:textbox style="mso-next-textbox:#_x0000_s1245">
                      <w:txbxContent>
                        <w:p w14:paraId="4054E972" w14:textId="77777777" w:rsidR="00682D28" w:rsidRDefault="00682D28" w:rsidP="00334DF1">
                          <w:r>
                            <w:t>d</w:t>
                          </w:r>
                          <w:r>
                            <w:rPr>
                              <w:vertAlign w:val="subscript"/>
                            </w:rPr>
                            <w:t>2</w:t>
                          </w:r>
                        </w:p>
                      </w:txbxContent>
                    </v:textbox>
                  </v:shape>
                </v:group>
              </v:group>
            </v:group>
          </w:pict>
        </w:r>
      </w:del>
    </w:p>
    <w:p w14:paraId="630765E8" w14:textId="551883A0" w:rsidR="0064147E" w:rsidRPr="006356E4" w:rsidDel="00612971" w:rsidRDefault="0064147E">
      <w:pPr>
        <w:contextualSpacing/>
        <w:rPr>
          <w:del w:id="1610" w:author="leksandar komazec" w:date="2022-08-30T23:56:00Z"/>
        </w:rPr>
      </w:pPr>
    </w:p>
    <w:p w14:paraId="2DDD73B0" w14:textId="287E6DAA" w:rsidR="0064147E" w:rsidDel="00612971" w:rsidRDefault="0064147E">
      <w:pPr>
        <w:contextualSpacing/>
        <w:jc w:val="center"/>
        <w:rPr>
          <w:del w:id="1611" w:author="leksandar komazec" w:date="2022-08-30T23:56:00Z"/>
          <w:b/>
          <w:noProof/>
          <w:sz w:val="28"/>
        </w:rPr>
      </w:pPr>
    </w:p>
    <w:p w14:paraId="23ABEAD3" w14:textId="1541D2C0" w:rsidR="0064147E" w:rsidRPr="00160FBA" w:rsidDel="00612971" w:rsidRDefault="0064147E">
      <w:pPr>
        <w:contextualSpacing/>
        <w:jc w:val="center"/>
        <w:rPr>
          <w:del w:id="1612" w:author="leksandar komazec" w:date="2022-08-30T23:56:00Z"/>
          <w:noProof/>
        </w:rPr>
      </w:pPr>
    </w:p>
    <w:p w14:paraId="155C69DC" w14:textId="193EC7E0" w:rsidR="00334DF1" w:rsidDel="00612971" w:rsidRDefault="00334DF1">
      <w:pPr>
        <w:contextualSpacing/>
        <w:jc w:val="center"/>
        <w:rPr>
          <w:del w:id="1613" w:author="leksandar komazec" w:date="2022-08-30T23:56:00Z"/>
          <w:noProof/>
        </w:rPr>
      </w:pPr>
    </w:p>
    <w:p w14:paraId="1555E229" w14:textId="188691BA" w:rsidR="00334DF1" w:rsidDel="00612971" w:rsidRDefault="00334DF1">
      <w:pPr>
        <w:contextualSpacing/>
        <w:jc w:val="center"/>
        <w:rPr>
          <w:del w:id="1614" w:author="leksandar komazec" w:date="2022-08-30T23:56:00Z"/>
          <w:noProof/>
        </w:rPr>
      </w:pPr>
    </w:p>
    <w:p w14:paraId="1AD1EC14" w14:textId="7D914CA1" w:rsidR="00334DF1" w:rsidDel="00612971" w:rsidRDefault="00334DF1">
      <w:pPr>
        <w:contextualSpacing/>
        <w:jc w:val="center"/>
        <w:rPr>
          <w:del w:id="1615" w:author="leksandar komazec" w:date="2022-08-30T23:56:00Z"/>
          <w:noProof/>
        </w:rPr>
      </w:pPr>
    </w:p>
    <w:p w14:paraId="025A830D" w14:textId="4A35C84E" w:rsidR="00334DF1" w:rsidDel="00612971" w:rsidRDefault="00334DF1">
      <w:pPr>
        <w:contextualSpacing/>
        <w:jc w:val="center"/>
        <w:rPr>
          <w:del w:id="1616" w:author="leksandar komazec" w:date="2022-08-30T23:56:00Z"/>
          <w:noProof/>
        </w:rPr>
      </w:pPr>
    </w:p>
    <w:p w14:paraId="65623DA5" w14:textId="0C523015" w:rsidR="00334DF1" w:rsidDel="00612971" w:rsidRDefault="00334DF1">
      <w:pPr>
        <w:contextualSpacing/>
        <w:jc w:val="center"/>
        <w:rPr>
          <w:del w:id="1617" w:author="leksandar komazec" w:date="2022-08-30T23:56:00Z"/>
          <w:noProof/>
        </w:rPr>
      </w:pPr>
    </w:p>
    <w:p w14:paraId="04E3DE6E" w14:textId="480B3DA4" w:rsidR="00334DF1" w:rsidDel="00612971" w:rsidRDefault="00334DF1">
      <w:pPr>
        <w:contextualSpacing/>
        <w:jc w:val="center"/>
        <w:rPr>
          <w:del w:id="1618" w:author="leksandar komazec" w:date="2022-08-30T23:56:00Z"/>
          <w:noProof/>
        </w:rPr>
      </w:pPr>
    </w:p>
    <w:p w14:paraId="34D8D344" w14:textId="72489644" w:rsidR="00DE183F" w:rsidDel="00612971" w:rsidRDefault="00DE183F">
      <w:pPr>
        <w:contextualSpacing/>
        <w:jc w:val="center"/>
        <w:rPr>
          <w:del w:id="1619" w:author="leksandar komazec" w:date="2022-08-30T23:56:00Z"/>
          <w:noProof/>
        </w:rPr>
      </w:pPr>
    </w:p>
    <w:p w14:paraId="7D2D9F1B" w14:textId="65B998CD" w:rsidR="00DE183F" w:rsidDel="00612971" w:rsidRDefault="00DE183F">
      <w:pPr>
        <w:contextualSpacing/>
        <w:jc w:val="center"/>
        <w:rPr>
          <w:del w:id="1620" w:author="leksandar komazec" w:date="2022-08-30T23:56:00Z"/>
          <w:noProof/>
        </w:rPr>
      </w:pPr>
    </w:p>
    <w:p w14:paraId="5A3DD2FB" w14:textId="1C27D21B" w:rsidR="00DE183F" w:rsidDel="00612971" w:rsidRDefault="00DE183F">
      <w:pPr>
        <w:contextualSpacing/>
        <w:jc w:val="center"/>
        <w:rPr>
          <w:del w:id="1621" w:author="leksandar komazec" w:date="2022-08-30T23:56:00Z"/>
          <w:noProof/>
        </w:rPr>
      </w:pPr>
    </w:p>
    <w:p w14:paraId="10D3D0E9" w14:textId="3EB42349" w:rsidR="00DE183F" w:rsidDel="00612971" w:rsidRDefault="00DE183F">
      <w:pPr>
        <w:contextualSpacing/>
        <w:jc w:val="center"/>
        <w:rPr>
          <w:del w:id="1622" w:author="leksandar komazec" w:date="2022-08-30T23:56:00Z"/>
          <w:noProof/>
        </w:rPr>
      </w:pPr>
    </w:p>
    <w:p w14:paraId="29023970" w14:textId="1FBA7A51" w:rsidR="00177199" w:rsidDel="00612971" w:rsidRDefault="00177199">
      <w:pPr>
        <w:pStyle w:val="Caption"/>
        <w:rPr>
          <w:del w:id="1623" w:author="leksandar komazec" w:date="2022-08-30T23:56:00Z"/>
        </w:rPr>
      </w:pPr>
    </w:p>
    <w:p w14:paraId="55623968" w14:textId="1E4C5581" w:rsidR="0064147E" w:rsidRPr="00160FBA" w:rsidDel="00612971" w:rsidRDefault="008E77F4">
      <w:pPr>
        <w:pStyle w:val="Caption"/>
        <w:rPr>
          <w:del w:id="1624" w:author="leksandar komazec" w:date="2022-08-30T23:56:00Z"/>
          <w:noProof/>
        </w:rPr>
      </w:pPr>
      <w:bookmarkStart w:id="1625" w:name="_Toc337907808"/>
      <w:del w:id="1626"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2.3</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5</w:delText>
        </w:r>
        <w:r w:rsidDel="00612971">
          <w:rPr>
            <w:noProof/>
          </w:rPr>
          <w:fldChar w:fldCharType="end"/>
        </w:r>
        <w:r w:rsidR="0064147E" w:rsidRPr="00160FBA" w:rsidDel="00612971">
          <w:rPr>
            <w:noProof/>
          </w:rPr>
          <w:delText xml:space="preserve"> Primer preseka kvadrata</w:delText>
        </w:r>
        <w:r w:rsidR="0064147E" w:rsidDel="00612971">
          <w:rPr>
            <w:noProof/>
          </w:rPr>
          <w:delText xml:space="preserve"> oko tri sidra</w:delText>
        </w:r>
        <w:r w:rsidR="0064147E" w:rsidRPr="00160FBA" w:rsidDel="00612971">
          <w:rPr>
            <w:noProof/>
          </w:rPr>
          <w:delText>.</w:delText>
        </w:r>
        <w:bookmarkEnd w:id="1625"/>
        <w:r w:rsidR="0064147E" w:rsidRPr="00160FBA" w:rsidDel="00612971">
          <w:rPr>
            <w:noProof/>
          </w:rPr>
          <w:delText xml:space="preserve"> </w:delText>
        </w:r>
      </w:del>
    </w:p>
    <w:p w14:paraId="34411BB4" w14:textId="340F81C5" w:rsidR="00392008" w:rsidDel="00612971" w:rsidRDefault="00D1207B">
      <w:pPr>
        <w:pStyle w:val="Caption"/>
        <w:spacing w:after="120" w:afterAutospacing="0"/>
        <w:ind w:firstLine="567"/>
        <w:jc w:val="both"/>
        <w:rPr>
          <w:del w:id="1627" w:author="leksandar komazec" w:date="2022-08-30T23:56:00Z"/>
        </w:rPr>
      </w:pPr>
      <w:del w:id="1628" w:author="leksandar komazec" w:date="2022-08-30T23:56:00Z">
        <w:r w:rsidDel="00612971">
          <w:rPr>
            <w:noProof/>
          </w:rPr>
          <w:delText>Kao što se može videti sa slike 2.</w:delText>
        </w:r>
        <w:r w:rsidR="004D3CF4" w:rsidDel="00612971">
          <w:rPr>
            <w:noProof/>
          </w:rPr>
          <w:delText>3.5</w:delText>
        </w:r>
        <w:r w:rsidDel="00612971">
          <w:rPr>
            <w:noProof/>
          </w:rPr>
          <w:delText>. c</w:delText>
        </w:r>
        <w:r w:rsidRPr="00160FBA" w:rsidDel="00612971">
          <w:rPr>
            <w:noProof/>
          </w:rPr>
          <w:delText>entar preseka predstavlja kvadrat u kome se</w:delText>
        </w:r>
        <w:r w:rsidDel="00612971">
          <w:rPr>
            <w:noProof/>
          </w:rPr>
          <w:delText xml:space="preserve"> nalazi </w:delText>
        </w:r>
        <w:r w:rsidR="009F0F5F" w:rsidDel="00612971">
          <w:rPr>
            <w:noProof/>
          </w:rPr>
          <w:delText>čvor</w:delText>
        </w:r>
        <w:r w:rsidDel="00612971">
          <w:rPr>
            <w:noProof/>
          </w:rPr>
          <w:delText xml:space="preserve"> </w:delText>
        </w:r>
        <w:r w:rsidR="00E439B8" w:rsidDel="00612971">
          <w:rPr>
            <w:noProof/>
          </w:rPr>
          <w:delText xml:space="preserve">čiju </w:delText>
        </w:r>
        <w:r w:rsidDel="00612971">
          <w:rPr>
            <w:noProof/>
          </w:rPr>
          <w:delText>lokaciju određujemo. Veličina kvadrata je bazirana n</w:delText>
        </w:r>
        <w:r w:rsidRPr="00160FBA" w:rsidDel="00612971">
          <w:rPr>
            <w:noProof/>
          </w:rPr>
          <w:delText xml:space="preserve">a broju </w:delText>
        </w:r>
        <w:r w:rsidDel="00612971">
          <w:rPr>
            <w:noProof/>
          </w:rPr>
          <w:delText>skokova od sidra</w:delText>
        </w:r>
        <w:r w:rsidRPr="00160FBA" w:rsidDel="00612971">
          <w:rPr>
            <w:noProof/>
          </w:rPr>
          <w:delText xml:space="preserve"> ka nepoznatom </w:delText>
        </w:r>
        <w:r w:rsidR="009F0F5F" w:rsidDel="00612971">
          <w:rPr>
            <w:noProof/>
          </w:rPr>
          <w:delText>čvor</w:delText>
        </w:r>
        <w:r w:rsidRPr="00160FBA" w:rsidDel="00612971">
          <w:rPr>
            <w:noProof/>
          </w:rPr>
          <w:delText>u</w:delText>
        </w:r>
        <w:r w:rsidR="002370AD" w:rsidDel="00612971">
          <w:rPr>
            <w:noProof/>
          </w:rPr>
          <w:delText xml:space="preserve"> </w:delText>
        </w:r>
        <w:r w:rsidDel="00612971">
          <w:rPr>
            <w:noProof/>
          </w:rPr>
          <w:delText>[7].</w:delText>
        </w:r>
        <w:r w:rsidR="004D3CF4" w:rsidDel="00612971">
          <w:rPr>
            <w:noProof/>
          </w:rPr>
          <w:delText xml:space="preserve"> </w:delText>
        </w:r>
        <w:r w:rsidR="00334DF1" w:rsidRPr="00334DF1" w:rsidDel="00612971">
          <w:delText>Uprkos gre</w:delText>
        </w:r>
        <w:r w:rsidR="003653F5" w:rsidDel="00612971">
          <w:delText>šc</w:delText>
        </w:r>
        <w:r w:rsidR="00334DF1" w:rsidRPr="00334DF1" w:rsidDel="00612971">
          <w:delText>i koja je ve</w:delText>
        </w:r>
        <w:r w:rsidR="003653F5" w:rsidDel="00612971">
          <w:delText>ć</w:delText>
        </w:r>
        <w:r w:rsidR="00334DF1" w:rsidRPr="00334DF1" w:rsidDel="00612971">
          <w:delText>a kod ove metode nego kod triangulacije, ra</w:delText>
        </w:r>
        <w:r w:rsidR="003653F5" w:rsidDel="00612971">
          <w:delText>č</w:delText>
        </w:r>
        <w:r w:rsidR="00334DF1" w:rsidRPr="00334DF1" w:rsidDel="00612971">
          <w:delText>unanje preseka kvadrata zahteva manji broj operacija nego ra</w:delText>
        </w:r>
        <w:r w:rsidR="003653F5" w:rsidDel="00612971">
          <w:delText>č</w:delText>
        </w:r>
        <w:r w:rsidR="00334DF1" w:rsidRPr="00334DF1" w:rsidDel="00612971">
          <w:delText>unanje preseka kru</w:delText>
        </w:r>
        <w:r w:rsidR="003653F5" w:rsidDel="00612971">
          <w:delText>ž</w:delText>
        </w:r>
        <w:r w:rsidR="00334DF1" w:rsidRPr="00334DF1" w:rsidDel="00612971">
          <w:delText>nica.</w:delText>
        </w:r>
      </w:del>
    </w:p>
    <w:p w14:paraId="40D0A8D3" w14:textId="51F24133" w:rsidR="00307724" w:rsidDel="00612971" w:rsidRDefault="00307724">
      <w:pPr>
        <w:rPr>
          <w:del w:id="1629" w:author="leksandar komazec" w:date="2022-08-30T23:56:00Z"/>
        </w:rPr>
      </w:pPr>
    </w:p>
    <w:p w14:paraId="1FE977BA" w14:textId="55BC2B2D" w:rsidR="007F2028" w:rsidDel="00612971" w:rsidRDefault="007F2028">
      <w:pPr>
        <w:rPr>
          <w:del w:id="1630" w:author="leksandar komazec" w:date="2022-08-30T23:56:00Z"/>
        </w:rPr>
      </w:pPr>
    </w:p>
    <w:p w14:paraId="5AA2E293" w14:textId="09BBF4E5" w:rsidR="00A8367C" w:rsidRPr="002F05E5" w:rsidDel="00612971" w:rsidRDefault="0012474B">
      <w:pPr>
        <w:pStyle w:val="Heading2"/>
        <w:rPr>
          <w:del w:id="1631" w:author="leksandar komazec" w:date="2022-08-30T23:56:00Z"/>
          <w:rStyle w:val="Heading3Char"/>
          <w:b/>
          <w:bCs/>
          <w:iCs w:val="0"/>
          <w:sz w:val="28"/>
        </w:rPr>
      </w:pPr>
      <w:bookmarkStart w:id="1632" w:name="_Toc334831971"/>
      <w:bookmarkStart w:id="1633" w:name="_Toc336455882"/>
      <w:del w:id="1634" w:author="leksandar komazec" w:date="2022-08-30T23:56:00Z">
        <w:r w:rsidRPr="002F05E5" w:rsidDel="00612971">
          <w:rPr>
            <w:rStyle w:val="Heading3Char"/>
            <w:b/>
            <w:sz w:val="28"/>
          </w:rPr>
          <w:delText>Algoritmi za lokalizaciju</w:delText>
        </w:r>
        <w:bookmarkEnd w:id="1632"/>
        <w:bookmarkEnd w:id="1633"/>
      </w:del>
    </w:p>
    <w:p w14:paraId="35DB1099" w14:textId="479400EE" w:rsidR="00D2652D" w:rsidDel="00612971" w:rsidRDefault="00D2652D">
      <w:pPr>
        <w:spacing w:after="120" w:afterAutospacing="0"/>
        <w:ind w:firstLine="567"/>
        <w:rPr>
          <w:del w:id="1635" w:author="leksandar komazec" w:date="2022-08-30T23:56:00Z"/>
        </w:rPr>
      </w:pPr>
      <w:del w:id="1636" w:author="leksandar komazec" w:date="2022-08-30T23:56:00Z">
        <w:r w:rsidDel="00612971">
          <w:delText xml:space="preserve">Glavni deo sistema za lokalizaciju čini algoritam koji na osnovu informacija o pojedinim rastojanjima/uglovima omogućava senzorskim čvorovima da odrede svoju geografsku lokaciju u mreži. </w:delText>
        </w:r>
        <w:r w:rsidRPr="00663BEB" w:rsidDel="00612971">
          <w:delText>U ovom delu biće dat pregled nekoliko algoritama koji se ne zasnivaju na merenju dometa.</w:delText>
        </w:r>
        <w:r w:rsidDel="00612971">
          <w:delText xml:space="preserve"> Ali za početak biće opisano GPS pozicioniranje kao jedan od najčešće korišćenih načina određivanja lokacije.</w:delText>
        </w:r>
      </w:del>
    </w:p>
    <w:p w14:paraId="30188657" w14:textId="13F4819B" w:rsidR="00307724" w:rsidDel="00612971" w:rsidRDefault="00307724">
      <w:pPr>
        <w:spacing w:after="120" w:afterAutospacing="0"/>
        <w:ind w:firstLine="567"/>
        <w:rPr>
          <w:del w:id="1637" w:author="leksandar komazec" w:date="2022-08-30T23:56:00Z"/>
        </w:rPr>
      </w:pPr>
    </w:p>
    <w:p w14:paraId="37E67965" w14:textId="4D64E361" w:rsidR="00663BEB" w:rsidRPr="00663BEB" w:rsidDel="00612971" w:rsidRDefault="00663BEB">
      <w:pPr>
        <w:pStyle w:val="Heading3"/>
        <w:rPr>
          <w:del w:id="1638" w:author="leksandar komazec" w:date="2022-08-30T23:56:00Z"/>
        </w:rPr>
      </w:pPr>
      <w:bookmarkStart w:id="1639" w:name="_Toc334831972"/>
      <w:bookmarkStart w:id="1640" w:name="_Toc336455883"/>
      <w:del w:id="1641" w:author="leksandar komazec" w:date="2022-08-30T23:56:00Z">
        <w:r w:rsidRPr="00663BEB" w:rsidDel="00612971">
          <w:delText xml:space="preserve">GPS </w:delText>
        </w:r>
        <w:bookmarkEnd w:id="1639"/>
        <w:bookmarkEnd w:id="1640"/>
      </w:del>
    </w:p>
    <w:p w14:paraId="1FCBDD9A" w14:textId="27D76F28" w:rsidR="00663BEB" w:rsidDel="00612971" w:rsidRDefault="004D3CF4">
      <w:pPr>
        <w:spacing w:after="120" w:afterAutospacing="0"/>
        <w:ind w:firstLine="567"/>
        <w:rPr>
          <w:del w:id="1642" w:author="leksandar komazec" w:date="2022-08-30T23:56:00Z"/>
        </w:rPr>
      </w:pPr>
      <w:del w:id="1643" w:author="leksandar komazec" w:date="2022-08-30T23:56:00Z">
        <w:r w:rsidDel="00612971">
          <w:delText>Globalni Pozicioni S</w:delText>
        </w:r>
        <w:r w:rsidR="00663BEB" w:rsidRPr="008E77F4" w:rsidDel="00612971">
          <w:delText>istem</w:delText>
        </w:r>
        <w:r w:rsidR="00663BEB" w:rsidRPr="008E77F4" w:rsidDel="00612971">
          <w:rPr>
            <w:sz w:val="22"/>
          </w:rPr>
          <w:delText xml:space="preserve"> </w:delText>
        </w:r>
        <w:r w:rsidR="00663BEB" w:rsidDel="00612971">
          <w:delText>[</w:delText>
        </w:r>
        <w:r w:rsidR="00D50AB5" w:rsidDel="00612971">
          <w:delText>26</w:delText>
        </w:r>
        <w:r w:rsidR="00663BEB" w:rsidDel="00612971">
          <w:delText xml:space="preserve">] </w:delText>
        </w:r>
        <w:r w:rsidR="00D2652D" w:rsidDel="00612971">
          <w:delText xml:space="preserve">koristi </w:delText>
        </w:r>
        <w:r w:rsidDel="00612971">
          <w:delText>najmanje 4 satelita za određivanje koordinata prijemnika. U [26], koristi se pojednostavljena verzija</w:delText>
        </w:r>
        <w:r w:rsidR="00663BEB" w:rsidDel="00612971">
          <w:delText xml:space="preserve"> GPS trilateracije, tako da se </w:delText>
        </w:r>
        <w:r w:rsidDel="00612971">
          <w:delText xml:space="preserve">rad </w:delText>
        </w:r>
        <w:r w:rsidR="00663BEB" w:rsidDel="00612971">
          <w:delText>sa</w:delText>
        </w:r>
        <w:r w:rsidDel="00612971">
          <w:delText>mo bavi rastojanjima odnosno određivanjem lokacije, a ne sinh</w:delText>
        </w:r>
        <w:r w:rsidR="00663BEB" w:rsidDel="00612971">
          <w:delText>r</w:delText>
        </w:r>
        <w:r w:rsidDel="00612971">
          <w:delText>o</w:delText>
        </w:r>
        <w:r w:rsidR="00663BEB" w:rsidDel="00612971">
          <w:delText>nizacijom takta.</w:delText>
        </w:r>
      </w:del>
    </w:p>
    <w:p w14:paraId="6B01227A" w14:textId="5AABC108" w:rsidR="00663BEB" w:rsidDel="00612971" w:rsidRDefault="00663BEB">
      <w:pPr>
        <w:spacing w:after="120" w:afterAutospacing="0"/>
        <w:ind w:firstLine="567"/>
        <w:rPr>
          <w:del w:id="1644" w:author="leksandar komazec" w:date="2022-08-30T23:56:00Z"/>
        </w:rPr>
      </w:pPr>
      <w:del w:id="1645" w:author="leksandar komazec" w:date="2022-08-30T23:56:00Z">
        <w:r w:rsidRPr="008F3090" w:rsidDel="00612971">
          <w:delText>P</w:delText>
        </w:r>
        <w:r w:rsidR="004D3CF4" w:rsidDel="00612971">
          <w:delText>rocedura triangulacije poč</w:delText>
        </w:r>
        <w:r w:rsidRPr="008F3090" w:rsidDel="00612971">
          <w:delText>inje</w:delText>
        </w:r>
        <w:r w:rsidRPr="008F3090" w:rsidDel="00612971">
          <w:rPr>
            <w:sz w:val="22"/>
          </w:rPr>
          <w:delText xml:space="preserve"> </w:delText>
        </w:r>
        <w:r w:rsidRPr="008F3090" w:rsidDel="00612971">
          <w:delText>sa unapred pre</w:delText>
        </w:r>
        <w:r w:rsidDel="00612971">
          <w:delText>tpostavljeno</w:delText>
        </w:r>
        <w:r w:rsidR="004D3CF4" w:rsidDel="00612971">
          <w:delText xml:space="preserve">m </w:delText>
        </w:r>
        <w:r w:rsidDel="00612971">
          <w:delText xml:space="preserve">pozicijom, koja se </w:delText>
        </w:r>
        <w:r w:rsidR="004D3CF4" w:rsidDel="00612971">
          <w:delText>u kasnijim izračunavanjima poboš</w:delText>
        </w:r>
        <w:r w:rsidDel="00612971">
          <w:delText xml:space="preserve">ljava. Neka je </w:delText>
        </w:r>
        <w:r w:rsidRPr="00C8527E" w:rsidDel="00612971">
          <w:delText>ȓ</w:delText>
        </w:r>
        <w:r w:rsidRPr="00C8527E" w:rsidDel="00612971">
          <w:rPr>
            <w:vertAlign w:val="subscript"/>
          </w:rPr>
          <w:delText xml:space="preserve">u </w:delText>
        </w:r>
        <w:r w:rsidDel="00612971">
          <w:delText>procena koordin</w:delText>
        </w:r>
        <w:r w:rsidR="00D2652D" w:rsidDel="00612971">
          <w:delText>a</w:delText>
        </w:r>
        <w:r w:rsidDel="00612971">
          <w:delText>ta prijemnika,</w:delText>
        </w:r>
        <w:r w:rsidR="00D2652D" w:rsidDel="00612971">
          <w:delText xml:space="preserve"> a</w:delText>
        </w:r>
        <w:r w:rsidDel="00612971">
          <w:delText xml:space="preserve"> r</w:delText>
        </w:r>
        <w:r w:rsidRPr="008F3090" w:rsidDel="00612971">
          <w:rPr>
            <w:vertAlign w:val="subscript"/>
          </w:rPr>
          <w:delText xml:space="preserve">u </w:delText>
        </w:r>
        <w:r w:rsidDel="00612971">
          <w:delText>realne koordinate, ρ</w:delText>
        </w:r>
        <w:r w:rsidRPr="00C8527E" w:rsidDel="00612971">
          <w:rPr>
            <w:vertAlign w:val="subscript"/>
          </w:rPr>
          <w:delText>i</w:delText>
        </w:r>
        <w:r w:rsidDel="00612971">
          <w:delText xml:space="preserve"> = |r</w:delText>
        </w:r>
        <w:r w:rsidRPr="00C8527E" w:rsidDel="00612971">
          <w:rPr>
            <w:vertAlign w:val="subscript"/>
          </w:rPr>
          <w:delText>i</w:delText>
        </w:r>
        <w:r w:rsidDel="00612971">
          <w:delText>-r</w:delText>
        </w:r>
        <w:r w:rsidRPr="00C8527E" w:rsidDel="00612971">
          <w:rPr>
            <w:vertAlign w:val="subscript"/>
          </w:rPr>
          <w:delText>u</w:delText>
        </w:r>
        <w:r w:rsidDel="00612971">
          <w:delText>|+e</w:delText>
        </w:r>
        <w:r w:rsidRPr="00C8527E" w:rsidDel="00612971">
          <w:rPr>
            <w:vertAlign w:val="subscript"/>
          </w:rPr>
          <w:delText>i</w:delText>
        </w:r>
        <w:r w:rsidDel="00612971">
          <w:delText xml:space="preserve"> i ῤ</w:delText>
        </w:r>
        <w:r w:rsidRPr="0068376E" w:rsidDel="00612971">
          <w:rPr>
            <w:vertAlign w:val="subscript"/>
          </w:rPr>
          <w:delText>i</w:delText>
        </w:r>
        <w:r w:rsidDel="00612971">
          <w:delText xml:space="preserve"> = |r</w:delText>
        </w:r>
        <w:r w:rsidRPr="0068376E" w:rsidDel="00612971">
          <w:rPr>
            <w:vertAlign w:val="subscript"/>
          </w:rPr>
          <w:delText>i</w:delText>
        </w:r>
        <w:r w:rsidDel="00612971">
          <w:delText>-</w:delText>
        </w:r>
        <w:r w:rsidRPr="0068376E" w:rsidDel="00612971">
          <w:delText xml:space="preserve"> </w:delText>
        </w:r>
        <w:r w:rsidRPr="00C8527E" w:rsidDel="00612971">
          <w:delText>ȓ</w:delText>
        </w:r>
        <w:r w:rsidRPr="00C8527E" w:rsidDel="00612971">
          <w:rPr>
            <w:vertAlign w:val="subscript"/>
          </w:rPr>
          <w:delText>u</w:delText>
        </w:r>
        <w:r w:rsidDel="00612971">
          <w:delText xml:space="preserve"> |+</w:delText>
        </w:r>
        <w:r w:rsidRPr="0068376E" w:rsidDel="00612971">
          <w:delText>e</w:delText>
        </w:r>
        <w:r w:rsidRPr="0068376E" w:rsidDel="00612971">
          <w:rPr>
            <w:vertAlign w:val="subscript"/>
          </w:rPr>
          <w:delText>i</w:delText>
        </w:r>
        <w:r w:rsidRPr="0068376E" w:rsidDel="00612971">
          <w:delText xml:space="preserve"> </w:delText>
        </w:r>
        <w:r w:rsidDel="00612971">
          <w:delText>respektivna rastojanja ka GPS prijemniku. Jedna</w:delText>
        </w:r>
        <w:r w:rsidR="004F62E5" w:rsidDel="00612971">
          <w:delText>č</w:delText>
        </w:r>
        <w:r w:rsidDel="00612971">
          <w:delText>ina rastojanja ka svakom GPS satelitu je ρ</w:delText>
        </w:r>
        <w:r w:rsidRPr="0068376E" w:rsidDel="00612971">
          <w:rPr>
            <w:vertAlign w:val="subscript"/>
          </w:rPr>
          <w:delText>i</w:delText>
        </w:r>
        <w:r w:rsidRPr="006A6AB7" w:rsidDel="00612971">
          <w:rPr>
            <w:vertAlign w:val="superscript"/>
          </w:rPr>
          <w:delText>2</w:delText>
        </w:r>
        <w:r w:rsidR="002F05E5" w:rsidDel="00612971">
          <w:rPr>
            <w:vertAlign w:val="superscript"/>
          </w:rPr>
          <w:delText xml:space="preserve"> </w:delText>
        </w:r>
        <w:r w:rsidDel="00612971">
          <w:delText>=</w:delText>
        </w:r>
        <w:r w:rsidR="002F05E5" w:rsidDel="00612971">
          <w:delText xml:space="preserve"> </w:delText>
        </w:r>
      </w:del>
      <m:oMath>
        <m:r>
          <w:del w:id="1646" w:author="leksandar komazec" w:date="2022-08-30T23:56:00Z">
            <w:rPr>
              <w:rFonts w:ascii="Cambria Math" w:hAnsi="Cambria Math"/>
            </w:rPr>
            <m:t xml:space="preserve"> </m:t>
          </w:del>
        </m:r>
        <m:rad>
          <m:radPr>
            <m:degHide m:val="1"/>
            <m:ctrlPr>
              <w:del w:id="1647" w:author="leksandar komazec" w:date="2022-08-30T23:56:00Z">
                <w:rPr>
                  <w:rFonts w:ascii="Cambria Math" w:hAnsi="Cambria Math"/>
                  <w:i/>
                </w:rPr>
              </w:del>
            </m:ctrlPr>
          </m:radPr>
          <m:deg/>
          <m:e>
            <m:sSup>
              <m:sSupPr>
                <m:ctrlPr>
                  <w:del w:id="1648" w:author="leksandar komazec" w:date="2022-08-30T23:56:00Z">
                    <w:rPr>
                      <w:rFonts w:ascii="Cambria Math" w:hAnsi="Cambria Math"/>
                    </w:rPr>
                  </w:del>
                </m:ctrlPr>
              </m:sSupPr>
              <m:e>
                <m:r>
                  <w:del w:id="1649" w:author="leksandar komazec" w:date="2022-08-30T23:56:00Z">
                    <m:rPr>
                      <m:sty m:val="p"/>
                    </m:rPr>
                    <w:rPr>
                      <w:rFonts w:ascii="Cambria Math"/>
                    </w:rPr>
                    <m:t>(</m:t>
                  </w:del>
                </m:r>
                <m:sSub>
                  <m:sSubPr>
                    <m:ctrlPr>
                      <w:del w:id="1650" w:author="leksandar komazec" w:date="2022-08-30T23:56:00Z">
                        <w:rPr>
                          <w:rFonts w:ascii="Cambria Math" w:hAnsi="Cambria Math"/>
                        </w:rPr>
                      </w:del>
                    </m:ctrlPr>
                  </m:sSubPr>
                  <m:e>
                    <m:r>
                      <w:del w:id="1651" w:author="leksandar komazec" w:date="2022-08-30T23:56:00Z">
                        <m:rPr>
                          <m:sty m:val="p"/>
                        </m:rPr>
                        <w:rPr>
                          <w:rFonts w:ascii="Cambria Math" w:hAnsi="Cambria Math"/>
                        </w:rPr>
                        <m:t>x</m:t>
                      </w:del>
                    </m:r>
                  </m:e>
                  <m:sub>
                    <m:r>
                      <w:del w:id="1652" w:author="leksandar komazec" w:date="2022-08-30T23:56:00Z">
                        <m:rPr>
                          <m:sty m:val="p"/>
                        </m:rPr>
                        <w:rPr>
                          <w:rFonts w:ascii="Cambria Math" w:hAnsi="Cambria Math"/>
                        </w:rPr>
                        <m:t>i</m:t>
                      </w:del>
                    </m:r>
                  </m:sub>
                </m:sSub>
                <m:r>
                  <w:del w:id="1653" w:author="leksandar komazec" w:date="2022-08-30T23:56:00Z">
                    <m:rPr>
                      <m:sty m:val="p"/>
                    </m:rPr>
                    <w:rPr>
                      <w:rFonts w:ascii="Cambria Math" w:hAnsi="Cambria Math"/>
                    </w:rPr>
                    <m:t>-</m:t>
                  </w:del>
                </m:r>
                <m:sSub>
                  <m:sSubPr>
                    <m:ctrlPr>
                      <w:del w:id="1654" w:author="leksandar komazec" w:date="2022-08-30T23:56:00Z">
                        <w:rPr>
                          <w:rFonts w:ascii="Cambria Math" w:hAnsi="Cambria Math"/>
                        </w:rPr>
                      </w:del>
                    </m:ctrlPr>
                  </m:sSubPr>
                  <m:e>
                    <m:r>
                      <w:del w:id="1655" w:author="leksandar komazec" w:date="2022-08-30T23:56:00Z">
                        <m:rPr>
                          <m:sty m:val="p"/>
                        </m:rPr>
                        <w:rPr>
                          <w:rFonts w:ascii="Cambria Math" w:hAnsi="Cambria Math"/>
                        </w:rPr>
                        <m:t>x</m:t>
                      </w:del>
                    </m:r>
                  </m:e>
                  <m:sub>
                    <m:r>
                      <w:del w:id="1656" w:author="leksandar komazec" w:date="2022-08-30T23:56:00Z">
                        <m:rPr>
                          <m:sty m:val="p"/>
                        </m:rPr>
                        <w:rPr>
                          <w:rFonts w:ascii="Cambria Math" w:hAnsi="Cambria Math"/>
                        </w:rPr>
                        <m:t>u</m:t>
                      </w:del>
                    </m:r>
                  </m:sub>
                </m:sSub>
                <m:r>
                  <w:del w:id="1657" w:author="leksandar komazec" w:date="2022-08-30T23:56:00Z">
                    <m:rPr>
                      <m:sty m:val="p"/>
                    </m:rPr>
                    <w:rPr>
                      <w:rFonts w:ascii="Cambria Math"/>
                    </w:rPr>
                    <m:t>)</m:t>
                  </w:del>
                </m:r>
              </m:e>
              <m:sup>
                <m:r>
                  <w:del w:id="1658" w:author="leksandar komazec" w:date="2022-08-30T23:56:00Z">
                    <m:rPr>
                      <m:sty m:val="p"/>
                    </m:rPr>
                    <w:rPr>
                      <w:rFonts w:ascii="Cambria Math"/>
                    </w:rPr>
                    <m:t xml:space="preserve">2 </m:t>
                  </w:del>
                </m:r>
              </m:sup>
            </m:sSup>
            <m:r>
              <w:del w:id="1659" w:author="leksandar komazec" w:date="2022-08-30T23:56:00Z">
                <m:rPr>
                  <m:sty m:val="p"/>
                </m:rPr>
                <w:rPr>
                  <w:rFonts w:ascii="Cambria Math"/>
                </w:rPr>
                <m:t>+</m:t>
              </w:del>
            </m:r>
            <m:sSup>
              <m:sSupPr>
                <m:ctrlPr>
                  <w:del w:id="1660" w:author="leksandar komazec" w:date="2022-08-30T23:56:00Z">
                    <w:rPr>
                      <w:rFonts w:ascii="Cambria Math" w:hAnsi="Cambria Math"/>
                    </w:rPr>
                  </w:del>
                </m:ctrlPr>
              </m:sSupPr>
              <m:e>
                <m:r>
                  <w:del w:id="1661" w:author="leksandar komazec" w:date="2022-08-30T23:56:00Z">
                    <m:rPr>
                      <m:sty m:val="p"/>
                    </m:rPr>
                    <w:rPr>
                      <w:rFonts w:ascii="Cambria Math"/>
                    </w:rPr>
                    <m:t>(</m:t>
                  </w:del>
                </m:r>
                <m:sSub>
                  <m:sSubPr>
                    <m:ctrlPr>
                      <w:del w:id="1662" w:author="leksandar komazec" w:date="2022-08-30T23:56:00Z">
                        <w:rPr>
                          <w:rFonts w:ascii="Cambria Math" w:hAnsi="Cambria Math"/>
                        </w:rPr>
                      </w:del>
                    </m:ctrlPr>
                  </m:sSubPr>
                  <m:e>
                    <m:r>
                      <w:del w:id="1663" w:author="leksandar komazec" w:date="2022-08-30T23:56:00Z">
                        <m:rPr>
                          <m:sty m:val="p"/>
                        </m:rPr>
                        <w:rPr>
                          <w:rFonts w:ascii="Cambria Math" w:hAnsi="Cambria Math"/>
                        </w:rPr>
                        <m:t>y</m:t>
                      </w:del>
                    </m:r>
                  </m:e>
                  <m:sub>
                    <m:r>
                      <w:del w:id="1664" w:author="leksandar komazec" w:date="2022-08-30T23:56:00Z">
                        <m:rPr>
                          <m:sty m:val="p"/>
                        </m:rPr>
                        <w:rPr>
                          <w:rFonts w:ascii="Cambria Math" w:hAnsi="Cambria Math"/>
                        </w:rPr>
                        <m:t>i</m:t>
                      </w:del>
                    </m:r>
                  </m:sub>
                </m:sSub>
                <m:r>
                  <w:del w:id="1665" w:author="leksandar komazec" w:date="2022-08-30T23:56:00Z">
                    <m:rPr>
                      <m:sty m:val="p"/>
                    </m:rPr>
                    <w:rPr>
                      <w:rFonts w:ascii="Cambria Math" w:hAnsi="Cambria Math"/>
                    </w:rPr>
                    <m:t>-</m:t>
                  </w:del>
                </m:r>
                <m:sSub>
                  <m:sSubPr>
                    <m:ctrlPr>
                      <w:del w:id="1666" w:author="leksandar komazec" w:date="2022-08-30T23:56:00Z">
                        <w:rPr>
                          <w:rFonts w:ascii="Cambria Math" w:hAnsi="Cambria Math"/>
                        </w:rPr>
                      </w:del>
                    </m:ctrlPr>
                  </m:sSubPr>
                  <m:e>
                    <m:r>
                      <w:del w:id="1667" w:author="leksandar komazec" w:date="2022-08-30T23:56:00Z">
                        <m:rPr>
                          <m:sty m:val="p"/>
                        </m:rPr>
                        <w:rPr>
                          <w:rFonts w:ascii="Cambria Math" w:hAnsi="Cambria Math"/>
                        </w:rPr>
                        <m:t>y</m:t>
                      </w:del>
                    </m:r>
                  </m:e>
                  <m:sub>
                    <m:r>
                      <w:del w:id="1668" w:author="leksandar komazec" w:date="2022-08-30T23:56:00Z">
                        <m:rPr>
                          <m:sty m:val="p"/>
                        </m:rPr>
                        <w:rPr>
                          <w:rFonts w:ascii="Cambria Math" w:hAnsi="Cambria Math"/>
                        </w:rPr>
                        <m:t>u</m:t>
                      </w:del>
                    </m:r>
                  </m:sub>
                </m:sSub>
                <m:r>
                  <w:del w:id="1669" w:author="leksandar komazec" w:date="2022-08-30T23:56:00Z">
                    <m:rPr>
                      <m:sty m:val="p"/>
                    </m:rPr>
                    <w:rPr>
                      <w:rFonts w:ascii="Cambria Math"/>
                    </w:rPr>
                    <m:t>)</m:t>
                  </w:del>
                </m:r>
              </m:e>
              <m:sup>
                <m:r>
                  <w:del w:id="1670" w:author="leksandar komazec" w:date="2022-08-30T23:56:00Z">
                    <m:rPr>
                      <m:sty m:val="p"/>
                    </m:rPr>
                    <w:rPr>
                      <w:rFonts w:ascii="Cambria Math"/>
                    </w:rPr>
                    <m:t>2</m:t>
                  </w:del>
                </m:r>
              </m:sup>
            </m:sSup>
          </m:e>
        </m:rad>
      </m:oMath>
      <w:del w:id="1671" w:author="leksandar komazec" w:date="2022-08-30T23:56:00Z">
        <w:r w:rsidR="004D3CF4" w:rsidDel="00612971">
          <w:delText>. Kore</w:delText>
        </w:r>
        <w:r w:rsidDel="00612971">
          <w:delText>k</w:delText>
        </w:r>
        <w:r w:rsidR="004D3CF4" w:rsidDel="00612971">
          <w:delText>c</w:delText>
        </w:r>
        <w:r w:rsidDel="00612971">
          <w:delText>ija rastojanja Δρ je aproksimirana Tejlorovim pro</w:delText>
        </w:r>
        <w:r w:rsidR="004D3CF4" w:rsidDel="00612971">
          <w:delText>š</w:delText>
        </w:r>
        <w:r w:rsidDel="00612971">
          <w:delText xml:space="preserve">irenjem. Ako je </w:delText>
        </w:r>
      </w:del>
      <m:oMath>
        <m:sSub>
          <m:sSubPr>
            <m:ctrlPr>
              <w:del w:id="1672" w:author="leksandar komazec" w:date="2022-08-30T23:56:00Z">
                <w:rPr>
                  <w:rFonts w:ascii="Cambria Math" w:hAnsi="Cambria Math"/>
                  <w:i/>
                </w:rPr>
              </w:del>
            </m:ctrlPr>
          </m:sSubPr>
          <m:e>
            <m:r>
              <w:del w:id="1673" w:author="leksandar komazec" w:date="2022-08-30T23:56:00Z">
                <w:rPr>
                  <w:rFonts w:ascii="Cambria Math" w:hAnsi="Cambria Math"/>
                </w:rPr>
                <m:t>Ĵ</m:t>
              </w:del>
            </m:r>
          </m:e>
          <m:sub>
            <m:r>
              <w:del w:id="1674" w:author="leksandar komazec" w:date="2022-08-30T23:56:00Z">
                <w:rPr>
                  <w:rFonts w:ascii="Cambria Math" w:hAnsi="Cambria Math"/>
                </w:rPr>
                <m:t>i</m:t>
              </w:del>
            </m:r>
          </m:sub>
        </m:sSub>
      </m:oMath>
      <w:del w:id="1675" w:author="leksandar komazec" w:date="2022-08-30T23:56:00Z">
        <w:r w:rsidRPr="00C8527E" w:rsidDel="00612971">
          <w:delText xml:space="preserve"> </w:delText>
        </w:r>
        <w:r w:rsidR="004D3CF4" w:rsidDel="00612971">
          <w:delText>jedinič</w:delText>
        </w:r>
        <w:r w:rsidDel="00612971">
          <w:delText>ni vektor ῤ</w:delText>
        </w:r>
        <w:r w:rsidRPr="0068376E" w:rsidDel="00612971">
          <w:rPr>
            <w:vertAlign w:val="subscript"/>
          </w:rPr>
          <w:delText>i</w:delText>
        </w:r>
        <w:r w:rsidDel="00612971">
          <w:rPr>
            <w:vertAlign w:val="subscript"/>
          </w:rPr>
          <w:delText xml:space="preserve"> </w:delText>
        </w:r>
        <w:r w:rsidRPr="00C8527E" w:rsidDel="00612971">
          <w:delText xml:space="preserve">, </w:delText>
        </w:r>
      </w:del>
      <m:oMath>
        <m:sSub>
          <m:sSubPr>
            <m:ctrlPr>
              <w:del w:id="1676" w:author="leksandar komazec" w:date="2022-08-30T23:56:00Z">
                <w:rPr>
                  <w:rFonts w:ascii="Cambria Math" w:hAnsi="Cambria Math"/>
                  <w:i/>
                </w:rPr>
              </w:del>
            </m:ctrlPr>
          </m:sSubPr>
          <m:e>
            <m:r>
              <w:del w:id="1677" w:author="leksandar komazec" w:date="2022-08-30T23:56:00Z">
                <w:rPr>
                  <w:rFonts w:ascii="Cambria Math" w:hAnsi="Cambria Math"/>
                </w:rPr>
                <m:t>Ĵ</m:t>
              </w:del>
            </m:r>
          </m:e>
          <m:sub>
            <m:r>
              <w:del w:id="1678" w:author="leksandar komazec" w:date="2022-08-30T23:56:00Z">
                <w:rPr>
                  <w:rFonts w:ascii="Cambria Math" w:hAnsi="Cambria Math"/>
                </w:rPr>
                <m:t>i</m:t>
              </w:del>
            </m:r>
          </m:sub>
        </m:sSub>
      </m:oMath>
      <w:del w:id="1679" w:author="leksandar komazec" w:date="2022-08-30T23:56:00Z">
        <w:r w:rsidRPr="00C8527E" w:rsidDel="00612971">
          <w:delText xml:space="preserve"> </w:delText>
        </w:r>
        <w:r w:rsidDel="00612971">
          <w:delText>=</w:delText>
        </w:r>
        <w:r w:rsidR="004D3CF4" w:rsidDel="00612971">
          <w:delText xml:space="preserve"> </w:delText>
        </w:r>
        <w:r w:rsidDel="00612971">
          <w:delText>(r</w:delText>
        </w:r>
        <w:r w:rsidRPr="0068376E" w:rsidDel="00612971">
          <w:rPr>
            <w:vertAlign w:val="subscript"/>
          </w:rPr>
          <w:delText>i</w:delText>
        </w:r>
        <w:r w:rsidDel="00612971">
          <w:delText>-</w:delText>
        </w:r>
        <w:r w:rsidRPr="0068376E" w:rsidDel="00612971">
          <w:delText xml:space="preserve"> </w:delText>
        </w:r>
        <w:r w:rsidRPr="00C8527E" w:rsidDel="00612971">
          <w:delText>ȓ</w:delText>
        </w:r>
        <w:r w:rsidRPr="00C8527E" w:rsidDel="00612971">
          <w:rPr>
            <w:vertAlign w:val="subscript"/>
          </w:rPr>
          <w:delText>u</w:delText>
        </w:r>
        <w:r w:rsidDel="00612971">
          <w:delText>)/|r</w:delText>
        </w:r>
        <w:r w:rsidRPr="0068376E" w:rsidDel="00612971">
          <w:rPr>
            <w:vertAlign w:val="subscript"/>
          </w:rPr>
          <w:delText>i</w:delText>
        </w:r>
        <w:r w:rsidDel="00612971">
          <w:delText>-</w:delText>
        </w:r>
        <w:r w:rsidRPr="0068376E" w:rsidDel="00612971">
          <w:delText xml:space="preserve"> </w:delText>
        </w:r>
        <w:r w:rsidRPr="00C8527E" w:rsidDel="00612971">
          <w:delText>ȓ</w:delText>
        </w:r>
        <w:r w:rsidRPr="00C8527E" w:rsidDel="00612971">
          <w:rPr>
            <w:vertAlign w:val="subscript"/>
          </w:rPr>
          <w:delText>u</w:delText>
        </w:r>
        <w:r w:rsidDel="00612971">
          <w:delText xml:space="preserve">| i Δr = </w:delText>
        </w:r>
        <w:r w:rsidRPr="00C8527E" w:rsidDel="00612971">
          <w:delText>ȓ</w:delText>
        </w:r>
        <w:r w:rsidRPr="00C8527E" w:rsidDel="00612971">
          <w:rPr>
            <w:vertAlign w:val="subscript"/>
          </w:rPr>
          <w:delText>u</w:delText>
        </w:r>
        <w:r w:rsidDel="00612971">
          <w:delText xml:space="preserve"> -r</w:delText>
        </w:r>
        <w:r w:rsidRPr="0068376E" w:rsidDel="00612971">
          <w:rPr>
            <w:vertAlign w:val="subscript"/>
          </w:rPr>
          <w:delText>u</w:delText>
        </w:r>
        <w:r w:rsidDel="00612971">
          <w:delText>, tada je aproksimacija r</w:delText>
        </w:r>
        <w:r w:rsidR="00D2652D" w:rsidDel="00612971">
          <w:delText>a</w:delText>
        </w:r>
        <w:r w:rsidDel="00612971">
          <w:delText>stojanj</w:delText>
        </w:r>
        <w:r w:rsidR="00D2652D" w:rsidDel="00612971">
          <w:delText>a</w:delText>
        </w:r>
        <w:r w:rsidDel="00612971">
          <w:delText>: Δρ = ῤ</w:delText>
        </w:r>
        <w:r w:rsidRPr="0068376E" w:rsidDel="00612971">
          <w:rPr>
            <w:vertAlign w:val="subscript"/>
          </w:rPr>
          <w:delText>i</w:delText>
        </w:r>
        <w:r w:rsidDel="00612971">
          <w:delText xml:space="preserve"> - ρi </w:delText>
        </w:r>
      </w:del>
      <m:oMath>
        <m:r>
          <w:del w:id="1680" w:author="leksandar komazec" w:date="2022-08-30T23:56:00Z">
            <w:rPr>
              <w:rFonts w:ascii="Cambria Math" w:hAnsi="Cambria Math"/>
            </w:rPr>
            <m:t>≅</m:t>
          </w:del>
        </m:r>
      </m:oMath>
      <w:del w:id="1681" w:author="leksandar komazec" w:date="2022-08-30T23:56:00Z">
        <w:r w:rsidDel="00612971">
          <w:delText xml:space="preserve"> </w:delText>
        </w:r>
      </w:del>
      <m:oMath>
        <m:sSub>
          <m:sSubPr>
            <m:ctrlPr>
              <w:del w:id="1682" w:author="leksandar komazec" w:date="2022-08-30T23:56:00Z">
                <w:rPr>
                  <w:rFonts w:ascii="Cambria Math" w:hAnsi="Cambria Math"/>
                  <w:i/>
                </w:rPr>
              </w:del>
            </m:ctrlPr>
          </m:sSubPr>
          <m:e>
            <m:r>
              <w:del w:id="1683" w:author="leksandar komazec" w:date="2022-08-30T23:56:00Z">
                <w:rPr>
                  <w:rFonts w:ascii="Cambria Math" w:hAnsi="Cambria Math"/>
                </w:rPr>
                <m:t>Ĵ</m:t>
              </w:del>
            </m:r>
          </m:e>
          <m:sub>
            <m:r>
              <w:del w:id="1684" w:author="leksandar komazec" w:date="2022-08-30T23:56:00Z">
                <w:rPr>
                  <w:rFonts w:ascii="Cambria Math" w:hAnsi="Cambria Math"/>
                </w:rPr>
                <m:t>i</m:t>
              </w:del>
            </m:r>
          </m:sub>
        </m:sSub>
      </m:oMath>
      <w:del w:id="1685" w:author="leksandar komazec" w:date="2022-08-30T23:56:00Z">
        <w:r w:rsidDel="00612971">
          <w:delText>·Δr + Δe.</w:delText>
        </w:r>
      </w:del>
    </w:p>
    <w:p w14:paraId="259491BE" w14:textId="768A4726" w:rsidR="00663BEB" w:rsidDel="00612971" w:rsidRDefault="00663BEB">
      <w:pPr>
        <w:spacing w:after="120" w:afterAutospacing="0"/>
        <w:ind w:firstLine="567"/>
        <w:rPr>
          <w:del w:id="1686" w:author="leksandar komazec" w:date="2022-08-30T23:56:00Z"/>
        </w:rPr>
      </w:pPr>
      <w:del w:id="1687" w:author="leksandar komazec" w:date="2022-08-30T23:56:00Z">
        <w:r w:rsidDel="00612971">
          <w:delText>Primenom ove aproksimacije na svaki satelit posebno</w:delText>
        </w:r>
        <w:r w:rsidR="004D3CF4" w:rsidDel="00612971">
          <w:delText>, problem se svodi na sistem</w:delText>
        </w:r>
        <w:r w:rsidDel="00612971">
          <w:delText xml:space="preserve"> linea</w:delText>
        </w:r>
        <w:r w:rsidR="00A2125D" w:rsidDel="00612971">
          <w:delText>r</w:delText>
        </w:r>
        <w:r w:rsidDel="00612971">
          <w:delText>nih jed</w:delText>
        </w:r>
        <w:r w:rsidR="00342CE4" w:rsidDel="00612971">
          <w:delText>na</w:delText>
        </w:r>
        <w:r w:rsidR="004D3CF4" w:rsidDel="00612971">
          <w:delText>č</w:delText>
        </w:r>
        <w:r w:rsidR="00342CE4" w:rsidDel="00612971">
          <w:delText>ina, u kome je nepoznata kore</w:delText>
        </w:r>
        <w:r w:rsidDel="00612971">
          <w:delText>kcija pozicije Δr = [Δx Δy].</w:delText>
        </w:r>
      </w:del>
    </w:p>
    <w:p w14:paraId="4FA7DD65" w14:textId="31D87A29" w:rsidR="00177199" w:rsidDel="00612971" w:rsidRDefault="00177199">
      <w:pPr>
        <w:spacing w:after="120" w:afterAutospacing="0"/>
        <w:ind w:firstLine="567"/>
        <w:rPr>
          <w:del w:id="1688" w:author="leksandar komazec" w:date="2022-08-30T23:56:00Z"/>
        </w:rPr>
      </w:pPr>
    </w:p>
    <w:p w14:paraId="75E54E72" w14:textId="3F6410C8" w:rsidR="00663BEB" w:rsidRPr="0096576E" w:rsidDel="00612971" w:rsidRDefault="00663BEB">
      <w:pPr>
        <w:jc w:val="right"/>
        <w:rPr>
          <w:del w:id="1689" w:author="leksandar komazec" w:date="2022-08-30T23:56:00Z"/>
        </w:rPr>
      </w:pPr>
      <w:del w:id="1690" w:author="leksandar komazec" w:date="2022-08-30T23:56:00Z">
        <w:r w:rsidDel="00612971">
          <w:delText>Δρ = J</w:delText>
        </w:r>
        <w:r w:rsidR="004C70EA" w:rsidDel="00612971">
          <w:delText>·</w:delText>
        </w:r>
        <w:r w:rsidDel="00612971">
          <w:delText>Δr</w:delText>
        </w:r>
        <w:r w:rsidR="0096576E" w:rsidDel="00612971">
          <w:delText xml:space="preserve"> </w:delText>
        </w:r>
        <w:r w:rsidR="0096576E" w:rsidDel="00612971">
          <w:tab/>
        </w:r>
        <w:r w:rsidR="0096576E" w:rsidDel="00612971">
          <w:tab/>
        </w:r>
        <w:r w:rsidR="0096576E" w:rsidDel="00612971">
          <w:tab/>
        </w:r>
        <w:r w:rsidR="0096576E" w:rsidDel="00612971">
          <w:tab/>
        </w:r>
        <w:r w:rsidR="0096576E" w:rsidDel="00612971">
          <w:tab/>
        </w:r>
        <w:r w:rsidR="0096576E" w:rsidDel="00612971">
          <w:tab/>
          <w:delText>(11)</w:delText>
        </w:r>
      </w:del>
    </w:p>
    <w:p w14:paraId="78FF54AF" w14:textId="49D629CE" w:rsidR="00663BEB" w:rsidRPr="0096576E" w:rsidDel="00612971" w:rsidRDefault="00000000">
      <w:pPr>
        <w:jc w:val="right"/>
        <w:rPr>
          <w:del w:id="1691" w:author="leksandar komazec" w:date="2022-08-30T23:56:00Z"/>
        </w:rPr>
      </w:pPr>
      <m:oMath>
        <m:d>
          <m:dPr>
            <m:begChr m:val="["/>
            <m:endChr m:val="]"/>
            <m:ctrlPr>
              <w:del w:id="1692" w:author="leksandar komazec" w:date="2022-08-30T23:56:00Z">
                <w:rPr>
                  <w:rFonts w:ascii="Cambria Math" w:hAnsi="Cambria Math"/>
                  <w:i/>
                </w:rPr>
              </w:del>
            </m:ctrlPr>
          </m:dPr>
          <m:e>
            <m:eqArr>
              <m:eqArrPr>
                <m:ctrlPr>
                  <w:del w:id="1693" w:author="leksandar komazec" w:date="2022-08-30T23:56:00Z">
                    <w:rPr>
                      <w:rFonts w:ascii="Cambria Math" w:hAnsi="Cambria Math"/>
                      <w:i/>
                    </w:rPr>
                  </w:del>
                </m:ctrlPr>
              </m:eqArrPr>
              <m:e>
                <m:m>
                  <m:mPr>
                    <m:mcs>
                      <m:mc>
                        <m:mcPr>
                          <m:count m:val="1"/>
                          <m:mcJc m:val="center"/>
                        </m:mcPr>
                      </m:mc>
                    </m:mcs>
                    <m:ctrlPr>
                      <w:del w:id="1694" w:author="leksandar komazec" w:date="2022-08-30T23:56:00Z">
                        <w:rPr>
                          <w:rFonts w:ascii="Cambria Math" w:hAnsi="Cambria Math"/>
                          <w:i/>
                        </w:rPr>
                      </w:del>
                    </m:ctrlPr>
                  </m:mPr>
                  <m:mr>
                    <m:e>
                      <m:sSub>
                        <m:sSubPr>
                          <m:ctrlPr>
                            <w:del w:id="1695" w:author="leksandar komazec" w:date="2022-08-30T23:56:00Z">
                              <w:rPr>
                                <w:rFonts w:ascii="Cambria Math" w:hAnsi="Cambria Math"/>
                              </w:rPr>
                            </w:del>
                          </m:ctrlPr>
                        </m:sSubPr>
                        <m:e>
                          <m:r>
                            <w:del w:id="1696" w:author="leksandar komazec" w:date="2022-08-30T23:56:00Z">
                              <m:rPr>
                                <m:sty m:val="p"/>
                              </m:rPr>
                              <w:rPr>
                                <w:rFonts w:ascii="Cambria Math" w:hAnsi="Cambria Math"/>
                              </w:rPr>
                              <m:t>Δρ</m:t>
                            </w:del>
                          </m:r>
                        </m:e>
                        <m:sub>
                          <m:r>
                            <w:del w:id="1697" w:author="leksandar komazec" w:date="2022-08-30T23:56:00Z">
                              <m:rPr>
                                <m:sty m:val="p"/>
                              </m:rPr>
                              <w:rPr>
                                <w:rFonts w:ascii="Cambria Math" w:hAnsi="Cambria Math"/>
                              </w:rPr>
                              <m:t>1</m:t>
                            </w:del>
                          </m:r>
                        </m:sub>
                      </m:sSub>
                    </m:e>
                  </m:mr>
                  <m:mr>
                    <m:e>
                      <m:sSub>
                        <m:sSubPr>
                          <m:ctrlPr>
                            <w:del w:id="1698" w:author="leksandar komazec" w:date="2022-08-30T23:56:00Z">
                              <w:rPr>
                                <w:rFonts w:ascii="Cambria Math" w:hAnsi="Cambria Math"/>
                              </w:rPr>
                            </w:del>
                          </m:ctrlPr>
                        </m:sSubPr>
                        <m:e>
                          <m:r>
                            <w:del w:id="1699" w:author="leksandar komazec" w:date="2022-08-30T23:56:00Z">
                              <m:rPr>
                                <m:sty m:val="p"/>
                              </m:rPr>
                              <w:rPr>
                                <w:rFonts w:ascii="Cambria Math" w:hAnsi="Cambria Math"/>
                              </w:rPr>
                              <m:t>Δρ</m:t>
                            </w:del>
                          </m:r>
                        </m:e>
                        <m:sub>
                          <m:r>
                            <w:del w:id="1700" w:author="leksandar komazec" w:date="2022-08-30T23:56:00Z">
                              <m:rPr>
                                <m:sty m:val="p"/>
                              </m:rPr>
                              <w:rPr>
                                <w:rFonts w:ascii="Cambria Math" w:hAnsi="Cambria Math"/>
                              </w:rPr>
                              <m:t>2</m:t>
                            </w:del>
                          </m:r>
                        </m:sub>
                      </m:sSub>
                    </m:e>
                  </m:mr>
                  <m:mr>
                    <m:e>
                      <m:sSub>
                        <m:sSubPr>
                          <m:ctrlPr>
                            <w:del w:id="1701" w:author="leksandar komazec" w:date="2022-08-30T23:56:00Z">
                              <w:rPr>
                                <w:rFonts w:ascii="Cambria Math" w:hAnsi="Cambria Math"/>
                              </w:rPr>
                            </w:del>
                          </m:ctrlPr>
                        </m:sSubPr>
                        <m:e>
                          <m:r>
                            <w:del w:id="1702" w:author="leksandar komazec" w:date="2022-08-30T23:56:00Z">
                              <m:rPr>
                                <m:sty m:val="p"/>
                              </m:rPr>
                              <w:rPr>
                                <w:rFonts w:ascii="Cambria Math" w:hAnsi="Cambria Math"/>
                              </w:rPr>
                              <m:t>Δρ</m:t>
                            </w:del>
                          </m:r>
                        </m:e>
                        <m:sub>
                          <m:r>
                            <w:del w:id="1703" w:author="leksandar komazec" w:date="2022-08-30T23:56:00Z">
                              <m:rPr>
                                <m:sty m:val="p"/>
                              </m:rPr>
                              <w:rPr>
                                <w:rFonts w:ascii="Cambria Math" w:hAnsi="Cambria Math"/>
                              </w:rPr>
                              <m:t>3</m:t>
                            </w:del>
                          </m:r>
                        </m:sub>
                      </m:sSub>
                    </m:e>
                  </m:mr>
                </m:m>
              </m:e>
              <m:e>
                <m:r>
                  <w:del w:id="1704" w:author="leksandar komazec" w:date="2022-08-30T23:56:00Z">
                    <w:rPr>
                      <w:rFonts w:ascii="Cambria Math" w:hAnsi="Cambria Math"/>
                    </w:rPr>
                    <m:t>…</m:t>
                  </w:del>
                </m:r>
                <m:ctrlPr>
                  <w:del w:id="1705" w:author="leksandar komazec" w:date="2022-08-30T23:56:00Z">
                    <w:rPr>
                      <w:rFonts w:ascii="Cambria Math" w:eastAsia="Cambria Math" w:hAnsi="Cambria Math" w:cs="Cambria Math"/>
                      <w:i/>
                    </w:rPr>
                  </w:del>
                </m:ctrlPr>
              </m:e>
              <m:e>
                <m:sSub>
                  <m:sSubPr>
                    <m:ctrlPr>
                      <w:del w:id="1706" w:author="leksandar komazec" w:date="2022-08-30T23:56:00Z">
                        <w:rPr>
                          <w:rFonts w:ascii="Cambria Math" w:hAnsi="Cambria Math"/>
                        </w:rPr>
                      </w:del>
                    </m:ctrlPr>
                  </m:sSubPr>
                  <m:e>
                    <m:r>
                      <w:del w:id="1707" w:author="leksandar komazec" w:date="2022-08-30T23:56:00Z">
                        <m:rPr>
                          <m:sty m:val="p"/>
                        </m:rPr>
                        <w:rPr>
                          <w:rFonts w:ascii="Cambria Math" w:hAnsi="Cambria Math"/>
                        </w:rPr>
                        <m:t>Δρ</m:t>
                      </w:del>
                    </m:r>
                  </m:e>
                  <m:sub>
                    <m:r>
                      <w:del w:id="1708" w:author="leksandar komazec" w:date="2022-08-30T23:56:00Z">
                        <m:rPr>
                          <m:sty m:val="p"/>
                        </m:rPr>
                        <w:rPr>
                          <w:rFonts w:ascii="Cambria Math" w:hAnsi="Cambria Math"/>
                        </w:rPr>
                        <m:t>n</m:t>
                      </w:del>
                    </m:r>
                  </m:sub>
                </m:sSub>
              </m:e>
            </m:eqArr>
          </m:e>
        </m:d>
      </m:oMath>
      <w:del w:id="1709" w:author="leksandar komazec" w:date="2022-08-30T23:56:00Z">
        <w:r w:rsidR="00663BEB" w:rsidDel="00612971">
          <w:delText xml:space="preserve">  = </w:delText>
        </w:r>
      </w:del>
      <m:oMath>
        <m:d>
          <m:dPr>
            <m:begChr m:val="["/>
            <m:endChr m:val="]"/>
            <m:ctrlPr>
              <w:del w:id="1710" w:author="leksandar komazec" w:date="2022-08-30T23:56:00Z">
                <w:rPr>
                  <w:rFonts w:ascii="Cambria Math" w:hAnsi="Cambria Math"/>
                  <w:i/>
                </w:rPr>
              </w:del>
            </m:ctrlPr>
          </m:dPr>
          <m:e>
            <m:eqArr>
              <m:eqArrPr>
                <m:ctrlPr>
                  <w:del w:id="1711" w:author="leksandar komazec" w:date="2022-08-30T23:56:00Z">
                    <w:rPr>
                      <w:rFonts w:ascii="Cambria Math" w:hAnsi="Cambria Math"/>
                      <w:i/>
                    </w:rPr>
                  </w:del>
                </m:ctrlPr>
              </m:eqArrPr>
              <m:e>
                <m:m>
                  <m:mPr>
                    <m:mcs>
                      <m:mc>
                        <m:mcPr>
                          <m:count m:val="2"/>
                          <m:mcJc m:val="center"/>
                        </m:mcPr>
                      </m:mc>
                    </m:mcs>
                    <m:ctrlPr>
                      <w:del w:id="1712" w:author="leksandar komazec" w:date="2022-08-30T23:56:00Z">
                        <w:rPr>
                          <w:rFonts w:ascii="Cambria Math" w:hAnsi="Cambria Math"/>
                          <w:i/>
                        </w:rPr>
                      </w:del>
                    </m:ctrlPr>
                  </m:mPr>
                  <m:mr>
                    <m:e>
                      <m:sSub>
                        <m:sSubPr>
                          <m:ctrlPr>
                            <w:del w:id="1713" w:author="leksandar komazec" w:date="2022-08-30T23:56:00Z">
                              <w:rPr>
                                <w:rFonts w:ascii="Cambria Math" w:hAnsi="Cambria Math"/>
                                <w:i/>
                              </w:rPr>
                            </w:del>
                          </m:ctrlPr>
                        </m:sSubPr>
                        <m:e>
                          <m:r>
                            <w:del w:id="1714" w:author="leksandar komazec" w:date="2022-08-30T23:56:00Z">
                              <w:rPr>
                                <w:rFonts w:ascii="Cambria Math" w:hAnsi="Cambria Math"/>
                              </w:rPr>
                              <m:t>Ĵ</m:t>
                            </w:del>
                          </m:r>
                        </m:e>
                        <m:sub>
                          <m:r>
                            <w:del w:id="1715" w:author="leksandar komazec" w:date="2022-08-30T23:56:00Z">
                              <w:rPr>
                                <w:rFonts w:ascii="Cambria Math" w:hAnsi="Cambria Math"/>
                              </w:rPr>
                              <m:t>1x</m:t>
                            </w:del>
                          </m:r>
                        </m:sub>
                      </m:sSub>
                    </m:e>
                    <m:e>
                      <m:sSub>
                        <m:sSubPr>
                          <m:ctrlPr>
                            <w:del w:id="1716" w:author="leksandar komazec" w:date="2022-08-30T23:56:00Z">
                              <w:rPr>
                                <w:rFonts w:ascii="Cambria Math" w:hAnsi="Cambria Math"/>
                                <w:i/>
                              </w:rPr>
                            </w:del>
                          </m:ctrlPr>
                        </m:sSubPr>
                        <m:e>
                          <m:r>
                            <w:del w:id="1717" w:author="leksandar komazec" w:date="2022-08-30T23:56:00Z">
                              <w:rPr>
                                <w:rFonts w:ascii="Cambria Math" w:hAnsi="Cambria Math"/>
                              </w:rPr>
                              <m:t>Ĵ</m:t>
                            </w:del>
                          </m:r>
                        </m:e>
                        <m:sub>
                          <m:r>
                            <w:del w:id="1718" w:author="leksandar komazec" w:date="2022-08-30T23:56:00Z">
                              <w:rPr>
                                <w:rFonts w:ascii="Cambria Math" w:hAnsi="Cambria Math"/>
                              </w:rPr>
                              <m:t>1y</m:t>
                            </w:del>
                          </m:r>
                        </m:sub>
                      </m:sSub>
                    </m:e>
                  </m:mr>
                  <m:mr>
                    <m:e>
                      <m:sSub>
                        <m:sSubPr>
                          <m:ctrlPr>
                            <w:del w:id="1719" w:author="leksandar komazec" w:date="2022-08-30T23:56:00Z">
                              <w:rPr>
                                <w:rFonts w:ascii="Cambria Math" w:hAnsi="Cambria Math"/>
                                <w:i/>
                              </w:rPr>
                            </w:del>
                          </m:ctrlPr>
                        </m:sSubPr>
                        <m:e>
                          <m:r>
                            <w:del w:id="1720" w:author="leksandar komazec" w:date="2022-08-30T23:56:00Z">
                              <w:rPr>
                                <w:rFonts w:ascii="Cambria Math" w:hAnsi="Cambria Math"/>
                              </w:rPr>
                              <m:t>Ĵ</m:t>
                            </w:del>
                          </m:r>
                        </m:e>
                        <m:sub>
                          <m:r>
                            <w:del w:id="1721" w:author="leksandar komazec" w:date="2022-08-30T23:56:00Z">
                              <w:rPr>
                                <w:rFonts w:ascii="Cambria Math" w:hAnsi="Cambria Math"/>
                              </w:rPr>
                              <m:t>2x</m:t>
                            </w:del>
                          </m:r>
                        </m:sub>
                      </m:sSub>
                    </m:e>
                    <m:e>
                      <m:sSub>
                        <m:sSubPr>
                          <m:ctrlPr>
                            <w:del w:id="1722" w:author="leksandar komazec" w:date="2022-08-30T23:56:00Z">
                              <w:rPr>
                                <w:rFonts w:ascii="Cambria Math" w:hAnsi="Cambria Math"/>
                                <w:i/>
                              </w:rPr>
                            </w:del>
                          </m:ctrlPr>
                        </m:sSubPr>
                        <m:e>
                          <m:r>
                            <w:del w:id="1723" w:author="leksandar komazec" w:date="2022-08-30T23:56:00Z">
                              <w:rPr>
                                <w:rFonts w:ascii="Cambria Math" w:hAnsi="Cambria Math"/>
                              </w:rPr>
                              <m:t>Ĵ</m:t>
                            </w:del>
                          </m:r>
                        </m:e>
                        <m:sub>
                          <m:r>
                            <w:del w:id="1724" w:author="leksandar komazec" w:date="2022-08-30T23:56:00Z">
                              <w:rPr>
                                <w:rFonts w:ascii="Cambria Math" w:hAnsi="Cambria Math"/>
                              </w:rPr>
                              <m:t>2y</m:t>
                            </w:del>
                          </m:r>
                        </m:sub>
                      </m:sSub>
                    </m:e>
                  </m:mr>
                  <m:mr>
                    <m:e>
                      <m:sSub>
                        <m:sSubPr>
                          <m:ctrlPr>
                            <w:del w:id="1725" w:author="leksandar komazec" w:date="2022-08-30T23:56:00Z">
                              <w:rPr>
                                <w:rFonts w:ascii="Cambria Math" w:hAnsi="Cambria Math"/>
                                <w:i/>
                              </w:rPr>
                            </w:del>
                          </m:ctrlPr>
                        </m:sSubPr>
                        <m:e>
                          <m:r>
                            <w:del w:id="1726" w:author="leksandar komazec" w:date="2022-08-30T23:56:00Z">
                              <w:rPr>
                                <w:rFonts w:ascii="Cambria Math" w:hAnsi="Cambria Math"/>
                              </w:rPr>
                              <m:t>Ĵ</m:t>
                            </w:del>
                          </m:r>
                        </m:e>
                        <m:sub>
                          <m:r>
                            <w:del w:id="1727" w:author="leksandar komazec" w:date="2022-08-30T23:56:00Z">
                              <w:rPr>
                                <w:rFonts w:ascii="Cambria Math" w:hAnsi="Cambria Math"/>
                              </w:rPr>
                              <m:t>3x</m:t>
                            </w:del>
                          </m:r>
                        </m:sub>
                      </m:sSub>
                    </m:e>
                    <m:e>
                      <m:sSub>
                        <m:sSubPr>
                          <m:ctrlPr>
                            <w:del w:id="1728" w:author="leksandar komazec" w:date="2022-08-30T23:56:00Z">
                              <w:rPr>
                                <w:rFonts w:ascii="Cambria Math" w:hAnsi="Cambria Math"/>
                                <w:i/>
                              </w:rPr>
                            </w:del>
                          </m:ctrlPr>
                        </m:sSubPr>
                        <m:e>
                          <m:r>
                            <w:del w:id="1729" w:author="leksandar komazec" w:date="2022-08-30T23:56:00Z">
                              <w:rPr>
                                <w:rFonts w:ascii="Cambria Math" w:hAnsi="Cambria Math"/>
                              </w:rPr>
                              <m:t>Ĵ</m:t>
                            </w:del>
                          </m:r>
                        </m:e>
                        <m:sub>
                          <m:r>
                            <w:del w:id="1730" w:author="leksandar komazec" w:date="2022-08-30T23:56:00Z">
                              <w:rPr>
                                <w:rFonts w:ascii="Cambria Math" w:hAnsi="Cambria Math"/>
                              </w:rPr>
                              <m:t>3y</m:t>
                            </w:del>
                          </m:r>
                        </m:sub>
                      </m:sSub>
                    </m:e>
                  </m:mr>
                </m:m>
              </m:e>
              <m:e>
                <m:m>
                  <m:mPr>
                    <m:mcs>
                      <m:mc>
                        <m:mcPr>
                          <m:count m:val="2"/>
                          <m:mcJc m:val="center"/>
                        </m:mcPr>
                      </m:mc>
                    </m:mcs>
                    <m:ctrlPr>
                      <w:del w:id="1731" w:author="leksandar komazec" w:date="2022-08-30T23:56:00Z">
                        <w:rPr>
                          <w:rFonts w:ascii="Cambria Math" w:hAnsi="Cambria Math"/>
                          <w:i/>
                        </w:rPr>
                      </w:del>
                    </m:ctrlPr>
                  </m:mPr>
                  <m:mr>
                    <m:e>
                      <m:r>
                        <w:del w:id="1732" w:author="leksandar komazec" w:date="2022-08-30T23:56:00Z">
                          <w:rPr>
                            <w:rFonts w:ascii="Cambria Math" w:hAnsi="Cambria Math"/>
                          </w:rPr>
                          <m:t>…</m:t>
                        </w:del>
                      </m:r>
                    </m:e>
                    <m:e>
                      <m:r>
                        <w:del w:id="1733" w:author="leksandar komazec" w:date="2022-08-30T23:56:00Z">
                          <w:rPr>
                            <w:rFonts w:ascii="Cambria Math" w:hAnsi="Cambria Math"/>
                          </w:rPr>
                          <m:t>…</m:t>
                        </w:del>
                      </m:r>
                    </m:e>
                  </m:mr>
                  <m:mr>
                    <m:e>
                      <m:sSub>
                        <m:sSubPr>
                          <m:ctrlPr>
                            <w:del w:id="1734" w:author="leksandar komazec" w:date="2022-08-30T23:56:00Z">
                              <w:rPr>
                                <w:rFonts w:ascii="Cambria Math" w:hAnsi="Cambria Math"/>
                                <w:i/>
                              </w:rPr>
                            </w:del>
                          </m:ctrlPr>
                        </m:sSubPr>
                        <m:e>
                          <m:r>
                            <w:del w:id="1735" w:author="leksandar komazec" w:date="2022-08-30T23:56:00Z">
                              <w:rPr>
                                <w:rFonts w:ascii="Cambria Math" w:hAnsi="Cambria Math"/>
                              </w:rPr>
                              <m:t>Ĵ</m:t>
                            </w:del>
                          </m:r>
                        </m:e>
                        <m:sub>
                          <m:r>
                            <w:del w:id="1736" w:author="leksandar komazec" w:date="2022-08-30T23:56:00Z">
                              <w:rPr>
                                <w:rFonts w:ascii="Cambria Math" w:hAnsi="Cambria Math"/>
                              </w:rPr>
                              <m:t>nx</m:t>
                            </w:del>
                          </m:r>
                        </m:sub>
                      </m:sSub>
                    </m:e>
                    <m:e>
                      <m:sSub>
                        <m:sSubPr>
                          <m:ctrlPr>
                            <w:del w:id="1737" w:author="leksandar komazec" w:date="2022-08-30T23:56:00Z">
                              <w:rPr>
                                <w:rFonts w:ascii="Cambria Math" w:hAnsi="Cambria Math"/>
                                <w:i/>
                              </w:rPr>
                            </w:del>
                          </m:ctrlPr>
                        </m:sSubPr>
                        <m:e>
                          <m:r>
                            <w:del w:id="1738" w:author="leksandar komazec" w:date="2022-08-30T23:56:00Z">
                              <w:rPr>
                                <w:rFonts w:ascii="Cambria Math" w:hAnsi="Cambria Math"/>
                              </w:rPr>
                              <m:t>Ĵ</m:t>
                            </w:del>
                          </m:r>
                        </m:e>
                        <m:sub>
                          <m:r>
                            <w:del w:id="1739" w:author="leksandar komazec" w:date="2022-08-30T23:56:00Z">
                              <w:rPr>
                                <w:rFonts w:ascii="Cambria Math" w:hAnsi="Cambria Math"/>
                              </w:rPr>
                              <m:t>ny</m:t>
                            </w:del>
                          </m:r>
                        </m:sub>
                      </m:sSub>
                    </m:e>
                  </m:mr>
                </m:m>
              </m:e>
            </m:eqArr>
          </m:e>
        </m:d>
        <m:d>
          <m:dPr>
            <m:begChr m:val="["/>
            <m:endChr m:val="]"/>
            <m:ctrlPr>
              <w:del w:id="1740" w:author="leksandar komazec" w:date="2022-08-30T23:56:00Z">
                <w:rPr>
                  <w:rFonts w:ascii="Cambria Math" w:hAnsi="Cambria Math"/>
                  <w:i/>
                </w:rPr>
              </w:del>
            </m:ctrlPr>
          </m:dPr>
          <m:e>
            <m:m>
              <m:mPr>
                <m:mcs>
                  <m:mc>
                    <m:mcPr>
                      <m:count m:val="1"/>
                      <m:mcJc m:val="center"/>
                    </m:mcPr>
                  </m:mc>
                </m:mcs>
                <m:ctrlPr>
                  <w:del w:id="1741" w:author="leksandar komazec" w:date="2022-08-30T23:56:00Z">
                    <w:rPr>
                      <w:rFonts w:ascii="Cambria Math" w:hAnsi="Cambria Math"/>
                      <w:i/>
                    </w:rPr>
                  </w:del>
                </m:ctrlPr>
              </m:mPr>
              <m:mr>
                <m:e>
                  <m:r>
                    <w:del w:id="1742" w:author="leksandar komazec" w:date="2022-08-30T23:56:00Z">
                      <m:rPr>
                        <m:sty m:val="p"/>
                      </m:rPr>
                      <w:rPr>
                        <w:rFonts w:ascii="Cambria Math" w:hAnsi="Cambria Math"/>
                      </w:rPr>
                      <m:t>Δx</m:t>
                    </w:del>
                  </m:r>
                </m:e>
              </m:mr>
              <m:mr>
                <m:e>
                  <m:r>
                    <w:del w:id="1743" w:author="leksandar komazec" w:date="2022-08-30T23:56:00Z">
                      <m:rPr>
                        <m:sty m:val="p"/>
                      </m:rPr>
                      <w:rPr>
                        <w:rFonts w:ascii="Cambria Math" w:hAnsi="Cambria Math"/>
                      </w:rPr>
                      <m:t>Δy</m:t>
                    </w:del>
                  </m:r>
                </m:e>
              </m:mr>
            </m:m>
          </m:e>
        </m:d>
      </m:oMath>
      <w:del w:id="1744" w:author="leksandar komazec" w:date="2022-08-30T23:56:00Z">
        <w:r w:rsidR="00663BEB" w:rsidDel="00612971">
          <w:tab/>
        </w:r>
        <w:r w:rsidR="0096576E" w:rsidDel="00612971">
          <w:tab/>
        </w:r>
        <w:r w:rsidR="0096576E" w:rsidDel="00612971">
          <w:tab/>
        </w:r>
        <w:r w:rsidR="0096576E" w:rsidDel="00612971">
          <w:tab/>
        </w:r>
        <w:r w:rsidR="0096576E" w:rsidDel="00612971">
          <w:tab/>
          <w:delText>(12)</w:delText>
        </w:r>
      </w:del>
    </w:p>
    <w:p w14:paraId="7660C5B7" w14:textId="5DDEA8C9" w:rsidR="00663BEB" w:rsidDel="00612971" w:rsidRDefault="00663BEB">
      <w:pPr>
        <w:spacing w:after="120" w:afterAutospacing="0"/>
        <w:ind w:firstLine="567"/>
        <w:rPr>
          <w:del w:id="1745" w:author="leksandar komazec" w:date="2022-08-30T23:56:00Z"/>
        </w:rPr>
      </w:pPr>
      <w:del w:id="1746" w:author="leksandar komazec" w:date="2022-08-30T23:56:00Z">
        <w:r w:rsidDel="00612971">
          <w:delText>Ukoliko je nesigurnost σ</w:delText>
        </w:r>
        <w:r w:rsidRPr="004C70EA" w:rsidDel="00612971">
          <w:rPr>
            <w:vertAlign w:val="subscript"/>
          </w:rPr>
          <w:delText>i</w:delText>
        </w:r>
        <w:r w:rsidDel="00612971">
          <w:delText xml:space="preserve"> dostupna za svako ra</w:delText>
        </w:r>
        <w:r w:rsidR="004D3CF4" w:rsidDel="00612971">
          <w:delText>stojanje, sistem je tada pod uticajem tež</w:delText>
        </w:r>
        <w:r w:rsidDel="00612971">
          <w:delText>ina W= diag{1/(1+</w:delText>
        </w:r>
        <w:r w:rsidRPr="00044BA4" w:rsidDel="00612971">
          <w:delText xml:space="preserve"> </w:delText>
        </w:r>
        <w:r w:rsidDel="00612971">
          <w:delText>σi</w:delText>
        </w:r>
        <w:r w:rsidRPr="00044BA4" w:rsidDel="00612971">
          <w:rPr>
            <w:vertAlign w:val="superscript"/>
          </w:rPr>
          <w:delText>2</w:delText>
        </w:r>
        <w:r w:rsidDel="00612971">
          <w:delText>)} , i njegovo re</w:delText>
        </w:r>
        <w:r w:rsidR="004D3CF4" w:rsidDel="00612971">
          <w:delText>šenje je tada:</w:delText>
        </w:r>
      </w:del>
    </w:p>
    <w:p w14:paraId="798DFF54" w14:textId="41FE1E62" w:rsidR="00177199" w:rsidDel="00612971" w:rsidRDefault="00177199">
      <w:pPr>
        <w:spacing w:after="120" w:afterAutospacing="0"/>
        <w:ind w:firstLine="567"/>
        <w:rPr>
          <w:del w:id="1747" w:author="leksandar komazec" w:date="2022-08-30T23:56:00Z"/>
        </w:rPr>
      </w:pPr>
    </w:p>
    <w:p w14:paraId="5789317A" w14:textId="06EDE14C" w:rsidR="00663BEB" w:rsidRPr="0096576E" w:rsidDel="00612971" w:rsidRDefault="00663BEB">
      <w:pPr>
        <w:spacing w:after="120" w:afterAutospacing="0"/>
        <w:ind w:firstLine="567"/>
        <w:jc w:val="right"/>
        <w:rPr>
          <w:del w:id="1748" w:author="leksandar komazec" w:date="2022-08-30T23:56:00Z"/>
        </w:rPr>
      </w:pPr>
      <m:oMath>
        <m:r>
          <w:del w:id="1749" w:author="leksandar komazec" w:date="2022-08-30T23:56:00Z">
            <m:rPr>
              <m:sty m:val="p"/>
            </m:rPr>
            <w:rPr>
              <w:rFonts w:ascii="Cambria Math" w:hAnsi="Cambria Math"/>
            </w:rPr>
            <m:t xml:space="preserve">Δr </m:t>
          </w:del>
        </m:r>
      </m:oMath>
      <w:del w:id="1750" w:author="leksandar komazec" w:date="2022-08-30T23:56:00Z">
        <w:r w:rsidDel="00612971">
          <w:delText>= (J</w:delText>
        </w:r>
        <w:r w:rsidRPr="00C8527E" w:rsidDel="00612971">
          <w:rPr>
            <w:vertAlign w:val="superscript"/>
          </w:rPr>
          <w:delText>T</w:delText>
        </w:r>
        <w:r w:rsidDel="00612971">
          <w:delText>WJ)</w:delText>
        </w:r>
        <w:r w:rsidRPr="00C8527E" w:rsidDel="00612971">
          <w:rPr>
            <w:vertAlign w:val="superscript"/>
          </w:rPr>
          <w:delText>-1</w:delText>
        </w:r>
        <w:r w:rsidDel="00612971">
          <w:delText>J</w:delText>
        </w:r>
        <w:r w:rsidRPr="00C8527E" w:rsidDel="00612971">
          <w:rPr>
            <w:vertAlign w:val="superscript"/>
          </w:rPr>
          <w:delText>T</w:delText>
        </w:r>
        <w:r w:rsidDel="00612971">
          <w:delText>W</w:delText>
        </w:r>
        <w:r w:rsidRPr="00C8527E" w:rsidDel="00612971">
          <w:delText xml:space="preserve"> </w:delText>
        </w:r>
        <w:r w:rsidDel="00612971">
          <w:delText>Δρ</w:delText>
        </w:r>
        <w:r w:rsidR="0096576E" w:rsidDel="00612971">
          <w:delText xml:space="preserve">   </w:delText>
        </w:r>
        <w:r w:rsidR="0096576E" w:rsidDel="00612971">
          <w:tab/>
        </w:r>
        <w:r w:rsidR="0096576E" w:rsidDel="00612971">
          <w:tab/>
        </w:r>
        <w:r w:rsidR="0096576E" w:rsidDel="00612971">
          <w:tab/>
        </w:r>
        <w:r w:rsidR="0096576E" w:rsidDel="00612971">
          <w:tab/>
        </w:r>
        <w:r w:rsidR="0096576E" w:rsidDel="00612971">
          <w:tab/>
          <w:delText>(13)</w:delText>
        </w:r>
      </w:del>
    </w:p>
    <w:p w14:paraId="453BE7D1" w14:textId="6EE8E11F" w:rsidR="00663BEB" w:rsidRPr="00DE183F" w:rsidDel="00612971" w:rsidRDefault="00663BEB">
      <w:pPr>
        <w:spacing w:after="120" w:afterAutospacing="0"/>
        <w:ind w:firstLine="567"/>
        <w:rPr>
          <w:del w:id="1751" w:author="leksandar komazec" w:date="2022-08-30T23:56:00Z"/>
        </w:rPr>
      </w:pPr>
    </w:p>
    <w:p w14:paraId="2639163E" w14:textId="5A5A572A" w:rsidR="00663BEB" w:rsidDel="00612971" w:rsidRDefault="00663BEB">
      <w:pPr>
        <w:spacing w:after="120" w:afterAutospacing="0"/>
        <w:ind w:firstLine="567"/>
        <w:rPr>
          <w:del w:id="1752" w:author="leksandar komazec" w:date="2022-08-30T23:56:00Z"/>
          <w:b/>
          <w:sz w:val="28"/>
        </w:rPr>
      </w:pPr>
      <w:del w:id="1753" w:author="leksandar komazec" w:date="2022-08-30T23:56:00Z">
        <w:r w:rsidRPr="00DE183F" w:rsidDel="00612971">
          <w:delText>Nakon svake iteracije, korekcije</w:delText>
        </w:r>
        <w:r w:rsidRPr="00DE183F" w:rsidDel="00612971">
          <w:rPr>
            <w:b/>
          </w:rPr>
          <w:delText xml:space="preserve"> </w:delText>
        </w:r>
      </w:del>
      <m:oMath>
        <m:r>
          <w:del w:id="1754" w:author="leksandar komazec" w:date="2022-08-30T23:56:00Z">
            <m:rPr>
              <m:sty m:val="p"/>
            </m:rPr>
            <w:rPr>
              <w:rFonts w:ascii="Cambria Math" w:hAnsi="Cambria Math"/>
            </w:rPr>
            <m:t>Δx</m:t>
          </w:del>
        </m:r>
      </m:oMath>
      <w:del w:id="1755" w:author="leksandar komazec" w:date="2022-08-30T23:56:00Z">
        <w:r w:rsidDel="00612971">
          <w:delText>,</w:delText>
        </w:r>
      </w:del>
      <m:oMath>
        <m:r>
          <w:del w:id="1756" w:author="leksandar komazec" w:date="2022-08-30T23:56:00Z">
            <m:rPr>
              <m:sty m:val="p"/>
            </m:rPr>
            <w:rPr>
              <w:rFonts w:ascii="Cambria Math" w:hAnsi="Cambria Math"/>
            </w:rPr>
            <m:t xml:space="preserve"> Δy</m:t>
          </w:del>
        </m:r>
      </m:oMath>
      <w:del w:id="1757" w:author="leksandar komazec" w:date="2022-08-30T23:56:00Z">
        <w:r w:rsidDel="00612971">
          <w:delText xml:space="preserve"> su dodate na trenutnu procenu pozicije. Postupak staje kada se dostigne zadati nivo korekcije pozicije.</w:delText>
        </w:r>
      </w:del>
    </w:p>
    <w:p w14:paraId="77170FC7" w14:textId="56CEBB9A" w:rsidR="00663BEB" w:rsidDel="00612971" w:rsidRDefault="00663BEB">
      <w:pPr>
        <w:rPr>
          <w:del w:id="1758" w:author="leksandar komazec" w:date="2022-08-30T23:56:00Z"/>
        </w:rPr>
      </w:pPr>
    </w:p>
    <w:p w14:paraId="4AC53B88" w14:textId="53FFD883" w:rsidR="00B20A2C" w:rsidDel="00612971" w:rsidRDefault="00B20A2C">
      <w:pPr>
        <w:rPr>
          <w:del w:id="1759" w:author="leksandar komazec" w:date="2022-08-30T23:56:00Z"/>
        </w:rPr>
      </w:pPr>
    </w:p>
    <w:p w14:paraId="0B899C2A" w14:textId="19220411" w:rsidR="00B20A2C" w:rsidRPr="00663BEB" w:rsidDel="00612971" w:rsidRDefault="00B20A2C">
      <w:pPr>
        <w:rPr>
          <w:del w:id="1760" w:author="leksandar komazec" w:date="2022-08-30T23:56:00Z"/>
        </w:rPr>
      </w:pPr>
    </w:p>
    <w:p w14:paraId="39389CDF" w14:textId="2D22FF90" w:rsidR="00F10DDB" w:rsidDel="00612971" w:rsidRDefault="00F10DDB">
      <w:pPr>
        <w:pStyle w:val="Heading3"/>
        <w:rPr>
          <w:del w:id="1761" w:author="leksandar komazec" w:date="2022-08-30T23:56:00Z"/>
          <w:noProof/>
        </w:rPr>
      </w:pPr>
      <w:bookmarkStart w:id="1762" w:name="_Toc336455884"/>
      <w:bookmarkStart w:id="1763" w:name="_Toc334831973"/>
      <w:del w:id="1764" w:author="leksandar komazec" w:date="2022-08-30T23:56:00Z">
        <w:r w:rsidRPr="000449F1" w:rsidDel="00612971">
          <w:delText>APIT</w:delText>
        </w:r>
        <w:bookmarkEnd w:id="1762"/>
        <w:r w:rsidDel="00612971">
          <w:rPr>
            <w:noProof/>
          </w:rPr>
          <w:delText xml:space="preserve"> </w:delText>
        </w:r>
        <w:bookmarkEnd w:id="1763"/>
      </w:del>
    </w:p>
    <w:p w14:paraId="4BE6F7E5" w14:textId="0CE6FEF8" w:rsidR="00D2652D" w:rsidDel="00612971" w:rsidRDefault="00D2652D">
      <w:pPr>
        <w:spacing w:after="120" w:afterAutospacing="0"/>
        <w:ind w:firstLine="567"/>
        <w:rPr>
          <w:del w:id="1765" w:author="leksandar komazec" w:date="2022-08-30T23:56:00Z"/>
          <w:noProof/>
        </w:rPr>
      </w:pPr>
      <w:del w:id="1766" w:author="leksandar komazec" w:date="2022-08-30T23:56:00Z">
        <w:r w:rsidDel="00612971">
          <w:delText xml:space="preserve">He </w:delText>
        </w:r>
        <w:r w:rsidRPr="00DE1968" w:rsidDel="00612971">
          <w:rPr>
            <w:i/>
          </w:rPr>
          <w:delText>et al.</w:delText>
        </w:r>
        <w:r w:rsidDel="00612971">
          <w:delText xml:space="preserve">[7] je predložio APIT (eng. </w:delText>
        </w:r>
        <w:r w:rsidRPr="000934D6" w:rsidDel="00612971">
          <w:rPr>
            <w:i/>
          </w:rPr>
          <w:delText>Aproximate Point in Triangle</w:delText>
        </w:r>
        <w:r w:rsidDel="00612971">
          <w:delText xml:space="preserve">) algoritam. </w:delText>
        </w:r>
        <w:r w:rsidRPr="00FF085E" w:rsidDel="00612971">
          <w:rPr>
            <w:noProof/>
            <w:sz w:val="28"/>
          </w:rPr>
          <w:delText>APIT</w:delText>
        </w:r>
        <w:r w:rsidDel="00612971">
          <w:rPr>
            <w:noProof/>
          </w:rPr>
          <w:delText xml:space="preserve"> algoritam</w:delText>
        </w:r>
        <w:r w:rsidDel="00612971">
          <w:rPr>
            <w:b/>
            <w:noProof/>
            <w:sz w:val="28"/>
          </w:rPr>
          <w:delText xml:space="preserve"> </w:delText>
        </w:r>
        <w:r w:rsidRPr="00F10DDB" w:rsidDel="00612971">
          <w:rPr>
            <w:noProof/>
          </w:rPr>
          <w:delText>koristi trouglove koji se formiraju oko tri sidra</w:delText>
        </w:r>
        <w:r w:rsidDel="00612971">
          <w:rPr>
            <w:noProof/>
          </w:rPr>
          <w:delText>.</w:delText>
        </w:r>
        <w:r w:rsidRPr="00F10DDB" w:rsidDel="00612971">
          <w:rPr>
            <w:noProof/>
          </w:rPr>
          <w:delText xml:space="preserve"> </w:delText>
        </w:r>
        <w:r w:rsidDel="00612971">
          <w:rPr>
            <w:noProof/>
          </w:rPr>
          <w:delText>Čvor tada odlučuje da li je u tom trouglu na osnovu poređenja snage signala sa svojim susedima [7]</w:delText>
        </w:r>
        <w:r w:rsidRPr="00F10DDB" w:rsidDel="00612971">
          <w:rPr>
            <w:noProof/>
          </w:rPr>
          <w:delText xml:space="preserve">. </w:delText>
        </w:r>
        <w:r w:rsidR="00A2125D" w:rsidRPr="00F10DDB" w:rsidDel="00612971">
          <w:rPr>
            <w:noProof/>
          </w:rPr>
          <w:delText>Kona</w:delText>
        </w:r>
        <w:r w:rsidR="00A2125D" w:rsidDel="00612971">
          <w:rPr>
            <w:noProof/>
          </w:rPr>
          <w:delText>č</w:delText>
        </w:r>
        <w:r w:rsidR="00A2125D" w:rsidRPr="00F10DDB" w:rsidDel="00612971">
          <w:rPr>
            <w:noProof/>
          </w:rPr>
          <w:delText xml:space="preserve">ne </w:delText>
        </w:r>
        <w:r w:rsidRPr="00F10DDB" w:rsidDel="00612971">
          <w:rPr>
            <w:noProof/>
          </w:rPr>
          <w:delText xml:space="preserve">koordinate nepoznatog </w:delText>
        </w:r>
        <w:r w:rsidDel="00612971">
          <w:rPr>
            <w:noProof/>
          </w:rPr>
          <w:delText>čvor</w:delText>
        </w:r>
        <w:r w:rsidRPr="00F10DDB" w:rsidDel="00612971">
          <w:rPr>
            <w:noProof/>
          </w:rPr>
          <w:delText xml:space="preserve">a su tada u tezistu preseka trouglova unutar kojih se nalazi nepoznati </w:delText>
        </w:r>
        <w:r w:rsidDel="00612971">
          <w:rPr>
            <w:noProof/>
          </w:rPr>
          <w:delText>čvor</w:delText>
        </w:r>
        <w:r w:rsidRPr="00F10DDB" w:rsidDel="00612971">
          <w:rPr>
            <w:noProof/>
          </w:rPr>
          <w:delText>.</w:delText>
        </w:r>
        <w:r w:rsidDel="00612971">
          <w:rPr>
            <w:noProof/>
          </w:rPr>
          <w:delText xml:space="preserve"> Slika 2.4.1. ilustruje ovaj proces. Algoritam možemo da podelimo u 4 koraka:</w:delText>
        </w:r>
      </w:del>
    </w:p>
    <w:p w14:paraId="76C0E0B5" w14:textId="14D0327C" w:rsidR="00D2652D" w:rsidDel="00612971" w:rsidRDefault="00D2652D">
      <w:pPr>
        <w:spacing w:after="120" w:afterAutospacing="0"/>
        <w:ind w:firstLine="567"/>
        <w:rPr>
          <w:del w:id="1767" w:author="leksandar komazec" w:date="2022-08-30T23:56:00Z"/>
          <w:noProof/>
        </w:rPr>
      </w:pPr>
    </w:p>
    <w:p w14:paraId="60797BC2" w14:textId="742D94BF" w:rsidR="00D2652D" w:rsidDel="00612971" w:rsidRDefault="00D2652D">
      <w:pPr>
        <w:spacing w:after="120" w:afterAutospacing="0"/>
        <w:ind w:firstLine="567"/>
        <w:rPr>
          <w:del w:id="1768" w:author="leksandar komazec" w:date="2022-08-30T23:56:00Z"/>
          <w:noProof/>
        </w:rPr>
      </w:pPr>
      <w:del w:id="1769" w:author="leksandar komazec" w:date="2022-08-30T23:56:00Z">
        <w:r w:rsidDel="00612971">
          <w:rPr>
            <w:noProof/>
          </w:rPr>
          <w:delText>1. primi pozicije beacona od onih koji su u dometu</w:delText>
        </w:r>
      </w:del>
    </w:p>
    <w:p w14:paraId="2F8DB2FF" w14:textId="517EA207" w:rsidR="00D2652D" w:rsidDel="00612971" w:rsidRDefault="00D2652D">
      <w:pPr>
        <w:spacing w:after="120" w:afterAutospacing="0"/>
        <w:ind w:firstLine="567"/>
        <w:rPr>
          <w:del w:id="1770" w:author="leksandar komazec" w:date="2022-08-30T23:56:00Z"/>
          <w:noProof/>
        </w:rPr>
      </w:pPr>
      <w:del w:id="1771" w:author="leksandar komazec" w:date="2022-08-30T23:56:00Z">
        <w:r w:rsidDel="00612971">
          <w:rPr>
            <w:noProof/>
          </w:rPr>
          <w:delText xml:space="preserve">2. inicijalijalizuj </w:delText>
        </w:r>
        <w:r w:rsidRPr="000129AA" w:rsidDel="00612971">
          <w:rPr>
            <w:i/>
            <w:noProof/>
          </w:rPr>
          <w:delText>inside-set</w:delText>
        </w:r>
        <w:r w:rsidDel="00612971">
          <w:rPr>
            <w:noProof/>
          </w:rPr>
          <w:delText xml:space="preserve"> na prazan</w:delText>
        </w:r>
      </w:del>
    </w:p>
    <w:p w14:paraId="6A189B3A" w14:textId="0F52DEAD" w:rsidR="00D2652D" w:rsidDel="00612971" w:rsidRDefault="00D2652D">
      <w:pPr>
        <w:spacing w:after="120" w:afterAutospacing="0"/>
        <w:ind w:firstLine="567"/>
        <w:rPr>
          <w:del w:id="1772" w:author="leksandar komazec" w:date="2022-08-30T23:56:00Z"/>
          <w:noProof/>
        </w:rPr>
      </w:pPr>
      <w:del w:id="1773" w:author="leksandar komazec" w:date="2022-08-30T23:56:00Z">
        <w:r w:rsidDel="00612971">
          <w:rPr>
            <w:noProof/>
          </w:rPr>
          <w:delText>3. za svaki trougao Ti koje formiraju beaconi, dodaj Ti u</w:delText>
        </w:r>
        <w:r w:rsidRPr="000129AA" w:rsidDel="00612971">
          <w:rPr>
            <w:i/>
            <w:noProof/>
          </w:rPr>
          <w:delText xml:space="preserve"> inside-set</w:delText>
        </w:r>
        <w:r w:rsidDel="00612971">
          <w:rPr>
            <w:noProof/>
          </w:rPr>
          <w:delText xml:space="preserve"> ako je čvor unutar Ti, idi </w:delText>
        </w:r>
        <w:r w:rsidDel="00612971">
          <w:rPr>
            <w:noProof/>
          </w:rPr>
          <w:tab/>
          <w:delText>na korak 4. ako je zadovoljena tačnost unutar</w:delText>
        </w:r>
        <w:r w:rsidRPr="000129AA" w:rsidDel="00612971">
          <w:rPr>
            <w:i/>
            <w:noProof/>
          </w:rPr>
          <w:delText xml:space="preserve"> inside-set</w:delText>
        </w:r>
        <w:r w:rsidDel="00612971">
          <w:rPr>
            <w:noProof/>
          </w:rPr>
          <w:delText>-a</w:delText>
        </w:r>
      </w:del>
    </w:p>
    <w:p w14:paraId="4D0801EC" w14:textId="31424534" w:rsidR="00D2652D" w:rsidRPr="00C1795E" w:rsidDel="00612971" w:rsidRDefault="00D2652D">
      <w:pPr>
        <w:spacing w:after="120" w:afterAutospacing="0"/>
        <w:ind w:firstLine="567"/>
        <w:rPr>
          <w:del w:id="1774" w:author="leksandar komazec" w:date="2022-08-30T23:56:00Z"/>
        </w:rPr>
      </w:pPr>
      <w:del w:id="1775" w:author="leksandar komazec" w:date="2022-08-30T23:56:00Z">
        <w:r w:rsidDel="00612971">
          <w:rPr>
            <w:noProof/>
          </w:rPr>
          <w:delText>4. izračunaj poziciju kao centar mase svih trouglova u unutrašnjem setu.</w:delText>
        </w:r>
        <w:r w:rsidRPr="00166E59" w:rsidDel="00612971">
          <w:rPr>
            <w:b/>
            <w:sz w:val="28"/>
          </w:rPr>
          <w:delText xml:space="preserve"> </w:delText>
        </w:r>
      </w:del>
    </w:p>
    <w:p w14:paraId="473E8C42" w14:textId="5665A578" w:rsidR="004D3CF4" w:rsidRPr="00D2652D" w:rsidDel="00612971" w:rsidRDefault="004D3CF4">
      <w:pPr>
        <w:spacing w:after="120" w:afterAutospacing="0"/>
        <w:ind w:firstLine="567"/>
        <w:rPr>
          <w:del w:id="1776" w:author="leksandar komazec" w:date="2022-08-30T23:56:00Z"/>
        </w:rPr>
      </w:pPr>
    </w:p>
    <w:p w14:paraId="45978B6E" w14:textId="03933670" w:rsidR="00F10DDB" w:rsidDel="00612971" w:rsidRDefault="00F10DDB">
      <w:pPr>
        <w:contextualSpacing/>
        <w:jc w:val="center"/>
        <w:rPr>
          <w:del w:id="1777" w:author="leksandar komazec" w:date="2022-08-30T23:56:00Z"/>
          <w:b/>
          <w:sz w:val="28"/>
        </w:rPr>
      </w:pPr>
      <w:del w:id="1778" w:author="leksandar komazec" w:date="2022-08-30T23:56:00Z">
        <w:r w:rsidDel="00612971">
          <w:rPr>
            <w:b/>
            <w:noProof/>
            <w:sz w:val="28"/>
          </w:rPr>
          <w:drawing>
            <wp:inline distT="0" distB="0" distL="0" distR="0" wp14:anchorId="3B312F8C" wp14:editId="68F9D99C">
              <wp:extent cx="2157696" cy="1838325"/>
              <wp:effectExtent l="19050" t="0" r="0" b="0"/>
              <wp:docPr id="7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srcRect/>
                      <a:stretch>
                        <a:fillRect/>
                      </a:stretch>
                    </pic:blipFill>
                    <pic:spPr bwMode="auto">
                      <a:xfrm>
                        <a:off x="0" y="0"/>
                        <a:ext cx="2158432" cy="1838952"/>
                      </a:xfrm>
                      <a:prstGeom prst="rect">
                        <a:avLst/>
                      </a:prstGeom>
                      <a:noFill/>
                      <a:ln w="9525">
                        <a:noFill/>
                        <a:miter lim="800000"/>
                        <a:headEnd/>
                        <a:tailEnd/>
                      </a:ln>
                    </pic:spPr>
                  </pic:pic>
                </a:graphicData>
              </a:graphic>
            </wp:inline>
          </w:drawing>
        </w:r>
      </w:del>
    </w:p>
    <w:p w14:paraId="61CCD16D" w14:textId="186C0DF8" w:rsidR="00F10DDB" w:rsidDel="00612971" w:rsidRDefault="00087B5A">
      <w:pPr>
        <w:pStyle w:val="Caption"/>
        <w:rPr>
          <w:del w:id="1779" w:author="leksandar komazec" w:date="2022-08-30T23:56:00Z"/>
        </w:rPr>
      </w:pPr>
      <w:bookmarkStart w:id="1780" w:name="_Toc337907809"/>
      <w:del w:id="1781"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1</w:delText>
        </w:r>
        <w:r w:rsidDel="00612971">
          <w:rPr>
            <w:noProof/>
          </w:rPr>
          <w:fldChar w:fldCharType="end"/>
        </w:r>
        <w:r w:rsidDel="00612971">
          <w:delText>.</w:delText>
        </w:r>
        <w:r w:rsidR="00F10DDB" w:rsidRPr="00290417" w:rsidDel="00612971">
          <w:delText xml:space="preserve"> </w:delText>
        </w:r>
        <w:r w:rsidR="003904F0" w:rsidDel="00612971">
          <w:delText>Ilustracija APIT algoritma</w:delText>
        </w:r>
        <w:bookmarkEnd w:id="1780"/>
      </w:del>
    </w:p>
    <w:p w14:paraId="098B33F8" w14:textId="24070327" w:rsidR="00D2652D" w:rsidDel="00612971" w:rsidRDefault="00D2652D">
      <w:pPr>
        <w:pStyle w:val="Caption"/>
        <w:spacing w:after="120" w:afterAutospacing="0"/>
        <w:ind w:firstLine="567"/>
        <w:jc w:val="both"/>
        <w:rPr>
          <w:del w:id="1782" w:author="leksandar komazec" w:date="2022-08-30T23:56:00Z"/>
        </w:rPr>
      </w:pPr>
      <w:del w:id="1783" w:author="leksandar komazec" w:date="2022-08-30T23:56:00Z">
        <w:r w:rsidRPr="00290417" w:rsidDel="00612971">
          <w:delText xml:space="preserve">Pozicija nepoznatog </w:delText>
        </w:r>
        <w:r w:rsidDel="00612971">
          <w:delText>čvor</w:delText>
        </w:r>
        <w:r w:rsidRPr="00290417" w:rsidDel="00612971">
          <w:delText xml:space="preserve">a se nalazi kao centar mase preseka trouglova beacona za koje se </w:delText>
        </w:r>
        <w:r w:rsidDel="00612971">
          <w:delText>čvor</w:delText>
        </w:r>
        <w:r w:rsidRPr="00290417" w:rsidDel="00612971">
          <w:delText xml:space="preserve"> nalazi unutar </w:delText>
        </w:r>
        <w:r w:rsidDel="00612971">
          <w:delText xml:space="preserve">njih, ovo je ilustrovano na slici 2.4.1. Iako izgleda jednostavno u početku, problem je određivanje pozicije čvora u trouglu eng. </w:delText>
        </w:r>
        <w:r w:rsidRPr="00056907" w:rsidDel="00612971">
          <w:rPr>
            <w:i/>
          </w:rPr>
          <w:delText>Position in Triangle</w:delText>
        </w:r>
        <w:r w:rsidDel="00612971">
          <w:delText xml:space="preserve"> (PIT). Za tri čvora A(x</w:delText>
        </w:r>
        <w:r w:rsidRPr="000129AA" w:rsidDel="00612971">
          <w:rPr>
            <w:vertAlign w:val="subscript"/>
          </w:rPr>
          <w:delText>a</w:delText>
        </w:r>
        <w:r w:rsidDel="00612971">
          <w:delText>, y</w:delText>
        </w:r>
        <w:r w:rsidRPr="000129AA" w:rsidDel="00612971">
          <w:rPr>
            <w:vertAlign w:val="subscript"/>
          </w:rPr>
          <w:delText>a</w:delText>
        </w:r>
        <w:r w:rsidDel="00612971">
          <w:delText>), B(x</w:delText>
        </w:r>
        <w:r w:rsidRPr="000129AA" w:rsidDel="00612971">
          <w:rPr>
            <w:vertAlign w:val="subscript"/>
          </w:rPr>
          <w:delText>b</w:delText>
        </w:r>
        <w:r w:rsidDel="00612971">
          <w:delText>, y</w:delText>
        </w:r>
        <w:r w:rsidRPr="000129AA" w:rsidDel="00612971">
          <w:rPr>
            <w:vertAlign w:val="subscript"/>
          </w:rPr>
          <w:delText>b</w:delText>
        </w:r>
        <w:r w:rsidDel="00612971">
          <w:delText>) i C(x</w:delText>
        </w:r>
        <w:r w:rsidRPr="000129AA" w:rsidDel="00612971">
          <w:rPr>
            <w:vertAlign w:val="subscript"/>
          </w:rPr>
          <w:delText>c</w:delText>
        </w:r>
        <w:r w:rsidDel="00612971">
          <w:delText>, y</w:delText>
        </w:r>
        <w:r w:rsidRPr="000129AA" w:rsidDel="00612971">
          <w:rPr>
            <w:vertAlign w:val="subscript"/>
          </w:rPr>
          <w:delText>c</w:delText>
        </w:r>
        <w:r w:rsidDel="00612971">
          <w:delText>) treba odrediti da li se čvor M nalazi unutar ABC trougla.</w:delText>
        </w:r>
      </w:del>
    </w:p>
    <w:p w14:paraId="3C555DC0" w14:textId="6AAE86E3" w:rsidR="00D2652D" w:rsidDel="00612971" w:rsidRDefault="00D2652D">
      <w:pPr>
        <w:spacing w:after="120" w:afterAutospacing="0"/>
        <w:ind w:firstLine="567"/>
        <w:rPr>
          <w:del w:id="1784" w:author="leksandar komazec" w:date="2022-08-30T23:56:00Z"/>
        </w:rPr>
      </w:pPr>
      <w:del w:id="1785" w:author="leksandar komazec" w:date="2022-08-30T23:56:00Z">
        <w:r w:rsidDel="00612971">
          <w:delText>1. Način</w:delText>
        </w:r>
      </w:del>
    </w:p>
    <w:p w14:paraId="31FA727B" w14:textId="0931805F" w:rsidR="00D2652D" w:rsidDel="00612971" w:rsidRDefault="00D2652D">
      <w:pPr>
        <w:spacing w:after="120" w:afterAutospacing="0"/>
        <w:ind w:firstLine="567"/>
        <w:rPr>
          <w:del w:id="1786" w:author="leksandar komazec" w:date="2022-08-30T23:56:00Z"/>
        </w:rPr>
      </w:pPr>
      <w:del w:id="1787" w:author="leksandar komazec" w:date="2022-08-30T23:56:00Z">
        <w:r w:rsidDel="00612971">
          <w:delText>Ako je M unutar trougla ABC tada kretanje čvora u bilo kom smeru ima za posledicu da nova pozicija mora biti bliža (ili dalja) bar od A, B ili C (Slika 2.4.2).</w:delText>
        </w:r>
      </w:del>
    </w:p>
    <w:p w14:paraId="7006A974" w14:textId="244B72F2" w:rsidR="00F10DDB" w:rsidDel="00612971" w:rsidRDefault="00F10DDB">
      <w:pPr>
        <w:ind w:firstLine="144"/>
        <w:contextualSpacing/>
        <w:jc w:val="center"/>
        <w:rPr>
          <w:del w:id="1788" w:author="leksandar komazec" w:date="2022-08-30T23:56:00Z"/>
        </w:rPr>
      </w:pPr>
      <w:del w:id="1789" w:author="leksandar komazec" w:date="2022-08-30T23:56:00Z">
        <w:r w:rsidDel="00612971">
          <w:rPr>
            <w:noProof/>
          </w:rPr>
          <w:drawing>
            <wp:inline distT="0" distB="0" distL="0" distR="0" wp14:anchorId="541E2803" wp14:editId="23F1DBF9">
              <wp:extent cx="1781175" cy="1371600"/>
              <wp:effectExtent l="1905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781175" cy="1371600"/>
                      </a:xfrm>
                      <a:prstGeom prst="rect">
                        <a:avLst/>
                      </a:prstGeom>
                      <a:noFill/>
                      <a:ln w="9525">
                        <a:noFill/>
                        <a:miter lim="800000"/>
                        <a:headEnd/>
                        <a:tailEnd/>
                      </a:ln>
                    </pic:spPr>
                  </pic:pic>
                </a:graphicData>
              </a:graphic>
            </wp:inline>
          </w:drawing>
        </w:r>
      </w:del>
    </w:p>
    <w:p w14:paraId="4A9FC000" w14:textId="21750E40" w:rsidR="00F10DDB" w:rsidDel="00612971" w:rsidRDefault="00087B5A">
      <w:pPr>
        <w:pStyle w:val="Caption"/>
        <w:rPr>
          <w:del w:id="1790" w:author="leksandar komazec" w:date="2022-08-30T23:56:00Z"/>
        </w:rPr>
      </w:pPr>
      <w:bookmarkStart w:id="1791" w:name="_Toc337907810"/>
      <w:del w:id="1792"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2</w:delText>
        </w:r>
        <w:r w:rsidDel="00612971">
          <w:rPr>
            <w:noProof/>
          </w:rPr>
          <w:fldChar w:fldCharType="end"/>
        </w:r>
        <w:r w:rsidR="003904F0" w:rsidDel="00612971">
          <w:delText>. P</w:delText>
        </w:r>
        <w:r w:rsidR="00F10DDB" w:rsidDel="00612971">
          <w:delText xml:space="preserve">omeranje </w:delText>
        </w:r>
        <w:r w:rsidR="009F0F5F" w:rsidDel="00612971">
          <w:delText>čvor</w:delText>
        </w:r>
        <w:r w:rsidR="00F10DDB" w:rsidDel="00612971">
          <w:delText>a M</w:delText>
        </w:r>
        <w:bookmarkEnd w:id="1791"/>
      </w:del>
    </w:p>
    <w:p w14:paraId="6D959963" w14:textId="64D481B9" w:rsidR="00D2652D" w:rsidDel="00612971" w:rsidRDefault="00D2652D">
      <w:pPr>
        <w:spacing w:after="120" w:afterAutospacing="0"/>
        <w:ind w:firstLine="567"/>
        <w:rPr>
          <w:del w:id="1793" w:author="leksandar komazec" w:date="2022-08-30T23:56:00Z"/>
        </w:rPr>
      </w:pPr>
      <w:del w:id="1794" w:author="leksandar komazec" w:date="2022-08-30T23:56:00Z">
        <w:r w:rsidDel="00612971">
          <w:delText>2. Način</w:delText>
        </w:r>
      </w:del>
    </w:p>
    <w:p w14:paraId="1F2A5F8E" w14:textId="68E310D4" w:rsidR="00D2652D" w:rsidDel="00612971" w:rsidRDefault="00D2652D">
      <w:pPr>
        <w:spacing w:after="120" w:afterAutospacing="0"/>
        <w:ind w:firstLine="567"/>
        <w:rPr>
          <w:del w:id="1795" w:author="leksandar komazec" w:date="2022-08-30T23:56:00Z"/>
        </w:rPr>
      </w:pPr>
      <w:del w:id="1796" w:author="leksandar komazec" w:date="2022-08-30T23:56:00Z">
        <w:r w:rsidDel="00612971">
          <w:delText>Ako je M izvan trougla, kada ga pomerimo u nekom pravcu, tada je položaj čvora M dalji/bliži od sva tri sidra (slika 2.4.3).</w:delText>
        </w:r>
      </w:del>
    </w:p>
    <w:p w14:paraId="37A09657" w14:textId="6A0975F8" w:rsidR="00307724" w:rsidDel="00612971" w:rsidRDefault="00307724">
      <w:pPr>
        <w:spacing w:after="120" w:afterAutospacing="0"/>
        <w:ind w:firstLine="567"/>
        <w:rPr>
          <w:del w:id="1797" w:author="leksandar komazec" w:date="2022-08-30T23:56:00Z"/>
        </w:rPr>
      </w:pPr>
    </w:p>
    <w:p w14:paraId="26B45396" w14:textId="54895644" w:rsidR="00F10DDB" w:rsidDel="00612971" w:rsidRDefault="00F10DDB">
      <w:pPr>
        <w:contextualSpacing/>
        <w:jc w:val="center"/>
        <w:rPr>
          <w:del w:id="1798" w:author="leksandar komazec" w:date="2022-08-30T23:56:00Z"/>
        </w:rPr>
      </w:pPr>
      <w:del w:id="1799" w:author="leksandar komazec" w:date="2022-08-30T23:56:00Z">
        <w:r w:rsidDel="00612971">
          <w:rPr>
            <w:noProof/>
          </w:rPr>
          <w:drawing>
            <wp:inline distT="0" distB="0" distL="0" distR="0" wp14:anchorId="1090B3FB" wp14:editId="1A555377">
              <wp:extent cx="2016484" cy="1331876"/>
              <wp:effectExtent l="19050" t="0" r="2816"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2021259" cy="1335030"/>
                      </a:xfrm>
                      <a:prstGeom prst="rect">
                        <a:avLst/>
                      </a:prstGeom>
                      <a:noFill/>
                      <a:ln w="9525">
                        <a:noFill/>
                        <a:miter lim="800000"/>
                        <a:headEnd/>
                        <a:tailEnd/>
                      </a:ln>
                    </pic:spPr>
                  </pic:pic>
                </a:graphicData>
              </a:graphic>
            </wp:inline>
          </w:drawing>
        </w:r>
      </w:del>
    </w:p>
    <w:p w14:paraId="6EF75C02" w14:textId="141D99DE" w:rsidR="00F10DDB" w:rsidDel="00612971" w:rsidRDefault="00087B5A">
      <w:pPr>
        <w:pStyle w:val="Caption"/>
        <w:rPr>
          <w:del w:id="1800" w:author="leksandar komazec" w:date="2022-08-30T23:56:00Z"/>
        </w:rPr>
      </w:pPr>
      <w:bookmarkStart w:id="1801" w:name="_Toc337907811"/>
      <w:del w:id="1802"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3</w:delText>
        </w:r>
        <w:r w:rsidDel="00612971">
          <w:rPr>
            <w:noProof/>
          </w:rPr>
          <w:fldChar w:fldCharType="end"/>
        </w:r>
        <w:r w:rsidR="00F10DDB" w:rsidDel="00612971">
          <w:delText xml:space="preserve">. </w:delText>
        </w:r>
        <w:r w:rsidR="003154E5" w:rsidDel="00612971">
          <w:delText xml:space="preserve">Čvor </w:delText>
        </w:r>
        <w:r w:rsidR="00F10DDB" w:rsidDel="00612971">
          <w:delText>M izvan trougla</w:delText>
        </w:r>
        <w:bookmarkEnd w:id="1801"/>
      </w:del>
    </w:p>
    <w:p w14:paraId="2291B39C" w14:textId="58380DB3" w:rsidR="00F10DDB" w:rsidDel="00612971" w:rsidRDefault="00F10DDB">
      <w:pPr>
        <w:spacing w:after="120" w:afterAutospacing="0"/>
        <w:ind w:firstLine="567"/>
        <w:rPr>
          <w:del w:id="1803" w:author="leksandar komazec" w:date="2022-08-30T23:56:00Z"/>
        </w:rPr>
      </w:pPr>
      <w:del w:id="1804" w:author="leksandar komazec" w:date="2022-08-30T23:56:00Z">
        <w:r w:rsidDel="00612971">
          <w:delText>Da bi sproveli testiranje</w:delText>
        </w:r>
        <w:r w:rsidR="004D3CF4" w:rsidDel="00612971">
          <w:delText xml:space="preserve"> da li se čvor nalazi unutar trougla</w:delText>
        </w:r>
        <w:r w:rsidDel="00612971">
          <w:delText xml:space="preserve"> bez potrebe za kretanje</w:delText>
        </w:r>
        <w:r w:rsidR="00F5465A" w:rsidDel="00612971">
          <w:delText xml:space="preserve">m </w:delText>
        </w:r>
        <w:r w:rsidR="009F0F5F" w:rsidDel="00612971">
          <w:delText>čvor</w:delText>
        </w:r>
        <w:r w:rsidR="00F5465A" w:rsidDel="00612971">
          <w:delText xml:space="preserve">a, koristi se APIT (slika </w:delText>
        </w:r>
        <w:r w:rsidR="00C952E9" w:rsidDel="00612971">
          <w:delText>2</w:delText>
        </w:r>
        <w:r w:rsidR="00F5465A" w:rsidDel="00612971">
          <w:delText>.</w:delText>
        </w:r>
        <w:r w:rsidR="00C952E9" w:rsidDel="00612971">
          <w:delText>4</w:delText>
        </w:r>
        <w:r w:rsidR="002C7B73" w:rsidDel="00612971">
          <w:delText>.</w:delText>
        </w:r>
        <w:r w:rsidDel="00612971">
          <w:delText>4).</w:delText>
        </w:r>
      </w:del>
    </w:p>
    <w:p w14:paraId="4AA43D51" w14:textId="776AFDD4" w:rsidR="00F10DDB" w:rsidDel="00612971" w:rsidRDefault="00D50839">
      <w:pPr>
        <w:contextualSpacing/>
        <w:jc w:val="center"/>
        <w:rPr>
          <w:del w:id="1805" w:author="leksandar komazec" w:date="2022-08-30T23:56:00Z"/>
        </w:rPr>
      </w:pPr>
      <w:del w:id="1806" w:author="leksandar komazec" w:date="2022-08-30T23:56:00Z">
        <w:r w:rsidDel="00612971">
          <w:rPr>
            <w:noProof/>
          </w:rPr>
          <w:drawing>
            <wp:inline distT="0" distB="0" distL="0" distR="0" wp14:anchorId="566FC74F" wp14:editId="193DFBB1">
              <wp:extent cx="3895725" cy="1885950"/>
              <wp:effectExtent l="19050" t="0" r="9525"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srcRect/>
                      <a:stretch>
                        <a:fillRect/>
                      </a:stretch>
                    </pic:blipFill>
                    <pic:spPr bwMode="auto">
                      <a:xfrm>
                        <a:off x="0" y="0"/>
                        <a:ext cx="3895725" cy="1885950"/>
                      </a:xfrm>
                      <a:prstGeom prst="rect">
                        <a:avLst/>
                      </a:prstGeom>
                      <a:noFill/>
                      <a:ln w="9525">
                        <a:noFill/>
                        <a:miter lim="800000"/>
                        <a:headEnd/>
                        <a:tailEnd/>
                      </a:ln>
                    </pic:spPr>
                  </pic:pic>
                </a:graphicData>
              </a:graphic>
            </wp:inline>
          </w:drawing>
        </w:r>
      </w:del>
    </w:p>
    <w:p w14:paraId="19D11782" w14:textId="010559EF" w:rsidR="00F10DDB" w:rsidDel="00612971" w:rsidRDefault="00087B5A">
      <w:pPr>
        <w:pStyle w:val="Caption"/>
        <w:rPr>
          <w:del w:id="1807" w:author="leksandar komazec" w:date="2022-08-30T23:56:00Z"/>
        </w:rPr>
      </w:pPr>
      <w:bookmarkStart w:id="1808" w:name="_Toc337907812"/>
      <w:del w:id="1809"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4</w:delText>
        </w:r>
        <w:r w:rsidDel="00612971">
          <w:rPr>
            <w:noProof/>
          </w:rPr>
          <w:fldChar w:fldCharType="end"/>
        </w:r>
        <w:r w:rsidDel="00612971">
          <w:delText xml:space="preserve">. </w:delText>
        </w:r>
        <w:r w:rsidR="003904F0" w:rsidRPr="004D3CF4" w:rsidDel="00612971">
          <w:rPr>
            <w:i/>
          </w:rPr>
          <w:delText>Approximate PIT</w:delText>
        </w:r>
        <w:r w:rsidR="003904F0" w:rsidDel="00612971">
          <w:delText xml:space="preserve"> test</w:delText>
        </w:r>
        <w:bookmarkEnd w:id="1808"/>
        <w:r w:rsidR="00F10DDB" w:rsidDel="00612971">
          <w:delText xml:space="preserve"> </w:delText>
        </w:r>
      </w:del>
    </w:p>
    <w:p w14:paraId="057F89DB" w14:textId="2D7F06B6" w:rsidR="00D2652D" w:rsidDel="00612971" w:rsidRDefault="00D2652D">
      <w:pPr>
        <w:pStyle w:val="Caption"/>
        <w:spacing w:after="120" w:afterAutospacing="0"/>
        <w:ind w:firstLine="567"/>
        <w:jc w:val="both"/>
        <w:rPr>
          <w:del w:id="1810" w:author="leksandar komazec" w:date="2022-08-30T23:56:00Z"/>
        </w:rPr>
      </w:pPr>
      <w:del w:id="1811" w:author="leksandar komazec" w:date="2022-08-30T23:56:00Z">
        <w:r w:rsidDel="00612971">
          <w:delText>Ako nijedan sused čvora M (1, 2, 3, 4) nije dalji/bliži od sva tri sidra istovremeno, pretpostavlja se da je M unutar trougla ABC. U suprotnom se nalazi izvan. Čvor 3. će javiti čvoru M da se nalazi dalje od A, B i  C pa će čvor M pretpostaviti da se nalazi izvan trougla.</w:delText>
        </w:r>
      </w:del>
    </w:p>
    <w:p w14:paraId="08D84FCF" w14:textId="7D312E42" w:rsidR="00D2652D" w:rsidDel="00612971" w:rsidRDefault="00D2652D">
      <w:pPr>
        <w:contextualSpacing/>
        <w:rPr>
          <w:del w:id="1812" w:author="leksandar komazec" w:date="2022-08-30T23:56:00Z"/>
        </w:rPr>
      </w:pPr>
    </w:p>
    <w:p w14:paraId="6D7A62FB" w14:textId="62C89861" w:rsidR="00BB7953" w:rsidDel="00612971" w:rsidRDefault="00BB7953">
      <w:pPr>
        <w:pStyle w:val="Caption"/>
        <w:spacing w:after="120" w:afterAutospacing="0"/>
        <w:ind w:firstLine="567"/>
        <w:jc w:val="both"/>
        <w:rPr>
          <w:del w:id="1813" w:author="leksandar komazec" w:date="2022-08-30T23:56:00Z"/>
        </w:rPr>
      </w:pPr>
    </w:p>
    <w:p w14:paraId="0B342C86" w14:textId="7EA2AD20" w:rsidR="009F404F" w:rsidRPr="000934D6" w:rsidDel="00612971" w:rsidRDefault="009F404F">
      <w:pPr>
        <w:pStyle w:val="Heading3"/>
        <w:rPr>
          <w:del w:id="1814" w:author="leksandar komazec" w:date="2022-08-30T23:56:00Z"/>
          <w:rStyle w:val="Heading1Char"/>
          <w:b/>
          <w:bCs/>
          <w:kern w:val="0"/>
          <w:sz w:val="24"/>
        </w:rPr>
      </w:pPr>
      <w:del w:id="1815" w:author="leksandar komazec" w:date="2022-08-30T23:56:00Z">
        <w:r w:rsidDel="00612971">
          <w:br w:type="page"/>
        </w:r>
        <w:bookmarkStart w:id="1816" w:name="_Toc334831980"/>
        <w:bookmarkStart w:id="1817" w:name="_Toc336455885"/>
        <w:r w:rsidRPr="000934D6" w:rsidDel="00612971">
          <w:rPr>
            <w:rStyle w:val="Heading1Char"/>
            <w:b/>
            <w:kern w:val="0"/>
            <w:sz w:val="24"/>
          </w:rPr>
          <w:delText>Lokalizacija pomoću težista</w:delText>
        </w:r>
        <w:bookmarkEnd w:id="1816"/>
        <w:bookmarkEnd w:id="1817"/>
      </w:del>
    </w:p>
    <w:p w14:paraId="6B9CD589" w14:textId="3419A79E" w:rsidR="00D2652D" w:rsidRPr="00E86083" w:rsidDel="00612971" w:rsidRDefault="00D2652D">
      <w:pPr>
        <w:spacing w:after="120" w:afterAutospacing="0"/>
        <w:ind w:firstLine="567"/>
        <w:rPr>
          <w:del w:id="1818" w:author="leksandar komazec" w:date="2022-08-30T23:56:00Z"/>
        </w:rPr>
      </w:pPr>
      <w:del w:id="1819" w:author="leksandar komazec" w:date="2022-08-30T23:56:00Z">
        <w:r w:rsidRPr="00E86083" w:rsidDel="00612971">
          <w:delText xml:space="preserve">Algoritam </w:delText>
        </w:r>
        <w:r w:rsidDel="00612971">
          <w:delText xml:space="preserve">težišta (eng. </w:delText>
        </w:r>
        <w:r w:rsidRPr="000934D6" w:rsidDel="00612971">
          <w:rPr>
            <w:i/>
          </w:rPr>
          <w:delText>Centroid algorithm</w:delText>
        </w:r>
        <w:r w:rsidDel="00612971">
          <w:delText>) [14]</w:delText>
        </w:r>
        <w:r w:rsidRPr="00E86083" w:rsidDel="00612971">
          <w:delText xml:space="preserve"> je jednostavan </w:delText>
        </w:r>
        <w:r w:rsidRPr="00E439B8" w:rsidDel="00612971">
          <w:rPr>
            <w:i/>
          </w:rPr>
          <w:delText>range-free</w:delText>
        </w:r>
        <w:r w:rsidDel="00612971">
          <w:delText xml:space="preserve"> </w:delText>
        </w:r>
        <w:r w:rsidRPr="00E86083" w:rsidDel="00612971">
          <w:delText>algoritam za lokalizaciju.</w:delText>
        </w:r>
        <w:r w:rsidDel="00612971">
          <w:delText xml:space="preserve"> Pripada klasi distrubuiranih algoritama.</w:delText>
        </w:r>
        <w:r w:rsidRPr="00E86083" w:rsidDel="00612971">
          <w:delText xml:space="preserve"> </w:delText>
        </w:r>
        <w:r w:rsidDel="00612971">
          <w:delText>Čvor</w:delText>
        </w:r>
        <w:r w:rsidRPr="00E86083" w:rsidDel="00612971">
          <w:delText xml:space="preserve"> prima signale od sidra</w:delText>
        </w:r>
        <w:r w:rsidDel="00612971">
          <w:delText xml:space="preserve"> </w:delText>
        </w:r>
        <w:r w:rsidRPr="00E86083" w:rsidDel="00612971">
          <w:delText>u susedstvu i za svoje koordinate</w:delText>
        </w:r>
        <w:r w:rsidDel="00612971">
          <w:delText xml:space="preserve"> procenjuje da se nalaze u težiš</w:delText>
        </w:r>
        <w:r w:rsidRPr="00E86083" w:rsidDel="00612971">
          <w:delText>tu mnogougla koga formiraju sidra</w:delText>
        </w:r>
        <w:r w:rsidDel="00612971">
          <w:delText xml:space="preserve"> [10]</w:delText>
        </w:r>
        <w:r w:rsidRPr="00E86083" w:rsidDel="00612971">
          <w:delText xml:space="preserve">. </w:delText>
        </w:r>
      </w:del>
    </w:p>
    <w:p w14:paraId="7AB8E632" w14:textId="5BC40589" w:rsidR="00D2652D" w:rsidDel="00612971" w:rsidRDefault="00D2652D">
      <w:pPr>
        <w:spacing w:after="120" w:afterAutospacing="0"/>
        <w:ind w:firstLine="567"/>
        <w:rPr>
          <w:del w:id="1820" w:author="leksandar komazec" w:date="2022-08-30T23:56:00Z"/>
        </w:rPr>
      </w:pPr>
      <w:del w:id="1821" w:author="leksandar komazec" w:date="2022-08-30T23:56:00Z">
        <w:r w:rsidDel="00612971">
          <w:delText>Posle prijema ovih signala čvor procenjuje svoju lokaciju koristeći sledeću formulu:</w:delText>
        </w:r>
      </w:del>
    </w:p>
    <w:p w14:paraId="22640F11" w14:textId="0A153157" w:rsidR="009F404F" w:rsidDel="00612971" w:rsidRDefault="009F404F">
      <w:pPr>
        <w:spacing w:after="120" w:afterAutospacing="0"/>
        <w:ind w:firstLine="567"/>
        <w:rPr>
          <w:del w:id="1822" w:author="leksandar komazec" w:date="2022-08-30T23:56:00Z"/>
        </w:rPr>
      </w:pPr>
    </w:p>
    <w:p w14:paraId="73A2BF3D" w14:textId="10DFDC0A" w:rsidR="009F404F" w:rsidRPr="00F214CA" w:rsidDel="00612971" w:rsidRDefault="009F404F">
      <w:pPr>
        <w:spacing w:after="120" w:afterAutospacing="0"/>
        <w:ind w:firstLine="567"/>
        <w:jc w:val="right"/>
        <w:rPr>
          <w:del w:id="1823" w:author="leksandar komazec" w:date="2022-08-30T23:56:00Z"/>
        </w:rPr>
      </w:pPr>
      <w:del w:id="1824" w:author="leksandar komazec" w:date="2022-08-30T23:56:00Z">
        <w:r w:rsidDel="00612971">
          <w:delText>Xest,</w:delText>
        </w:r>
        <w:r w:rsidR="001E09DC" w:rsidDel="00612971">
          <w:delText xml:space="preserve"> </w:delText>
        </w:r>
        <w:r w:rsidDel="00612971">
          <w:delText xml:space="preserve">Yest = ( </w:delText>
        </w:r>
      </w:del>
      <m:oMath>
        <m:f>
          <m:fPr>
            <m:ctrlPr>
              <w:del w:id="1825" w:author="leksandar komazec" w:date="2022-08-30T23:56:00Z">
                <w:rPr>
                  <w:rFonts w:ascii="Cambria Math" w:hAnsi="Cambria Math"/>
                </w:rPr>
              </w:del>
            </m:ctrlPr>
          </m:fPr>
          <m:num>
            <m:sSub>
              <m:sSubPr>
                <m:ctrlPr>
                  <w:del w:id="1826" w:author="leksandar komazec" w:date="2022-08-30T23:56:00Z">
                    <w:rPr>
                      <w:rFonts w:ascii="Cambria Math" w:hAnsi="Cambria Math"/>
                    </w:rPr>
                  </w:del>
                </m:ctrlPr>
              </m:sSubPr>
              <m:e>
                <m:r>
                  <w:del w:id="1827" w:author="leksandar komazec" w:date="2022-08-30T23:56:00Z">
                    <m:rPr>
                      <m:sty m:val="p"/>
                    </m:rPr>
                    <w:rPr>
                      <w:rFonts w:ascii="Cambria Math"/>
                    </w:rPr>
                    <m:t>X</m:t>
                  </w:del>
                </m:r>
              </m:e>
              <m:sub>
                <m:r>
                  <w:del w:id="1828" w:author="leksandar komazec" w:date="2022-08-30T23:56:00Z">
                    <m:rPr>
                      <m:sty m:val="p"/>
                    </m:rPr>
                    <w:rPr>
                      <w:rFonts w:ascii="Cambria Math"/>
                    </w:rPr>
                    <m:t>1</m:t>
                  </w:del>
                </m:r>
              </m:sub>
            </m:sSub>
            <m:r>
              <w:del w:id="1829" w:author="leksandar komazec" w:date="2022-08-30T23:56:00Z">
                <m:rPr>
                  <m:sty m:val="p"/>
                </m:rPr>
                <w:rPr>
                  <w:rFonts w:ascii="Cambria Math"/>
                </w:rPr>
                <m:t xml:space="preserve">+ </m:t>
              </w:del>
            </m:r>
            <m:r>
              <w:del w:id="1830" w:author="leksandar komazec" w:date="2022-08-30T23:56:00Z">
                <m:rPr>
                  <m:sty m:val="p"/>
                </m:rPr>
                <w:rPr>
                  <w:rFonts w:ascii="Cambria Math"/>
                </w:rPr>
                <m:t>…</m:t>
              </w:del>
            </m:r>
            <m:r>
              <w:del w:id="1831" w:author="leksandar komazec" w:date="2022-08-30T23:56:00Z">
                <m:rPr>
                  <m:sty m:val="p"/>
                </m:rPr>
                <w:rPr>
                  <w:rFonts w:ascii="Cambria Math"/>
                </w:rPr>
                <m:t xml:space="preserve">..+ </m:t>
              </w:del>
            </m:r>
            <m:sSub>
              <m:sSubPr>
                <m:ctrlPr>
                  <w:del w:id="1832" w:author="leksandar komazec" w:date="2022-08-30T23:56:00Z">
                    <w:rPr>
                      <w:rFonts w:ascii="Cambria Math" w:hAnsi="Cambria Math"/>
                    </w:rPr>
                  </w:del>
                </m:ctrlPr>
              </m:sSubPr>
              <m:e>
                <m:r>
                  <w:del w:id="1833" w:author="leksandar komazec" w:date="2022-08-30T23:56:00Z">
                    <m:rPr>
                      <m:sty m:val="p"/>
                    </m:rPr>
                    <w:rPr>
                      <w:rFonts w:ascii="Cambria Math"/>
                    </w:rPr>
                    <m:t>X</m:t>
                  </w:del>
                </m:r>
              </m:e>
              <m:sub>
                <m:r>
                  <w:del w:id="1834" w:author="leksandar komazec" w:date="2022-08-30T23:56:00Z">
                    <m:rPr>
                      <m:sty m:val="p"/>
                    </m:rPr>
                    <w:rPr>
                      <w:rFonts w:ascii="Cambria Math"/>
                    </w:rPr>
                    <m:t>N</m:t>
                  </w:del>
                </m:r>
              </m:sub>
            </m:sSub>
          </m:num>
          <m:den>
            <m:r>
              <w:del w:id="1835" w:author="leksandar komazec" w:date="2022-08-30T23:56:00Z">
                <m:rPr>
                  <m:sty m:val="p"/>
                </m:rPr>
                <w:rPr>
                  <w:rFonts w:ascii="Cambria Math"/>
                </w:rPr>
                <m:t>N</m:t>
              </w:del>
            </m:r>
          </m:den>
        </m:f>
      </m:oMath>
      <w:del w:id="1836" w:author="leksandar komazec" w:date="2022-08-30T23:56:00Z">
        <w:r w:rsidRPr="00EE16BD" w:rsidDel="00612971">
          <w:delText xml:space="preserve">, </w:delText>
        </w:r>
      </w:del>
      <m:oMath>
        <m:f>
          <m:fPr>
            <m:ctrlPr>
              <w:del w:id="1837" w:author="leksandar komazec" w:date="2022-08-30T23:56:00Z">
                <w:rPr>
                  <w:rFonts w:ascii="Cambria Math" w:hAnsi="Cambria Math"/>
                </w:rPr>
              </w:del>
            </m:ctrlPr>
          </m:fPr>
          <m:num>
            <m:sSub>
              <m:sSubPr>
                <m:ctrlPr>
                  <w:del w:id="1838" w:author="leksandar komazec" w:date="2022-08-30T23:56:00Z">
                    <w:rPr>
                      <w:rFonts w:ascii="Cambria Math" w:hAnsi="Cambria Math"/>
                    </w:rPr>
                  </w:del>
                </m:ctrlPr>
              </m:sSubPr>
              <m:e>
                <m:r>
                  <w:del w:id="1839" w:author="leksandar komazec" w:date="2022-08-30T23:56:00Z">
                    <m:rPr>
                      <m:sty m:val="p"/>
                    </m:rPr>
                    <w:rPr>
                      <w:rFonts w:ascii="Cambria Math"/>
                    </w:rPr>
                    <m:t>Y</m:t>
                  </w:del>
                </m:r>
              </m:e>
              <m:sub>
                <m:r>
                  <w:del w:id="1840" w:author="leksandar komazec" w:date="2022-08-30T23:56:00Z">
                    <m:rPr>
                      <m:sty m:val="p"/>
                    </m:rPr>
                    <w:rPr>
                      <w:rFonts w:ascii="Cambria Math"/>
                    </w:rPr>
                    <m:t>1</m:t>
                  </w:del>
                </m:r>
              </m:sub>
            </m:sSub>
            <m:r>
              <w:del w:id="1841" w:author="leksandar komazec" w:date="2022-08-30T23:56:00Z">
                <m:rPr>
                  <m:sty m:val="p"/>
                </m:rPr>
                <w:rPr>
                  <w:rFonts w:ascii="Cambria Math"/>
                </w:rPr>
                <m:t xml:space="preserve">+ </m:t>
              </w:del>
            </m:r>
            <m:r>
              <w:del w:id="1842" w:author="leksandar komazec" w:date="2022-08-30T23:56:00Z">
                <m:rPr>
                  <m:sty m:val="p"/>
                </m:rPr>
                <w:rPr>
                  <w:rFonts w:ascii="Cambria Math"/>
                </w:rPr>
                <m:t>…</m:t>
              </w:del>
            </m:r>
            <m:r>
              <w:del w:id="1843" w:author="leksandar komazec" w:date="2022-08-30T23:56:00Z">
                <m:rPr>
                  <m:sty m:val="p"/>
                </m:rPr>
                <w:rPr>
                  <w:rFonts w:ascii="Cambria Math"/>
                </w:rPr>
                <m:t xml:space="preserve">..+ </m:t>
              </w:del>
            </m:r>
            <m:sSub>
              <m:sSubPr>
                <m:ctrlPr>
                  <w:del w:id="1844" w:author="leksandar komazec" w:date="2022-08-30T23:56:00Z">
                    <w:rPr>
                      <w:rFonts w:ascii="Cambria Math" w:hAnsi="Cambria Math"/>
                    </w:rPr>
                  </w:del>
                </m:ctrlPr>
              </m:sSubPr>
              <m:e>
                <m:r>
                  <w:del w:id="1845" w:author="leksandar komazec" w:date="2022-08-30T23:56:00Z">
                    <m:rPr>
                      <m:sty m:val="p"/>
                    </m:rPr>
                    <w:rPr>
                      <w:rFonts w:ascii="Cambria Math"/>
                    </w:rPr>
                    <m:t>Y</m:t>
                  </w:del>
                </m:r>
              </m:e>
              <m:sub>
                <m:r>
                  <w:del w:id="1846" w:author="leksandar komazec" w:date="2022-08-30T23:56:00Z">
                    <m:rPr>
                      <m:sty m:val="p"/>
                    </m:rPr>
                    <w:rPr>
                      <w:rFonts w:ascii="Cambria Math"/>
                    </w:rPr>
                    <m:t>N</m:t>
                  </w:del>
                </m:r>
              </m:sub>
            </m:sSub>
          </m:num>
          <m:den>
            <m:r>
              <w:del w:id="1847" w:author="leksandar komazec" w:date="2022-08-30T23:56:00Z">
                <m:rPr>
                  <m:sty m:val="p"/>
                </m:rPr>
                <w:rPr>
                  <w:rFonts w:ascii="Cambria Math"/>
                </w:rPr>
                <m:t>N</m:t>
              </w:del>
            </m:r>
          </m:den>
        </m:f>
      </m:oMath>
      <w:del w:id="1848" w:author="leksandar komazec" w:date="2022-08-30T23:56:00Z">
        <w:r w:rsidDel="00612971">
          <w:delText>)</w:delText>
        </w:r>
        <w:r w:rsidDel="00612971">
          <w:tab/>
        </w:r>
        <w:r w:rsidDel="00612971">
          <w:tab/>
        </w:r>
        <w:r w:rsidR="001E09DC" w:rsidDel="00612971">
          <w:tab/>
        </w:r>
        <w:r w:rsidDel="00612971">
          <w:tab/>
        </w:r>
        <w:r w:rsidDel="00612971">
          <w:tab/>
          <w:delText>(</w:delText>
        </w:r>
        <w:r w:rsidR="002B0BBA" w:rsidDel="00612971">
          <w:delText>14</w:delText>
        </w:r>
        <w:r w:rsidDel="00612971">
          <w:delText>)</w:delText>
        </w:r>
      </w:del>
    </w:p>
    <w:p w14:paraId="458F6C9D" w14:textId="77093908" w:rsidR="009F404F" w:rsidDel="00612971" w:rsidRDefault="009F404F">
      <w:pPr>
        <w:spacing w:after="120" w:afterAutospacing="0"/>
        <w:ind w:firstLine="567"/>
        <w:rPr>
          <w:del w:id="1849" w:author="leksandar komazec" w:date="2022-08-30T23:56:00Z"/>
        </w:rPr>
      </w:pPr>
    </w:p>
    <w:p w14:paraId="2A469AC7" w14:textId="6B79218F" w:rsidR="00D2652D" w:rsidRPr="00177199" w:rsidDel="00612971" w:rsidRDefault="00D2652D">
      <w:pPr>
        <w:spacing w:after="120" w:afterAutospacing="0"/>
        <w:ind w:firstLine="567"/>
        <w:rPr>
          <w:del w:id="1850" w:author="leksandar komazec" w:date="2022-08-30T23:56:00Z"/>
        </w:rPr>
      </w:pPr>
      <w:del w:id="1851" w:author="leksandar komazec" w:date="2022-08-30T23:56:00Z">
        <w:r w:rsidDel="00612971">
          <w:delText>Xest, Yest su izračunate koordiante, dok su (Xi, Yi),  i, j</w:delText>
        </w:r>
        <w:r w:rsidR="00D3509E" w:rsidDel="00612971">
          <w:delText xml:space="preserve"> </w:delText>
        </w:r>
        <w:r w:rsidDel="00612971">
          <w:delText>=</w:delText>
        </w:r>
        <w:r w:rsidR="00D3509E" w:rsidDel="00612971">
          <w:delText xml:space="preserve"> </w:delText>
        </w:r>
        <w:r w:rsidDel="00612971">
          <w:delText xml:space="preserve">(1…N)  koordinate sidra koji formiraju mnogougao oko nepoznatog čvora. Prednost ovog nacina je jednostavna implementacija, ali mana je velika greška u proceni lokacije. </w:delText>
        </w:r>
      </w:del>
    </w:p>
    <w:p w14:paraId="71AC92AA" w14:textId="130D772B" w:rsidR="00D2652D" w:rsidDel="00612971" w:rsidRDefault="00D2652D">
      <w:pPr>
        <w:spacing w:after="120" w:afterAutospacing="0"/>
        <w:ind w:firstLine="567"/>
        <w:rPr>
          <w:del w:id="1852" w:author="leksandar komazec" w:date="2022-08-30T23:56:00Z"/>
        </w:rPr>
      </w:pPr>
      <w:del w:id="1853" w:author="leksandar komazec" w:date="2022-08-30T23:56:00Z">
        <w:r w:rsidDel="00612971">
          <w:delText>Jedan primer koji koristi ovaj metod je “približnost K</w:delText>
        </w:r>
        <w:r w:rsidRPr="0071351E" w:rsidDel="00612971">
          <w:delText xml:space="preserve"> </w:delText>
        </w:r>
        <w:r w:rsidDel="00612971">
          <w:delText>suseda”</w:delText>
        </w:r>
        <w:r w:rsidDel="00612971">
          <w:rPr>
            <w:b/>
          </w:rPr>
          <w:delText xml:space="preserve"> </w:delText>
        </w:r>
        <w:r w:rsidRPr="0071351E" w:rsidDel="00612971">
          <w:delText>algoritam</w:delText>
        </w:r>
        <w:r w:rsidDel="00612971">
          <w:delText xml:space="preserve"> (eng. </w:delText>
        </w:r>
        <w:r w:rsidRPr="00682629" w:rsidDel="00612971">
          <w:rPr>
            <w:i/>
          </w:rPr>
          <w:delText>K-neighboor proximity</w:delText>
        </w:r>
        <w:r w:rsidDel="00612971">
          <w:delText>)</w:delText>
        </w:r>
        <w:r w:rsidRPr="0071351E" w:rsidDel="00612971">
          <w:delText>.</w:delText>
        </w:r>
        <w:r w:rsidDel="00612971">
          <w:delText xml:space="preserve"> Kada imamo dovoljno gustu mrežu i čvorove koji znaju svoje lokacije, te informacije možemo iskoristiti. Neka imamo K referentnih čvorova u blizini nepoznatog čvora, sa lokacijama (x</w:delText>
        </w:r>
        <w:r w:rsidRPr="008B0FC2" w:rsidDel="00612971">
          <w:rPr>
            <w:vertAlign w:val="subscript"/>
          </w:rPr>
          <w:delText>i</w:delText>
        </w:r>
        <w:r w:rsidDel="00612971">
          <w:delText>, y</w:delText>
        </w:r>
        <w:r w:rsidRPr="008B0FC2" w:rsidDel="00612971">
          <w:rPr>
            <w:vertAlign w:val="subscript"/>
          </w:rPr>
          <w:delText>i</w:delText>
        </w:r>
        <w:r w:rsidDel="00612971">
          <w:delText>) i-tog referentnog čvora</w:delText>
        </w:r>
        <w:r w:rsidR="00D3509E" w:rsidDel="00612971">
          <w:delText xml:space="preserve"> </w:delText>
        </w:r>
        <w:r w:rsidDel="00612971">
          <w:delText>[10]. Tada je lokacija nepoznatog čvora (x</w:delText>
        </w:r>
        <w:r w:rsidRPr="00C7640E" w:rsidDel="00612971">
          <w:rPr>
            <w:vertAlign w:val="subscript"/>
          </w:rPr>
          <w:delText>0</w:delText>
        </w:r>
        <w:r w:rsidDel="00612971">
          <w:delText>, y</w:delText>
        </w:r>
        <w:r w:rsidRPr="00C7640E" w:rsidDel="00612971">
          <w:rPr>
            <w:vertAlign w:val="subscript"/>
          </w:rPr>
          <w:delText>0</w:delText>
        </w:r>
        <w:r w:rsidDel="00612971">
          <w:delText>) određena sa sledećom formulom:</w:delText>
        </w:r>
      </w:del>
    </w:p>
    <w:p w14:paraId="048383D0" w14:textId="06A16040" w:rsidR="009F404F" w:rsidDel="00612971" w:rsidRDefault="009F404F">
      <w:pPr>
        <w:spacing w:after="120" w:afterAutospacing="0"/>
        <w:ind w:firstLine="567"/>
        <w:rPr>
          <w:del w:id="1854" w:author="leksandar komazec" w:date="2022-08-30T23:56:00Z"/>
        </w:rPr>
      </w:pPr>
    </w:p>
    <w:p w14:paraId="4464865F" w14:textId="111C41E9" w:rsidR="009F404F" w:rsidRPr="008B0FC2" w:rsidDel="00612971" w:rsidRDefault="009F404F">
      <w:pPr>
        <w:spacing w:after="120" w:afterAutospacing="0"/>
        <w:ind w:firstLine="567"/>
        <w:jc w:val="right"/>
        <w:rPr>
          <w:del w:id="1855" w:author="leksandar komazec" w:date="2022-08-30T23:56:00Z"/>
        </w:rPr>
      </w:pPr>
      <w:del w:id="1856" w:author="leksandar komazec" w:date="2022-08-30T23:56:00Z">
        <w:r w:rsidDel="00612971">
          <w:tab/>
        </w:r>
        <w:r w:rsidDel="00612971">
          <w:tab/>
        </w:r>
        <w:r w:rsidDel="00612971">
          <w:tab/>
        </w:r>
        <w:r w:rsidRPr="008B0FC2" w:rsidDel="00612971">
          <w:delText>x</w:delText>
        </w:r>
        <w:r w:rsidRPr="008B0FC2" w:rsidDel="00612971">
          <w:rPr>
            <w:vertAlign w:val="subscript"/>
          </w:rPr>
          <w:delText>0</w:delText>
        </w:r>
        <w:r w:rsidRPr="008B0FC2" w:rsidDel="00612971">
          <w:delText xml:space="preserve"> = </w:delText>
        </w:r>
      </w:del>
      <m:oMath>
        <m:f>
          <m:fPr>
            <m:ctrlPr>
              <w:del w:id="1857" w:author="leksandar komazec" w:date="2022-08-30T23:56:00Z">
                <w:rPr>
                  <w:rFonts w:ascii="Cambria Math" w:hAnsi="Cambria Math"/>
                </w:rPr>
              </w:del>
            </m:ctrlPr>
          </m:fPr>
          <m:num>
            <m:r>
              <w:del w:id="1858" w:author="leksandar komazec" w:date="2022-08-30T23:56:00Z">
                <m:rPr>
                  <m:sty m:val="p"/>
                </m:rPr>
                <w:rPr>
                  <w:rFonts w:ascii="Cambria Math"/>
                </w:rPr>
                <m:t>1</m:t>
              </w:del>
            </m:r>
          </m:num>
          <m:den>
            <m:r>
              <w:del w:id="1859" w:author="leksandar komazec" w:date="2022-08-30T23:56:00Z">
                <m:rPr>
                  <m:sty m:val="p"/>
                </m:rPr>
                <w:rPr>
                  <w:rFonts w:ascii="Cambria Math"/>
                </w:rPr>
                <m:t>k</m:t>
              </w:del>
            </m:r>
          </m:den>
        </m:f>
        <m:nary>
          <m:naryPr>
            <m:chr m:val="∑"/>
            <m:limLoc m:val="undOvr"/>
            <m:ctrlPr>
              <w:del w:id="1860" w:author="leksandar komazec" w:date="2022-08-30T23:56:00Z">
                <w:rPr>
                  <w:rFonts w:ascii="Cambria Math" w:hAnsi="Cambria Math"/>
                </w:rPr>
              </w:del>
            </m:ctrlPr>
          </m:naryPr>
          <m:sub>
            <m:r>
              <w:del w:id="1861" w:author="leksandar komazec" w:date="2022-08-30T23:56:00Z">
                <m:rPr>
                  <m:sty m:val="p"/>
                </m:rPr>
                <w:rPr>
                  <w:rFonts w:ascii="Cambria Math"/>
                </w:rPr>
                <m:t>i=1</m:t>
              </w:del>
            </m:r>
          </m:sub>
          <m:sup>
            <m:r>
              <w:del w:id="1862" w:author="leksandar komazec" w:date="2022-08-30T23:56:00Z">
                <m:rPr>
                  <m:sty m:val="p"/>
                </m:rPr>
                <w:rPr>
                  <w:rFonts w:ascii="Cambria Math"/>
                </w:rPr>
                <m:t>k</m:t>
              </w:del>
            </m:r>
          </m:sup>
          <m:e>
            <m:sSub>
              <m:sSubPr>
                <m:ctrlPr>
                  <w:del w:id="1863" w:author="leksandar komazec" w:date="2022-08-30T23:56:00Z">
                    <w:rPr>
                      <w:rFonts w:ascii="Cambria Math" w:hAnsi="Cambria Math"/>
                    </w:rPr>
                  </w:del>
                </m:ctrlPr>
              </m:sSubPr>
              <m:e>
                <m:r>
                  <w:del w:id="1864" w:author="leksandar komazec" w:date="2022-08-30T23:56:00Z">
                    <m:rPr>
                      <m:sty m:val="p"/>
                    </m:rPr>
                    <w:rPr>
                      <w:rFonts w:ascii="Cambria Math"/>
                    </w:rPr>
                    <m:t>x</m:t>
                  </w:del>
                </m:r>
              </m:e>
              <m:sub>
                <m:r>
                  <w:del w:id="1865" w:author="leksandar komazec" w:date="2022-08-30T23:56:00Z">
                    <m:rPr>
                      <m:sty m:val="p"/>
                    </m:rPr>
                    <w:rPr>
                      <w:rFonts w:ascii="Cambria Math"/>
                    </w:rPr>
                    <m:t>i</m:t>
                  </w:del>
                </m:r>
              </m:sub>
            </m:sSub>
          </m:e>
        </m:nary>
      </m:oMath>
      <w:del w:id="1866" w:author="leksandar komazec" w:date="2022-08-30T23:56:00Z">
        <w:r w:rsidRPr="008B0FC2" w:rsidDel="00612971">
          <w:tab/>
          <w:delText>y</w:delText>
        </w:r>
        <w:r w:rsidRPr="008B0FC2" w:rsidDel="00612971">
          <w:rPr>
            <w:vertAlign w:val="subscript"/>
          </w:rPr>
          <w:delText>0</w:delText>
        </w:r>
        <w:r w:rsidRPr="008B0FC2" w:rsidDel="00612971">
          <w:delText xml:space="preserve"> = </w:delText>
        </w:r>
      </w:del>
      <m:oMath>
        <m:f>
          <m:fPr>
            <m:ctrlPr>
              <w:del w:id="1867" w:author="leksandar komazec" w:date="2022-08-30T23:56:00Z">
                <w:rPr>
                  <w:rFonts w:ascii="Cambria Math" w:hAnsi="Cambria Math"/>
                </w:rPr>
              </w:del>
            </m:ctrlPr>
          </m:fPr>
          <m:num>
            <m:r>
              <w:del w:id="1868" w:author="leksandar komazec" w:date="2022-08-30T23:56:00Z">
                <m:rPr>
                  <m:sty m:val="p"/>
                </m:rPr>
                <w:rPr>
                  <w:rFonts w:ascii="Cambria Math"/>
                </w:rPr>
                <m:t>1</m:t>
              </w:del>
            </m:r>
          </m:num>
          <m:den>
            <m:r>
              <w:del w:id="1869" w:author="leksandar komazec" w:date="2022-08-30T23:56:00Z">
                <m:rPr>
                  <m:sty m:val="p"/>
                </m:rPr>
                <w:rPr>
                  <w:rFonts w:ascii="Cambria Math"/>
                </w:rPr>
                <m:t>k</m:t>
              </w:del>
            </m:r>
          </m:den>
        </m:f>
        <m:nary>
          <m:naryPr>
            <m:chr m:val="∑"/>
            <m:limLoc m:val="undOvr"/>
            <m:ctrlPr>
              <w:del w:id="1870" w:author="leksandar komazec" w:date="2022-08-30T23:56:00Z">
                <w:rPr>
                  <w:rFonts w:ascii="Cambria Math" w:hAnsi="Cambria Math"/>
                </w:rPr>
              </w:del>
            </m:ctrlPr>
          </m:naryPr>
          <m:sub>
            <m:r>
              <w:del w:id="1871" w:author="leksandar komazec" w:date="2022-08-30T23:56:00Z">
                <m:rPr>
                  <m:sty m:val="p"/>
                </m:rPr>
                <w:rPr>
                  <w:rFonts w:ascii="Cambria Math"/>
                </w:rPr>
                <m:t>i=1</m:t>
              </w:del>
            </m:r>
          </m:sub>
          <m:sup>
            <m:r>
              <w:del w:id="1872" w:author="leksandar komazec" w:date="2022-08-30T23:56:00Z">
                <m:rPr>
                  <m:sty m:val="p"/>
                </m:rPr>
                <w:rPr>
                  <w:rFonts w:ascii="Cambria Math"/>
                </w:rPr>
                <m:t>k</m:t>
              </w:del>
            </m:r>
          </m:sup>
          <m:e>
            <m:sSub>
              <m:sSubPr>
                <m:ctrlPr>
                  <w:del w:id="1873" w:author="leksandar komazec" w:date="2022-08-30T23:56:00Z">
                    <w:rPr>
                      <w:rFonts w:ascii="Cambria Math" w:hAnsi="Cambria Math"/>
                    </w:rPr>
                  </w:del>
                </m:ctrlPr>
              </m:sSubPr>
              <m:e>
                <m:r>
                  <w:del w:id="1874" w:author="leksandar komazec" w:date="2022-08-30T23:56:00Z">
                    <m:rPr>
                      <m:sty m:val="p"/>
                    </m:rPr>
                    <w:rPr>
                      <w:rFonts w:ascii="Cambria Math"/>
                    </w:rPr>
                    <m:t>y</m:t>
                  </w:del>
                </m:r>
              </m:e>
              <m:sub>
                <m:r>
                  <w:del w:id="1875" w:author="leksandar komazec" w:date="2022-08-30T23:56:00Z">
                    <m:rPr>
                      <m:sty m:val="p"/>
                    </m:rPr>
                    <w:rPr>
                      <w:rFonts w:ascii="Cambria Math"/>
                    </w:rPr>
                    <m:t>i</m:t>
                  </w:del>
                </m:r>
              </m:sub>
            </m:sSub>
          </m:e>
        </m:nary>
      </m:oMath>
      <w:del w:id="1876" w:author="leksandar komazec" w:date="2022-08-30T23:56:00Z">
        <w:r w:rsidRPr="008B0FC2" w:rsidDel="00612971">
          <w:tab/>
        </w:r>
        <w:r w:rsidRPr="008B0FC2" w:rsidDel="00612971">
          <w:tab/>
        </w:r>
        <w:r w:rsidR="001E09DC" w:rsidDel="00612971">
          <w:tab/>
        </w:r>
        <w:r w:rsidDel="00612971">
          <w:tab/>
        </w:r>
        <w:r w:rsidDel="00612971">
          <w:tab/>
          <w:delText xml:space="preserve">  </w:delText>
        </w:r>
        <w:r w:rsidRPr="008B0FC2" w:rsidDel="00612971">
          <w:delText>(</w:delText>
        </w:r>
        <w:r w:rsidR="002B0BBA" w:rsidDel="00612971">
          <w:delText>15</w:delText>
        </w:r>
        <w:r w:rsidRPr="008B0FC2" w:rsidDel="00612971">
          <w:delText>)</w:delText>
        </w:r>
      </w:del>
    </w:p>
    <w:p w14:paraId="5F83D31C" w14:textId="041940AB" w:rsidR="009F404F" w:rsidRPr="008B0FC2" w:rsidDel="00612971" w:rsidRDefault="009F404F">
      <w:pPr>
        <w:spacing w:after="120" w:afterAutospacing="0"/>
        <w:ind w:firstLine="567"/>
        <w:rPr>
          <w:del w:id="1877" w:author="leksandar komazec" w:date="2022-08-30T23:56:00Z"/>
        </w:rPr>
      </w:pPr>
    </w:p>
    <w:p w14:paraId="5F46C8E3" w14:textId="433B5C4A" w:rsidR="009F404F" w:rsidDel="00612971" w:rsidRDefault="009F404F">
      <w:pPr>
        <w:spacing w:after="120" w:afterAutospacing="0"/>
        <w:ind w:firstLine="567"/>
        <w:rPr>
          <w:del w:id="1878" w:author="leksandar komazec" w:date="2022-08-30T23:56:00Z"/>
        </w:rPr>
      </w:pPr>
      <w:del w:id="1879" w:author="leksandar komazec" w:date="2022-08-30T23:56:00Z">
        <w:r w:rsidDel="00612971">
          <w:delText xml:space="preserve">Ovo je u stvari aproksimacija, pod pretpostavkom da svi referenti </w:delText>
        </w:r>
        <w:r w:rsidR="009F0F5F" w:rsidDel="00612971">
          <w:delText>čvorovi</w:delText>
        </w:r>
        <w:r w:rsidDel="00612971">
          <w:delText xml:space="preserve"> imaju iste te</w:delText>
        </w:r>
        <w:r w:rsidR="00D2652D" w:rsidDel="00612971">
          <w:delText>ž</w:delText>
        </w:r>
        <w:r w:rsidDel="00612971">
          <w:delText>ine,</w:delText>
        </w:r>
        <w:r w:rsidR="00177199" w:rsidDel="00612971">
          <w:delText xml:space="preserve"> </w:delText>
        </w:r>
        <w:r w:rsidDel="00612971">
          <w:delText xml:space="preserve">odnosno da su na približno istom rastojanju od nepoznatog </w:delText>
        </w:r>
        <w:r w:rsidR="009F0F5F" w:rsidDel="00612971">
          <w:delText>čvor</w:delText>
        </w:r>
        <w:r w:rsidDel="00612971">
          <w:delText xml:space="preserve">a, kao na slici </w:delText>
        </w:r>
        <w:r w:rsidR="000934D6" w:rsidDel="00612971">
          <w:delText>2.4.5</w:delText>
        </w:r>
        <w:r w:rsidDel="00612971">
          <w:delText xml:space="preserve">. Crvena tačka predstavlja težište mnogougla koga formiraju referentni </w:delText>
        </w:r>
        <w:r w:rsidR="009F0F5F" w:rsidDel="00612971">
          <w:delText>čvor</w:delText>
        </w:r>
        <w:r w:rsidDel="00612971">
          <w:delText xml:space="preserve"> i predstavlja procenu lokacije nepoznatog </w:delText>
        </w:r>
        <w:r w:rsidR="009F0F5F" w:rsidDel="00612971">
          <w:delText>čvor</w:delText>
        </w:r>
        <w:r w:rsidDel="00612971">
          <w:delText>a [10].</w:delText>
        </w:r>
      </w:del>
    </w:p>
    <w:p w14:paraId="3995A600" w14:textId="57504EB6" w:rsidR="009F404F" w:rsidRPr="00297C63" w:rsidDel="00612971" w:rsidRDefault="009F404F">
      <w:pPr>
        <w:contextualSpacing/>
        <w:rPr>
          <w:del w:id="1880" w:author="leksandar komazec" w:date="2022-08-30T23:56:00Z"/>
        </w:rPr>
      </w:pPr>
    </w:p>
    <w:p w14:paraId="3D0E194E" w14:textId="7FF05775" w:rsidR="009F404F" w:rsidDel="00612971" w:rsidRDefault="009F404F">
      <w:pPr>
        <w:contextualSpacing/>
        <w:jc w:val="center"/>
        <w:rPr>
          <w:del w:id="1881" w:author="leksandar komazec" w:date="2022-08-30T23:56:00Z"/>
        </w:rPr>
      </w:pPr>
      <w:del w:id="1882" w:author="leksandar komazec" w:date="2022-08-30T23:56:00Z">
        <w:r w:rsidDel="00612971">
          <w:rPr>
            <w:b/>
            <w:noProof/>
            <w:sz w:val="28"/>
          </w:rPr>
          <w:drawing>
            <wp:inline distT="0" distB="0" distL="0" distR="0" wp14:anchorId="79ED6E8B" wp14:editId="24B6C202">
              <wp:extent cx="2299598" cy="1570007"/>
              <wp:effectExtent l="19050" t="0" r="5452"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29808" t="43656" r="30288" b="33152"/>
                      <a:stretch>
                        <a:fillRect/>
                      </a:stretch>
                    </pic:blipFill>
                    <pic:spPr bwMode="auto">
                      <a:xfrm>
                        <a:off x="0" y="0"/>
                        <a:ext cx="2302983" cy="1572318"/>
                      </a:xfrm>
                      <a:prstGeom prst="rect">
                        <a:avLst/>
                      </a:prstGeom>
                      <a:noFill/>
                      <a:ln w="9525">
                        <a:noFill/>
                        <a:miter lim="800000"/>
                        <a:headEnd/>
                        <a:tailEnd/>
                      </a:ln>
                    </pic:spPr>
                  </pic:pic>
                </a:graphicData>
              </a:graphic>
            </wp:inline>
          </w:drawing>
        </w:r>
      </w:del>
    </w:p>
    <w:p w14:paraId="60ED8DDD" w14:textId="42582461" w:rsidR="009F404F" w:rsidRPr="0071351E" w:rsidDel="00612971" w:rsidRDefault="009F404F">
      <w:pPr>
        <w:contextualSpacing/>
        <w:jc w:val="center"/>
        <w:rPr>
          <w:del w:id="1883" w:author="leksandar komazec" w:date="2022-08-30T23:56:00Z"/>
        </w:rPr>
      </w:pPr>
    </w:p>
    <w:p w14:paraId="146850E6" w14:textId="1E3F5C26" w:rsidR="009F404F" w:rsidRPr="00587751" w:rsidDel="00612971" w:rsidRDefault="009F404F">
      <w:pPr>
        <w:pStyle w:val="Caption"/>
        <w:keepNext/>
        <w:rPr>
          <w:del w:id="1884" w:author="leksandar komazec" w:date="2022-08-30T23:56:00Z"/>
        </w:rPr>
      </w:pPr>
      <w:bookmarkStart w:id="1885" w:name="_Toc337907813"/>
      <w:del w:id="1886"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5</w:delText>
        </w:r>
        <w:r w:rsidDel="00612971">
          <w:rPr>
            <w:noProof/>
          </w:rPr>
          <w:fldChar w:fldCharType="end"/>
        </w:r>
        <w:r w:rsidRPr="00FF3E79" w:rsidDel="00612971">
          <w:delText xml:space="preserve"> </w:delText>
        </w:r>
        <w:r w:rsidRPr="00587751" w:rsidDel="00612971">
          <w:delText>Ilustracija lokalizacije pomoću težišta</w:delText>
        </w:r>
        <w:bookmarkEnd w:id="1885"/>
      </w:del>
    </w:p>
    <w:p w14:paraId="00F43378" w14:textId="5891B041" w:rsidR="009F404F" w:rsidDel="00612971" w:rsidRDefault="009F404F">
      <w:pPr>
        <w:spacing w:after="0" w:afterAutospacing="0"/>
        <w:jc w:val="left"/>
        <w:rPr>
          <w:del w:id="1887" w:author="leksandar komazec" w:date="2022-08-30T23:56:00Z"/>
        </w:rPr>
      </w:pPr>
      <w:del w:id="1888" w:author="leksandar komazec" w:date="2022-08-30T23:56:00Z">
        <w:r w:rsidDel="00612971">
          <w:br w:type="page"/>
        </w:r>
      </w:del>
    </w:p>
    <w:p w14:paraId="336720A4" w14:textId="73C70728" w:rsidR="00166E59" w:rsidRPr="0096576E" w:rsidDel="00612971" w:rsidRDefault="00166E59">
      <w:pPr>
        <w:pStyle w:val="Heading3"/>
        <w:rPr>
          <w:del w:id="1889" w:author="leksandar komazec" w:date="2022-08-30T23:56:00Z"/>
          <w:sz w:val="32"/>
        </w:rPr>
      </w:pPr>
      <w:bookmarkStart w:id="1890" w:name="_Toc334831974"/>
      <w:bookmarkStart w:id="1891" w:name="_Toc336455886"/>
      <w:del w:id="1892" w:author="leksandar komazec" w:date="2022-08-30T23:56:00Z">
        <w:r w:rsidRPr="000449F1" w:rsidDel="00612971">
          <w:delText>MDS–MAP</w:delText>
        </w:r>
        <w:bookmarkEnd w:id="1890"/>
        <w:bookmarkEnd w:id="1891"/>
        <w:r w:rsidR="002F0000" w:rsidRPr="0096576E" w:rsidDel="00612971">
          <w:rPr>
            <w:sz w:val="32"/>
          </w:rPr>
          <w:delText xml:space="preserve"> </w:delText>
        </w:r>
      </w:del>
    </w:p>
    <w:p w14:paraId="165C0734" w14:textId="3D6E397A" w:rsidR="00D2652D" w:rsidDel="00612971" w:rsidRDefault="002F0000">
      <w:pPr>
        <w:tabs>
          <w:tab w:val="left" w:pos="567"/>
        </w:tabs>
        <w:contextualSpacing/>
        <w:rPr>
          <w:del w:id="1893" w:author="leksandar komazec" w:date="2022-08-30T23:56:00Z"/>
        </w:rPr>
      </w:pPr>
      <w:del w:id="1894" w:author="leksandar komazec" w:date="2022-08-30T23:56:00Z">
        <w:r w:rsidDel="00612971">
          <w:tab/>
        </w:r>
        <w:r w:rsidR="00D2652D" w:rsidRPr="00BA3BC3" w:rsidDel="00612971">
          <w:delText>MDS-MAP</w:delText>
        </w:r>
        <w:r w:rsidR="00D2652D" w:rsidDel="00612971">
          <w:delText xml:space="preserve"> (eng. </w:delText>
        </w:r>
        <w:r w:rsidR="00D2652D" w:rsidRPr="000934D6" w:rsidDel="00612971">
          <w:rPr>
            <w:i/>
          </w:rPr>
          <w:delText>Multidimensional scalling</w:delText>
        </w:r>
        <w:r w:rsidR="00D2652D" w:rsidDel="00612971">
          <w:delText xml:space="preserve"> MAP) je centralizovani algoritam [9]. Originalno je razvijen za upotrebu u matematičkoj statistici i verovatnoći. </w:delText>
        </w:r>
        <w:r w:rsidR="00D3509E" w:rsidDel="00612971">
          <w:delText>Koristi informacije samo o povezanosti čvorova. Ako rastojanja između susednih ćvorova mogu biti izmerena</w:delText>
        </w:r>
        <w:r w:rsidR="00131E13" w:rsidDel="00612971">
          <w:delText xml:space="preserve"> ta informacija može biti iskorišćena. MDS-MAP generiše mapu sa relativnim pozicijama čvorova bez potrebe korišćenja apsolutnih koordinata sidara. Kada se dostupan dovoljan broj sidara, 3 za 2-D sistem i 4 za 3-D sistem, MDS-MAP tada može da odredi apsolutne koordinate svih čvorova</w:delText>
        </w:r>
        <w:r w:rsidR="00D2652D" w:rsidDel="00612971">
          <w:delText xml:space="preserve"> [10]. Algoritam se sastoji iz sledeće tri faze:</w:delText>
        </w:r>
      </w:del>
    </w:p>
    <w:p w14:paraId="638D09C7" w14:textId="55613B70" w:rsidR="00D2652D" w:rsidDel="00612971" w:rsidRDefault="00D2652D">
      <w:pPr>
        <w:pStyle w:val="ListParagraph"/>
        <w:numPr>
          <w:ilvl w:val="0"/>
          <w:numId w:val="25"/>
        </w:numPr>
        <w:ind w:left="550" w:hanging="340"/>
        <w:jc w:val="both"/>
        <w:rPr>
          <w:del w:id="1895" w:author="leksandar komazec" w:date="2022-08-30T23:56:00Z"/>
          <w:sz w:val="24"/>
        </w:rPr>
      </w:pPr>
      <w:del w:id="1896" w:author="leksandar komazec" w:date="2022-08-30T23:56:00Z">
        <w:r w:rsidRPr="00541CE4" w:rsidDel="00612971">
          <w:rPr>
            <w:sz w:val="24"/>
          </w:rPr>
          <w:delText>generisanje n</w:delText>
        </w:r>
        <w:r w:rsidRPr="004C70EA" w:rsidDel="00612971">
          <w:delText>x</w:delText>
        </w:r>
        <w:r w:rsidRPr="00541CE4" w:rsidDel="00612971">
          <w:rPr>
            <w:sz w:val="24"/>
          </w:rPr>
          <w:delText xml:space="preserve">n matrice M(i, j) koja sadrži procene rastojanja između </w:delText>
        </w:r>
        <w:r w:rsidDel="00612971">
          <w:rPr>
            <w:sz w:val="24"/>
          </w:rPr>
          <w:delText>čvorova</w:delText>
        </w:r>
        <w:r w:rsidRPr="00541CE4" w:rsidDel="00612971">
          <w:rPr>
            <w:sz w:val="24"/>
          </w:rPr>
          <w:delText xml:space="preserve"> </w:delText>
        </w:r>
        <w:r w:rsidRPr="00541CE4" w:rsidDel="00612971">
          <w:rPr>
            <w:i/>
            <w:sz w:val="24"/>
          </w:rPr>
          <w:delText>i</w:delText>
        </w:r>
        <w:r w:rsidRPr="00541CE4" w:rsidDel="00612971">
          <w:rPr>
            <w:sz w:val="24"/>
          </w:rPr>
          <w:delText xml:space="preserve"> i </w:delText>
        </w:r>
        <w:r w:rsidRPr="00541CE4" w:rsidDel="00612971">
          <w:rPr>
            <w:i/>
            <w:sz w:val="24"/>
          </w:rPr>
          <w:delText>j</w:delText>
        </w:r>
        <w:r w:rsidRPr="00541CE4" w:rsidDel="00612971">
          <w:rPr>
            <w:sz w:val="24"/>
          </w:rPr>
          <w:delText>. Ovo se može postići neki</w:delText>
        </w:r>
        <w:r w:rsidDel="00612971">
          <w:rPr>
            <w:sz w:val="24"/>
          </w:rPr>
          <w:delText>m</w:delText>
        </w:r>
        <w:r w:rsidRPr="00541CE4" w:rsidDel="00612971">
          <w:rPr>
            <w:sz w:val="24"/>
          </w:rPr>
          <w:delText xml:space="preserve"> algoritmom najkraćeg rastojanja </w:delText>
        </w:r>
        <w:r w:rsidDel="00612971">
          <w:rPr>
            <w:sz w:val="24"/>
          </w:rPr>
          <w:delText xml:space="preserve">(npr. </w:delText>
        </w:r>
        <w:r w:rsidRPr="000934D6" w:rsidDel="00612971">
          <w:rPr>
            <w:i/>
            <w:sz w:val="24"/>
          </w:rPr>
          <w:delText>Dijsktra</w:delText>
        </w:r>
        <w:r w:rsidRPr="00541CE4" w:rsidDel="00612971">
          <w:rPr>
            <w:sz w:val="24"/>
          </w:rPr>
          <w:delText xml:space="preserve">, </w:delText>
        </w:r>
        <w:r w:rsidRPr="000934D6" w:rsidDel="00612971">
          <w:rPr>
            <w:i/>
            <w:sz w:val="24"/>
          </w:rPr>
          <w:delText>Floyd</w:delText>
        </w:r>
        <w:r w:rsidRPr="00541CE4" w:rsidDel="00612971">
          <w:rPr>
            <w:sz w:val="24"/>
          </w:rPr>
          <w:delText xml:space="preserve"> i</w:delText>
        </w:r>
        <w:r w:rsidDel="00612971">
          <w:rPr>
            <w:sz w:val="24"/>
          </w:rPr>
          <w:delText xml:space="preserve"> sl.)</w:delText>
        </w:r>
        <w:r w:rsidRPr="00541CE4" w:rsidDel="00612971">
          <w:rPr>
            <w:sz w:val="24"/>
          </w:rPr>
          <w:delText>.</w:delText>
        </w:r>
      </w:del>
    </w:p>
    <w:p w14:paraId="34BCFC1C" w14:textId="0E322158" w:rsidR="00D2652D" w:rsidRPr="00541CE4" w:rsidDel="00612971" w:rsidRDefault="00D2652D">
      <w:pPr>
        <w:pStyle w:val="ListParagraph"/>
        <w:ind w:left="567"/>
        <w:contextualSpacing w:val="0"/>
        <w:jc w:val="both"/>
        <w:rPr>
          <w:del w:id="1897" w:author="leksandar komazec" w:date="2022-08-30T23:56:00Z"/>
          <w:sz w:val="24"/>
        </w:rPr>
      </w:pPr>
    </w:p>
    <w:p w14:paraId="5120940A" w14:textId="30D6EB2B" w:rsidR="00D2652D" w:rsidRPr="001E09DC" w:rsidDel="00612971" w:rsidRDefault="00D2652D">
      <w:pPr>
        <w:pStyle w:val="ListParagraph"/>
        <w:numPr>
          <w:ilvl w:val="0"/>
          <w:numId w:val="25"/>
        </w:numPr>
        <w:ind w:left="567"/>
        <w:contextualSpacing w:val="0"/>
        <w:jc w:val="both"/>
        <w:rPr>
          <w:del w:id="1898" w:author="leksandar komazec" w:date="2022-08-30T23:56:00Z"/>
          <w:sz w:val="24"/>
        </w:rPr>
      </w:pPr>
      <w:del w:id="1899" w:author="leksandar komazec" w:date="2022-08-30T23:56:00Z">
        <w:r w:rsidRPr="001E09DC" w:rsidDel="00612971">
          <w:rPr>
            <w:sz w:val="24"/>
          </w:rPr>
          <w:delText>primeniti MDS metriku (Young [5], Gower 1966</w:delText>
        </w:r>
        <w:r w:rsidR="00131E13" w:rsidDel="00612971">
          <w:rPr>
            <w:sz w:val="24"/>
          </w:rPr>
          <w:delText>.</w:delText>
        </w:r>
        <w:r w:rsidRPr="001E09DC" w:rsidDel="00612971">
          <w:rPr>
            <w:sz w:val="24"/>
          </w:rPr>
          <w:delText xml:space="preserve"> Torgerson 1952) na matrici M da bi se formirala mapa koja ima relativne koordinate svih </w:delText>
        </w:r>
        <w:r w:rsidDel="00612971">
          <w:rPr>
            <w:sz w:val="24"/>
          </w:rPr>
          <w:delText>čvorova</w:delText>
        </w:r>
        <w:r w:rsidRPr="001E09DC" w:rsidDel="00612971">
          <w:rPr>
            <w:sz w:val="24"/>
          </w:rPr>
          <w:delText>.</w:delText>
        </w:r>
      </w:del>
    </w:p>
    <w:p w14:paraId="69DC239D" w14:textId="4008A690" w:rsidR="00D2652D" w:rsidRPr="00541CE4" w:rsidDel="00612971" w:rsidRDefault="00D2652D">
      <w:pPr>
        <w:pStyle w:val="ListParagraph"/>
        <w:ind w:left="567"/>
        <w:contextualSpacing w:val="0"/>
        <w:jc w:val="both"/>
        <w:rPr>
          <w:del w:id="1900" w:author="leksandar komazec" w:date="2022-08-30T23:56:00Z"/>
          <w:sz w:val="24"/>
        </w:rPr>
      </w:pPr>
    </w:p>
    <w:p w14:paraId="3D4F3206" w14:textId="29117316" w:rsidR="00D2652D" w:rsidRPr="00541CE4" w:rsidDel="00612971" w:rsidRDefault="00D2652D">
      <w:pPr>
        <w:pStyle w:val="ListParagraph"/>
        <w:numPr>
          <w:ilvl w:val="0"/>
          <w:numId w:val="25"/>
        </w:numPr>
        <w:ind w:left="567"/>
        <w:contextualSpacing w:val="0"/>
        <w:jc w:val="both"/>
        <w:rPr>
          <w:del w:id="1901" w:author="leksandar komazec" w:date="2022-08-30T23:56:00Z"/>
          <w:sz w:val="24"/>
        </w:rPr>
      </w:pPr>
      <w:del w:id="1902" w:author="leksandar komazec" w:date="2022-08-30T23:56:00Z">
        <w:r w:rsidDel="00612971">
          <w:rPr>
            <w:sz w:val="24"/>
          </w:rPr>
          <w:delText>r</w:delText>
        </w:r>
        <w:r w:rsidRPr="00541CE4" w:rsidDel="00612971">
          <w:rPr>
            <w:sz w:val="24"/>
          </w:rPr>
          <w:delText>elativne koordinate prebaciti u globalne na osnovu određenog broja fiksnih čvorova</w:delText>
        </w:r>
        <w:r w:rsidDel="00612971">
          <w:rPr>
            <w:sz w:val="24"/>
          </w:rPr>
          <w:delText xml:space="preserve"> </w:delText>
        </w:r>
        <w:r w:rsidRPr="00541CE4" w:rsidDel="00612971">
          <w:rPr>
            <w:sz w:val="24"/>
          </w:rPr>
          <w:delText>-</w:delText>
        </w:r>
        <w:r w:rsidDel="00612971">
          <w:rPr>
            <w:sz w:val="24"/>
          </w:rPr>
          <w:delText xml:space="preserve"> </w:delText>
        </w:r>
        <w:r w:rsidRPr="00541CE4" w:rsidDel="00612971">
          <w:rPr>
            <w:sz w:val="24"/>
          </w:rPr>
          <w:delText>sidra.</w:delText>
        </w:r>
      </w:del>
    </w:p>
    <w:p w14:paraId="223EF0EA" w14:textId="1D78DB27" w:rsidR="00D2652D" w:rsidDel="00612971" w:rsidRDefault="00D2652D">
      <w:pPr>
        <w:spacing w:after="0" w:afterAutospacing="0"/>
        <w:contextualSpacing/>
        <w:rPr>
          <w:del w:id="1903" w:author="leksandar komazec" w:date="2022-08-30T23:56:00Z"/>
        </w:rPr>
      </w:pPr>
    </w:p>
    <w:p w14:paraId="63AD0797" w14:textId="2A549618" w:rsidR="00D2652D" w:rsidDel="00612971" w:rsidRDefault="00D2652D">
      <w:pPr>
        <w:spacing w:after="120" w:afterAutospacing="0"/>
        <w:ind w:firstLine="567"/>
        <w:contextualSpacing/>
        <w:rPr>
          <w:del w:id="1904" w:author="leksandar komazec" w:date="2022-08-30T23:56:00Z"/>
        </w:rPr>
      </w:pPr>
      <w:del w:id="1905" w:author="leksandar komazec" w:date="2022-08-30T23:56:00Z">
        <w:r w:rsidDel="00612971">
          <w:delText xml:space="preserve">Klasični MDS (Torgersonov metod) koristi kosinusnu teoremu za postavku objekata u Euklidov prostor tako da rastojanje između njih odgovara izmerenom rastojanju. Ako sve razlike u rastojanjima između tačaka predstavljaju pravo Euklidovo rastojanje tada metrično skaliranje može upotrebljeno da se nađe konfiguracija ovih tačaka. Rastojanje između tačke </w:delText>
        </w:r>
        <w:r w:rsidRPr="00316646" w:rsidDel="00612971">
          <w:delText>r</w:delText>
        </w:r>
        <w:r w:rsidDel="00612971">
          <w:delText xml:space="preserve"> i </w:delText>
        </w:r>
        <w:r w:rsidRPr="00316646" w:rsidDel="00612971">
          <w:delText>s</w:delText>
        </w:r>
        <w:r w:rsidDel="00612971">
          <w:delText>, u n-dimenzionalnom Euklidovom prostoru je da to formulom:</w:delText>
        </w:r>
      </w:del>
    </w:p>
    <w:p w14:paraId="000909BF" w14:textId="0A0EF090" w:rsidR="002C7B73" w:rsidDel="00612971" w:rsidRDefault="002C7B73">
      <w:pPr>
        <w:spacing w:after="120" w:afterAutospacing="0"/>
        <w:ind w:firstLine="567"/>
        <w:contextualSpacing/>
        <w:rPr>
          <w:del w:id="1906" w:author="leksandar komazec" w:date="2022-08-30T23:56:00Z"/>
        </w:rPr>
      </w:pPr>
    </w:p>
    <w:p w14:paraId="75C78859" w14:textId="577376F2" w:rsidR="00436385" w:rsidRPr="0096576E" w:rsidDel="00612971" w:rsidRDefault="00436385">
      <w:pPr>
        <w:spacing w:after="120" w:afterAutospacing="0"/>
        <w:ind w:firstLine="567"/>
        <w:contextualSpacing/>
        <w:jc w:val="right"/>
        <w:rPr>
          <w:del w:id="1907" w:author="leksandar komazec" w:date="2022-08-30T23:56:00Z"/>
        </w:rPr>
      </w:pPr>
      <w:del w:id="1908" w:author="leksandar komazec" w:date="2022-08-30T23:56:00Z">
        <w:r w:rsidDel="00612971">
          <w:delText>d</w:delText>
        </w:r>
        <w:r w:rsidRPr="00436385" w:rsidDel="00612971">
          <w:rPr>
            <w:vertAlign w:val="subscript"/>
          </w:rPr>
          <w:delText>r,s</w:delText>
        </w:r>
        <w:r w:rsidDel="00612971">
          <w:rPr>
            <w:vertAlign w:val="subscript"/>
          </w:rPr>
          <w:delText xml:space="preserve"> </w:delText>
        </w:r>
        <w:r w:rsidDel="00612971">
          <w:delText xml:space="preserve">= </w:delText>
        </w:r>
      </w:del>
      <m:oMath>
        <m:rad>
          <m:radPr>
            <m:degHide m:val="1"/>
            <m:ctrlPr>
              <w:del w:id="1909" w:author="leksandar komazec" w:date="2022-08-30T23:56:00Z">
                <w:rPr>
                  <w:rFonts w:ascii="Cambria Math" w:hAnsi="Cambria Math"/>
                  <w:i/>
                </w:rPr>
              </w:del>
            </m:ctrlPr>
          </m:radPr>
          <m:deg/>
          <m:e>
            <m:sSup>
              <m:sSupPr>
                <m:ctrlPr>
                  <w:del w:id="1910" w:author="leksandar komazec" w:date="2022-08-30T23:56:00Z">
                    <w:rPr>
                      <w:rFonts w:ascii="Cambria Math" w:hAnsi="Cambria Math"/>
                    </w:rPr>
                  </w:del>
                </m:ctrlPr>
              </m:sSupPr>
              <m:e>
                <m:r>
                  <w:del w:id="1911" w:author="leksandar komazec" w:date="2022-08-30T23:56:00Z">
                    <m:rPr>
                      <m:sty m:val="p"/>
                    </m:rPr>
                    <w:rPr>
                      <w:rFonts w:ascii="Cambria Math"/>
                    </w:rPr>
                    <m:t>(</m:t>
                  </w:del>
                </m:r>
                <m:sSub>
                  <m:sSubPr>
                    <m:ctrlPr>
                      <w:del w:id="1912" w:author="leksandar komazec" w:date="2022-08-30T23:56:00Z">
                        <w:rPr>
                          <w:rFonts w:ascii="Cambria Math" w:hAnsi="Cambria Math"/>
                        </w:rPr>
                      </w:del>
                    </m:ctrlPr>
                  </m:sSubPr>
                  <m:e>
                    <m:r>
                      <w:del w:id="1913" w:author="leksandar komazec" w:date="2022-08-30T23:56:00Z">
                        <m:rPr>
                          <m:sty m:val="p"/>
                        </m:rPr>
                        <w:rPr>
                          <w:rFonts w:ascii="Cambria Math"/>
                        </w:rPr>
                        <m:t>x</m:t>
                      </w:del>
                    </m:r>
                  </m:e>
                  <m:sub>
                    <m:r>
                      <w:del w:id="1914" w:author="leksandar komazec" w:date="2022-08-30T23:56:00Z">
                        <m:rPr>
                          <m:sty m:val="p"/>
                        </m:rPr>
                        <w:rPr>
                          <w:rFonts w:ascii="Cambria Math"/>
                        </w:rPr>
                        <m:t>r</m:t>
                      </w:del>
                    </m:r>
                  </m:sub>
                </m:sSub>
                <m:r>
                  <w:del w:id="1915" w:author="leksandar komazec" w:date="2022-08-30T23:56:00Z">
                    <m:rPr>
                      <m:sty m:val="p"/>
                    </m:rPr>
                    <w:rPr>
                      <w:rFonts w:ascii="Cambria Math" w:hAnsi="Cambria Math"/>
                    </w:rPr>
                    <m:t>-</m:t>
                  </w:del>
                </m:r>
                <m:sSub>
                  <m:sSubPr>
                    <m:ctrlPr>
                      <w:del w:id="1916" w:author="leksandar komazec" w:date="2022-08-30T23:56:00Z">
                        <w:rPr>
                          <w:rFonts w:ascii="Cambria Math" w:hAnsi="Cambria Math"/>
                        </w:rPr>
                      </w:del>
                    </m:ctrlPr>
                  </m:sSubPr>
                  <m:e>
                    <m:r>
                      <w:del w:id="1917" w:author="leksandar komazec" w:date="2022-08-30T23:56:00Z">
                        <m:rPr>
                          <m:sty m:val="p"/>
                        </m:rPr>
                        <w:rPr>
                          <w:rFonts w:ascii="Cambria Math"/>
                        </w:rPr>
                        <m:t>x</m:t>
                      </w:del>
                    </m:r>
                  </m:e>
                  <m:sub>
                    <m:r>
                      <w:del w:id="1918" w:author="leksandar komazec" w:date="2022-08-30T23:56:00Z">
                        <m:rPr>
                          <m:sty m:val="p"/>
                        </m:rPr>
                        <w:rPr>
                          <w:rFonts w:ascii="Cambria Math"/>
                        </w:rPr>
                        <m:t>s</m:t>
                      </w:del>
                    </m:r>
                  </m:sub>
                </m:sSub>
                <m:r>
                  <w:del w:id="1919" w:author="leksandar komazec" w:date="2022-08-30T23:56:00Z">
                    <m:rPr>
                      <m:sty m:val="p"/>
                    </m:rPr>
                    <w:rPr>
                      <w:rFonts w:ascii="Cambria Math"/>
                    </w:rPr>
                    <m:t>)</m:t>
                  </w:del>
                </m:r>
              </m:e>
              <m:sup>
                <m:r>
                  <w:del w:id="1920" w:author="leksandar komazec" w:date="2022-08-30T23:56:00Z">
                    <m:rPr>
                      <m:sty m:val="p"/>
                    </m:rPr>
                    <w:rPr>
                      <w:rFonts w:ascii="Cambria Math"/>
                    </w:rPr>
                    <m:t>T</m:t>
                  </w:del>
                </m:r>
              </m:sup>
            </m:sSup>
            <m:r>
              <w:del w:id="1921" w:author="leksandar komazec" w:date="2022-08-30T23:56:00Z">
                <m:rPr>
                  <m:sty m:val="p"/>
                </m:rPr>
                <w:rPr>
                  <w:rFonts w:ascii="Cambria Math"/>
                </w:rPr>
                <m:t>(</m:t>
              </w:del>
            </m:r>
            <m:sSub>
              <m:sSubPr>
                <m:ctrlPr>
                  <w:del w:id="1922" w:author="leksandar komazec" w:date="2022-08-30T23:56:00Z">
                    <w:rPr>
                      <w:rFonts w:ascii="Cambria Math" w:hAnsi="Cambria Math"/>
                    </w:rPr>
                  </w:del>
                </m:ctrlPr>
              </m:sSubPr>
              <m:e>
                <m:r>
                  <w:del w:id="1923" w:author="leksandar komazec" w:date="2022-08-30T23:56:00Z">
                    <m:rPr>
                      <m:sty m:val="p"/>
                    </m:rPr>
                    <w:rPr>
                      <w:rFonts w:ascii="Cambria Math"/>
                    </w:rPr>
                    <m:t>x</m:t>
                  </w:del>
                </m:r>
              </m:e>
              <m:sub>
                <m:r>
                  <w:del w:id="1924" w:author="leksandar komazec" w:date="2022-08-30T23:56:00Z">
                    <m:rPr>
                      <m:sty m:val="p"/>
                    </m:rPr>
                    <w:rPr>
                      <w:rFonts w:ascii="Cambria Math"/>
                    </w:rPr>
                    <m:t>r</m:t>
                  </w:del>
                </m:r>
              </m:sub>
            </m:sSub>
            <m:r>
              <w:del w:id="1925" w:author="leksandar komazec" w:date="2022-08-30T23:56:00Z">
                <m:rPr>
                  <m:sty m:val="p"/>
                </m:rPr>
                <w:rPr>
                  <w:rFonts w:ascii="Cambria Math" w:hAnsi="Cambria Math"/>
                </w:rPr>
                <m:t>-</m:t>
              </w:del>
            </m:r>
            <m:sSub>
              <m:sSubPr>
                <m:ctrlPr>
                  <w:del w:id="1926" w:author="leksandar komazec" w:date="2022-08-30T23:56:00Z">
                    <w:rPr>
                      <w:rFonts w:ascii="Cambria Math" w:hAnsi="Cambria Math"/>
                    </w:rPr>
                  </w:del>
                </m:ctrlPr>
              </m:sSubPr>
              <m:e>
                <m:r>
                  <w:del w:id="1927" w:author="leksandar komazec" w:date="2022-08-30T23:56:00Z">
                    <m:rPr>
                      <m:sty m:val="p"/>
                    </m:rPr>
                    <w:rPr>
                      <w:rFonts w:ascii="Cambria Math"/>
                    </w:rPr>
                    <m:t>x</m:t>
                  </w:del>
                </m:r>
              </m:e>
              <m:sub>
                <m:r>
                  <w:del w:id="1928" w:author="leksandar komazec" w:date="2022-08-30T23:56:00Z">
                    <m:rPr>
                      <m:sty m:val="p"/>
                    </m:rPr>
                    <w:rPr>
                      <w:rFonts w:ascii="Cambria Math"/>
                    </w:rPr>
                    <m:t>s</m:t>
                  </w:del>
                </m:r>
              </m:sub>
            </m:sSub>
            <m:r>
              <w:del w:id="1929" w:author="leksandar komazec" w:date="2022-08-30T23:56:00Z">
                <w:rPr>
                  <w:rFonts w:ascii="Cambria Math"/>
                </w:rPr>
                <m:t>)</m:t>
              </w:del>
            </m:r>
          </m:e>
        </m:rad>
      </m:oMath>
      <w:del w:id="1930" w:author="leksandar komazec" w:date="2022-08-30T23:56:00Z">
        <w:r w:rsidR="0096576E" w:rsidDel="00612971">
          <w:tab/>
        </w:r>
        <w:r w:rsidR="0096576E" w:rsidDel="00612971">
          <w:tab/>
        </w:r>
        <w:r w:rsidR="0096576E" w:rsidDel="00612971">
          <w:tab/>
        </w:r>
        <w:r w:rsidR="0096576E" w:rsidDel="00612971">
          <w:tab/>
        </w:r>
        <w:r w:rsidR="0096576E" w:rsidDel="00612971">
          <w:tab/>
          <w:delText>(1</w:delText>
        </w:r>
        <w:r w:rsidR="002B0BBA" w:rsidDel="00612971">
          <w:delText>6</w:delText>
        </w:r>
        <w:r w:rsidR="0096576E" w:rsidDel="00612971">
          <w:delText>)</w:delText>
        </w:r>
      </w:del>
    </w:p>
    <w:p w14:paraId="02C6C5BC" w14:textId="03A71981" w:rsidR="00517BA8" w:rsidRPr="00177199" w:rsidDel="00612971" w:rsidRDefault="00517BA8">
      <w:pPr>
        <w:spacing w:after="120" w:afterAutospacing="0"/>
        <w:ind w:firstLine="567"/>
        <w:contextualSpacing/>
        <w:rPr>
          <w:del w:id="1931" w:author="leksandar komazec" w:date="2022-08-30T23:56:00Z"/>
          <w:noProof/>
        </w:rPr>
      </w:pPr>
    </w:p>
    <w:p w14:paraId="1E9C60BE" w14:textId="068A4EDF" w:rsidR="00D26311" w:rsidDel="00612971" w:rsidRDefault="002C7B73">
      <w:pPr>
        <w:spacing w:after="120" w:afterAutospacing="0"/>
        <w:ind w:firstLine="567"/>
        <w:contextualSpacing/>
        <w:rPr>
          <w:del w:id="1932" w:author="leksandar komazec" w:date="2022-08-30T23:56:00Z"/>
          <w:noProof/>
        </w:rPr>
      </w:pPr>
      <w:del w:id="1933" w:author="leksandar komazec" w:date="2022-08-30T23:56:00Z">
        <w:r w:rsidDel="00612971">
          <w:rPr>
            <w:noProof/>
          </w:rPr>
          <w:delText>što mož</w:delText>
        </w:r>
        <w:r w:rsidR="00D26311" w:rsidDel="00612971">
          <w:rPr>
            <w:noProof/>
          </w:rPr>
          <w:delText>emo napisati kao:</w:delText>
        </w:r>
      </w:del>
    </w:p>
    <w:p w14:paraId="70380947" w14:textId="03007BC2" w:rsidR="00D26311" w:rsidDel="00612971" w:rsidRDefault="00D26311">
      <w:pPr>
        <w:spacing w:after="120" w:afterAutospacing="0"/>
        <w:ind w:firstLine="567"/>
        <w:contextualSpacing/>
        <w:rPr>
          <w:del w:id="1934" w:author="leksandar komazec" w:date="2022-08-30T23:56:00Z"/>
          <w:noProof/>
        </w:rPr>
      </w:pPr>
    </w:p>
    <w:p w14:paraId="30C8D8BD" w14:textId="46794B62" w:rsidR="00D26311" w:rsidRPr="00D26311" w:rsidDel="00612971" w:rsidRDefault="00000000">
      <w:pPr>
        <w:spacing w:after="120" w:afterAutospacing="0"/>
        <w:ind w:firstLine="567"/>
        <w:contextualSpacing/>
        <w:jc w:val="right"/>
        <w:rPr>
          <w:del w:id="1935" w:author="leksandar komazec" w:date="2022-08-30T23:56:00Z"/>
          <w:noProof/>
        </w:rPr>
      </w:pPr>
      <m:oMath>
        <m:sSubSup>
          <m:sSubSupPr>
            <m:ctrlPr>
              <w:del w:id="1936" w:author="leksandar komazec" w:date="2022-08-30T23:56:00Z">
                <w:rPr>
                  <w:rFonts w:ascii="Cambria Math" w:hAnsi="Cambria Math"/>
                  <w:i/>
                  <w:noProof/>
                </w:rPr>
              </w:del>
            </m:ctrlPr>
          </m:sSubSupPr>
          <m:e>
            <m:r>
              <w:del w:id="1937" w:author="leksandar komazec" w:date="2022-08-30T23:56:00Z">
                <w:rPr>
                  <w:rFonts w:ascii="Cambria Math"/>
                  <w:noProof/>
                </w:rPr>
                <m:t>d</m:t>
              </w:del>
            </m:r>
          </m:e>
          <m:sub>
            <m:r>
              <w:del w:id="1938" w:author="leksandar komazec" w:date="2022-08-30T23:56:00Z">
                <w:rPr>
                  <w:rFonts w:ascii="Cambria Math"/>
                  <w:noProof/>
                </w:rPr>
                <m:t>r,s</m:t>
              </w:del>
            </m:r>
          </m:sub>
          <m:sup>
            <m:r>
              <w:del w:id="1939" w:author="leksandar komazec" w:date="2022-08-30T23:56:00Z">
                <w:rPr>
                  <w:rFonts w:ascii="Cambria Math"/>
                  <w:noProof/>
                </w:rPr>
                <m:t>2</m:t>
              </w:del>
            </m:r>
          </m:sup>
        </m:sSubSup>
      </m:oMath>
      <w:del w:id="1940" w:author="leksandar komazec" w:date="2022-08-30T23:56:00Z">
        <w:r w:rsidR="00D26311" w:rsidDel="00612971">
          <w:rPr>
            <w:noProof/>
          </w:rPr>
          <w:delText xml:space="preserve"> = </w:delText>
        </w:r>
      </w:del>
      <m:oMath>
        <m:sSup>
          <m:sSupPr>
            <m:ctrlPr>
              <w:del w:id="1941" w:author="leksandar komazec" w:date="2022-08-30T23:56:00Z">
                <w:rPr>
                  <w:rFonts w:ascii="Cambria Math" w:hAnsi="Cambria Math"/>
                </w:rPr>
              </w:del>
            </m:ctrlPr>
          </m:sSupPr>
          <m:e>
            <m:r>
              <w:del w:id="1942" w:author="leksandar komazec" w:date="2022-08-30T23:56:00Z">
                <m:rPr>
                  <m:sty m:val="p"/>
                </m:rPr>
                <w:rPr>
                  <w:rFonts w:ascii="Cambria Math"/>
                </w:rPr>
                <m:t>(</m:t>
              </w:del>
            </m:r>
            <m:sSub>
              <m:sSubPr>
                <m:ctrlPr>
                  <w:del w:id="1943" w:author="leksandar komazec" w:date="2022-08-30T23:56:00Z">
                    <w:rPr>
                      <w:rFonts w:ascii="Cambria Math" w:hAnsi="Cambria Math"/>
                    </w:rPr>
                  </w:del>
                </m:ctrlPr>
              </m:sSubPr>
              <m:e>
                <m:r>
                  <w:del w:id="1944" w:author="leksandar komazec" w:date="2022-08-30T23:56:00Z">
                    <m:rPr>
                      <m:sty m:val="p"/>
                    </m:rPr>
                    <w:rPr>
                      <w:rFonts w:ascii="Cambria Math"/>
                    </w:rPr>
                    <m:t>x</m:t>
                  </w:del>
                </m:r>
              </m:e>
              <m:sub>
                <m:r>
                  <w:del w:id="1945" w:author="leksandar komazec" w:date="2022-08-30T23:56:00Z">
                    <m:rPr>
                      <m:sty m:val="p"/>
                    </m:rPr>
                    <w:rPr>
                      <w:rFonts w:ascii="Cambria Math"/>
                    </w:rPr>
                    <m:t>r</m:t>
                  </w:del>
                </m:r>
              </m:sub>
            </m:sSub>
            <m:r>
              <w:del w:id="1946" w:author="leksandar komazec" w:date="2022-08-30T23:56:00Z">
                <m:rPr>
                  <m:sty m:val="p"/>
                </m:rPr>
                <w:rPr>
                  <w:rFonts w:ascii="Cambria Math" w:hAnsi="Cambria Math"/>
                </w:rPr>
                <m:t>-</m:t>
              </w:del>
            </m:r>
            <m:sSub>
              <m:sSubPr>
                <m:ctrlPr>
                  <w:del w:id="1947" w:author="leksandar komazec" w:date="2022-08-30T23:56:00Z">
                    <w:rPr>
                      <w:rFonts w:ascii="Cambria Math" w:hAnsi="Cambria Math"/>
                    </w:rPr>
                  </w:del>
                </m:ctrlPr>
              </m:sSubPr>
              <m:e>
                <m:r>
                  <w:del w:id="1948" w:author="leksandar komazec" w:date="2022-08-30T23:56:00Z">
                    <m:rPr>
                      <m:sty m:val="p"/>
                    </m:rPr>
                    <w:rPr>
                      <w:rFonts w:ascii="Cambria Math"/>
                    </w:rPr>
                    <m:t>x</m:t>
                  </w:del>
                </m:r>
              </m:e>
              <m:sub>
                <m:r>
                  <w:del w:id="1949" w:author="leksandar komazec" w:date="2022-08-30T23:56:00Z">
                    <m:rPr>
                      <m:sty m:val="p"/>
                    </m:rPr>
                    <w:rPr>
                      <w:rFonts w:ascii="Cambria Math"/>
                    </w:rPr>
                    <m:t>s</m:t>
                  </w:del>
                </m:r>
              </m:sub>
            </m:sSub>
            <m:r>
              <w:del w:id="1950" w:author="leksandar komazec" w:date="2022-08-30T23:56:00Z">
                <m:rPr>
                  <m:sty m:val="p"/>
                </m:rPr>
                <w:rPr>
                  <w:rFonts w:ascii="Cambria Math"/>
                </w:rPr>
                <m:t>)</m:t>
              </w:del>
            </m:r>
          </m:e>
          <m:sup>
            <m:r>
              <w:del w:id="1951" w:author="leksandar komazec" w:date="2022-08-30T23:56:00Z">
                <m:rPr>
                  <m:sty m:val="p"/>
                </m:rPr>
                <w:rPr>
                  <w:rFonts w:ascii="Cambria Math"/>
                </w:rPr>
                <m:t>T</m:t>
              </w:del>
            </m:r>
          </m:sup>
        </m:sSup>
        <m:r>
          <w:del w:id="1952" w:author="leksandar komazec" w:date="2022-08-30T23:56:00Z">
            <m:rPr>
              <m:sty m:val="p"/>
            </m:rPr>
            <w:rPr>
              <w:rFonts w:ascii="Cambria Math"/>
            </w:rPr>
            <m:t>(</m:t>
          </w:del>
        </m:r>
        <m:sSub>
          <m:sSubPr>
            <m:ctrlPr>
              <w:del w:id="1953" w:author="leksandar komazec" w:date="2022-08-30T23:56:00Z">
                <w:rPr>
                  <w:rFonts w:ascii="Cambria Math" w:hAnsi="Cambria Math"/>
                </w:rPr>
              </w:del>
            </m:ctrlPr>
          </m:sSubPr>
          <m:e>
            <m:r>
              <w:del w:id="1954" w:author="leksandar komazec" w:date="2022-08-30T23:56:00Z">
                <m:rPr>
                  <m:sty m:val="p"/>
                </m:rPr>
                <w:rPr>
                  <w:rFonts w:ascii="Cambria Math"/>
                </w:rPr>
                <m:t>x</m:t>
              </w:del>
            </m:r>
          </m:e>
          <m:sub>
            <m:r>
              <w:del w:id="1955" w:author="leksandar komazec" w:date="2022-08-30T23:56:00Z">
                <m:rPr>
                  <m:sty m:val="p"/>
                </m:rPr>
                <w:rPr>
                  <w:rFonts w:ascii="Cambria Math"/>
                </w:rPr>
                <m:t>r</m:t>
              </w:del>
            </m:r>
          </m:sub>
        </m:sSub>
        <m:r>
          <w:del w:id="1956" w:author="leksandar komazec" w:date="2022-08-30T23:56:00Z">
            <m:rPr>
              <m:sty m:val="p"/>
            </m:rPr>
            <w:rPr>
              <w:rFonts w:ascii="Cambria Math" w:hAnsi="Cambria Math"/>
            </w:rPr>
            <m:t>-</m:t>
          </w:del>
        </m:r>
        <m:sSub>
          <m:sSubPr>
            <m:ctrlPr>
              <w:del w:id="1957" w:author="leksandar komazec" w:date="2022-08-30T23:56:00Z">
                <w:rPr>
                  <w:rFonts w:ascii="Cambria Math" w:hAnsi="Cambria Math"/>
                </w:rPr>
              </w:del>
            </m:ctrlPr>
          </m:sSubPr>
          <m:e>
            <m:r>
              <w:del w:id="1958" w:author="leksandar komazec" w:date="2022-08-30T23:56:00Z">
                <m:rPr>
                  <m:sty m:val="p"/>
                </m:rPr>
                <w:rPr>
                  <w:rFonts w:ascii="Cambria Math"/>
                </w:rPr>
                <m:t>x</m:t>
              </w:del>
            </m:r>
          </m:e>
          <m:sub>
            <m:r>
              <w:del w:id="1959" w:author="leksandar komazec" w:date="2022-08-30T23:56:00Z">
                <m:rPr>
                  <m:sty m:val="p"/>
                </m:rPr>
                <w:rPr>
                  <w:rFonts w:ascii="Cambria Math"/>
                </w:rPr>
                <m:t>s</m:t>
              </w:del>
            </m:r>
          </m:sub>
        </m:sSub>
        <m:r>
          <w:del w:id="1960" w:author="leksandar komazec" w:date="2022-08-30T23:56:00Z">
            <m:rPr>
              <m:sty m:val="p"/>
            </m:rPr>
            <w:rPr>
              <w:rFonts w:ascii="Cambria Math"/>
            </w:rPr>
            <m:t>)</m:t>
          </w:del>
        </m:r>
      </m:oMath>
      <w:del w:id="1961" w:author="leksandar komazec" w:date="2022-08-30T23:56:00Z">
        <w:r w:rsidR="00D26311" w:rsidDel="00612971">
          <w:rPr>
            <w:noProof/>
          </w:rPr>
          <w:tab/>
        </w:r>
        <w:r w:rsidR="00D26311" w:rsidDel="00612971">
          <w:rPr>
            <w:noProof/>
          </w:rPr>
          <w:tab/>
        </w:r>
        <w:r w:rsidR="00D26311" w:rsidDel="00612971">
          <w:rPr>
            <w:noProof/>
          </w:rPr>
          <w:tab/>
        </w:r>
        <w:r w:rsidR="00D26311" w:rsidDel="00612971">
          <w:rPr>
            <w:noProof/>
          </w:rPr>
          <w:tab/>
        </w:r>
        <w:r w:rsidR="0096576E" w:rsidDel="00612971">
          <w:rPr>
            <w:noProof/>
          </w:rPr>
          <w:tab/>
        </w:r>
        <w:r w:rsidR="00D26311" w:rsidDel="00612971">
          <w:rPr>
            <w:noProof/>
          </w:rPr>
          <w:delText>(</w:delText>
        </w:r>
        <w:r w:rsidR="0096576E" w:rsidDel="00612971">
          <w:rPr>
            <w:noProof/>
          </w:rPr>
          <w:delText>1</w:delText>
        </w:r>
        <w:r w:rsidR="002B0BBA" w:rsidDel="00612971">
          <w:rPr>
            <w:noProof/>
          </w:rPr>
          <w:delText>7</w:delText>
        </w:r>
        <w:r w:rsidR="00D26311" w:rsidDel="00612971">
          <w:rPr>
            <w:noProof/>
          </w:rPr>
          <w:delText>)</w:delText>
        </w:r>
      </w:del>
    </w:p>
    <w:p w14:paraId="242F8C86" w14:textId="364DC140" w:rsidR="00D26311" w:rsidDel="00612971" w:rsidRDefault="00D26311">
      <w:pPr>
        <w:spacing w:after="120" w:afterAutospacing="0"/>
        <w:ind w:firstLine="567"/>
        <w:contextualSpacing/>
        <w:rPr>
          <w:del w:id="1962" w:author="leksandar komazec" w:date="2022-08-30T23:56:00Z"/>
          <w:noProof/>
        </w:rPr>
      </w:pPr>
    </w:p>
    <w:p w14:paraId="4F2EBD8E" w14:textId="23C9A688" w:rsidR="00D26311" w:rsidDel="00612971" w:rsidRDefault="00D26311">
      <w:pPr>
        <w:spacing w:after="120" w:afterAutospacing="0"/>
        <w:ind w:firstLine="567"/>
        <w:contextualSpacing/>
        <w:rPr>
          <w:del w:id="1963" w:author="leksandar komazec" w:date="2022-08-30T23:56:00Z"/>
          <w:noProof/>
        </w:rPr>
      </w:pPr>
      <w:del w:id="1964" w:author="leksandar komazec" w:date="2022-08-30T23:56:00Z">
        <w:r w:rsidDel="00612971">
          <w:rPr>
            <w:noProof/>
          </w:rPr>
          <w:delText xml:space="preserve">Sada sa kvadratom rastojanja nalazimo </w:delText>
        </w:r>
        <w:r w:rsidR="002C7B73" w:rsidDel="00612971">
          <w:rPr>
            <w:noProof/>
          </w:rPr>
          <w:delText>skalarni proizvod</w:delText>
        </w:r>
        <w:r w:rsidDel="00612971">
          <w:rPr>
            <w:noProof/>
          </w:rPr>
          <w:delText xml:space="preserve"> matrice B, a iz nje koordinate:</w:delText>
        </w:r>
      </w:del>
    </w:p>
    <w:p w14:paraId="4F2AD85C" w14:textId="0A066AAE" w:rsidR="00D26311" w:rsidDel="00612971" w:rsidRDefault="00D26311">
      <w:pPr>
        <w:spacing w:after="120" w:afterAutospacing="0"/>
        <w:ind w:firstLine="567"/>
        <w:contextualSpacing/>
        <w:rPr>
          <w:del w:id="1965" w:author="leksandar komazec" w:date="2022-08-30T23:56:00Z"/>
          <w:noProof/>
        </w:rPr>
      </w:pPr>
    </w:p>
    <w:p w14:paraId="39BB3137" w14:textId="417FE4CB" w:rsidR="00D26311" w:rsidRPr="0096576E" w:rsidDel="00612971" w:rsidRDefault="00D26311">
      <w:pPr>
        <w:spacing w:after="120" w:afterAutospacing="0"/>
        <w:ind w:firstLine="567"/>
        <w:contextualSpacing/>
        <w:jc w:val="right"/>
        <w:rPr>
          <w:del w:id="1966" w:author="leksandar komazec" w:date="2022-08-30T23:56:00Z"/>
          <w:noProof/>
        </w:rPr>
      </w:pPr>
      <w:del w:id="1967" w:author="leksandar komazec" w:date="2022-08-30T23:56:00Z">
        <w:r w:rsidDel="00612971">
          <w:rPr>
            <w:noProof/>
          </w:rPr>
          <w:delText>[B]r,s = b</w:delText>
        </w:r>
        <w:r w:rsidRPr="00D26311" w:rsidDel="00612971">
          <w:rPr>
            <w:noProof/>
            <w:vertAlign w:val="subscript"/>
          </w:rPr>
          <w:delText xml:space="preserve">rs </w:delText>
        </w:r>
        <w:r w:rsidDel="00612971">
          <w:rPr>
            <w:noProof/>
          </w:rPr>
          <w:delText>=</w:delText>
        </w:r>
        <w:r w:rsidRPr="00316646" w:rsidDel="00612971">
          <w:rPr>
            <w:noProof/>
          </w:rPr>
          <w:delText xml:space="preserve"> </w:delText>
        </w:r>
      </w:del>
      <m:oMath>
        <m:sSubSup>
          <m:sSubSupPr>
            <m:ctrlPr>
              <w:del w:id="1968" w:author="leksandar komazec" w:date="2022-08-30T23:56:00Z">
                <w:rPr>
                  <w:rFonts w:ascii="Cambria Math" w:hAnsi="Cambria Math"/>
                  <w:noProof/>
                </w:rPr>
              </w:del>
            </m:ctrlPr>
          </m:sSubSupPr>
          <m:e>
            <m:r>
              <w:del w:id="1969" w:author="leksandar komazec" w:date="2022-08-30T23:56:00Z">
                <m:rPr>
                  <m:sty m:val="p"/>
                </m:rPr>
                <w:rPr>
                  <w:rFonts w:ascii="Cambria Math"/>
                  <w:noProof/>
                </w:rPr>
                <m:t>x</m:t>
              </w:del>
            </m:r>
          </m:e>
          <m:sub>
            <m:r>
              <w:del w:id="1970" w:author="leksandar komazec" w:date="2022-08-30T23:56:00Z">
                <m:rPr>
                  <m:sty m:val="p"/>
                </m:rPr>
                <w:rPr>
                  <w:rFonts w:ascii="Cambria Math"/>
                  <w:noProof/>
                </w:rPr>
                <m:t>r</m:t>
              </w:del>
            </m:r>
          </m:sub>
          <m:sup>
            <m:r>
              <w:del w:id="1971" w:author="leksandar komazec" w:date="2022-08-30T23:56:00Z">
                <m:rPr>
                  <m:sty m:val="p"/>
                </m:rPr>
                <w:rPr>
                  <w:rFonts w:ascii="Cambria Math"/>
                  <w:noProof/>
                </w:rPr>
                <m:t>T</m:t>
              </w:del>
            </m:r>
          </m:sup>
        </m:sSubSup>
        <m:sSub>
          <m:sSubPr>
            <m:ctrlPr>
              <w:del w:id="1972" w:author="leksandar komazec" w:date="2022-08-30T23:56:00Z">
                <w:rPr>
                  <w:rFonts w:ascii="Cambria Math" w:hAnsi="Cambria Math"/>
                  <w:noProof/>
                </w:rPr>
              </w:del>
            </m:ctrlPr>
          </m:sSubPr>
          <m:e>
            <m:r>
              <w:del w:id="1973" w:author="leksandar komazec" w:date="2022-08-30T23:56:00Z">
                <m:rPr>
                  <m:sty m:val="p"/>
                </m:rPr>
                <w:rPr>
                  <w:rFonts w:ascii="Cambria Math"/>
                  <w:noProof/>
                </w:rPr>
                <m:t>x</m:t>
              </w:del>
            </m:r>
          </m:e>
          <m:sub>
            <m:r>
              <w:del w:id="1974" w:author="leksandar komazec" w:date="2022-08-30T23:56:00Z">
                <m:rPr>
                  <m:sty m:val="p"/>
                </m:rPr>
                <w:rPr>
                  <w:rFonts w:ascii="Cambria Math"/>
                  <w:noProof/>
                </w:rPr>
                <m:t>s</m:t>
              </w:del>
            </m:r>
          </m:sub>
        </m:sSub>
      </m:oMath>
      <w:del w:id="1975" w:author="leksandar komazec" w:date="2022-08-30T23:56:00Z">
        <w:r w:rsidR="0096576E" w:rsidDel="00612971">
          <w:rPr>
            <w:noProof/>
          </w:rPr>
          <w:tab/>
        </w:r>
        <w:r w:rsidR="0096576E" w:rsidDel="00612971">
          <w:rPr>
            <w:noProof/>
          </w:rPr>
          <w:tab/>
        </w:r>
        <w:r w:rsidR="0096576E" w:rsidDel="00612971">
          <w:rPr>
            <w:noProof/>
          </w:rPr>
          <w:tab/>
        </w:r>
        <w:r w:rsidR="0096576E" w:rsidDel="00612971">
          <w:rPr>
            <w:noProof/>
          </w:rPr>
          <w:tab/>
        </w:r>
        <w:r w:rsidR="0096576E" w:rsidDel="00612971">
          <w:rPr>
            <w:noProof/>
          </w:rPr>
          <w:tab/>
        </w:r>
        <w:r w:rsidR="0096576E" w:rsidDel="00612971">
          <w:rPr>
            <w:noProof/>
          </w:rPr>
          <w:tab/>
          <w:delText>(1</w:delText>
        </w:r>
        <w:r w:rsidR="002B0BBA" w:rsidDel="00612971">
          <w:rPr>
            <w:noProof/>
          </w:rPr>
          <w:delText>8</w:delText>
        </w:r>
        <w:r w:rsidR="0096576E" w:rsidDel="00612971">
          <w:rPr>
            <w:noProof/>
          </w:rPr>
          <w:delText>)</w:delText>
        </w:r>
      </w:del>
    </w:p>
    <w:p w14:paraId="5D5BE51E" w14:textId="627918C2" w:rsidR="00D26311" w:rsidRPr="00177199" w:rsidDel="00612971" w:rsidRDefault="00D26311">
      <w:pPr>
        <w:spacing w:after="120" w:afterAutospacing="0"/>
        <w:ind w:firstLine="567"/>
        <w:contextualSpacing/>
        <w:rPr>
          <w:del w:id="1976" w:author="leksandar komazec" w:date="2022-08-30T23:56:00Z"/>
          <w:noProof/>
        </w:rPr>
      </w:pPr>
    </w:p>
    <w:p w14:paraId="29719D72" w14:textId="6418398F" w:rsidR="00D26311" w:rsidDel="00612971" w:rsidRDefault="00D26311">
      <w:pPr>
        <w:spacing w:after="120" w:afterAutospacing="0"/>
        <w:ind w:firstLine="567"/>
        <w:contextualSpacing/>
        <w:rPr>
          <w:del w:id="1977" w:author="leksandar komazec" w:date="2022-08-30T23:56:00Z"/>
          <w:noProof/>
        </w:rPr>
      </w:pPr>
      <w:del w:id="1978" w:author="leksandar komazec" w:date="2022-08-30T23:56:00Z">
        <w:r w:rsidDel="00612971">
          <w:rPr>
            <w:noProof/>
          </w:rPr>
          <w:delText>da bi na</w:delText>
        </w:r>
        <w:r w:rsidR="003653F5" w:rsidDel="00612971">
          <w:rPr>
            <w:noProof/>
          </w:rPr>
          <w:delText>š</w:delText>
        </w:r>
        <w:r w:rsidDel="00612971">
          <w:rPr>
            <w:noProof/>
          </w:rPr>
          <w:delText>li B iz (</w:delText>
        </w:r>
        <w:r w:rsidR="0096576E" w:rsidDel="00612971">
          <w:rPr>
            <w:noProof/>
          </w:rPr>
          <w:delText>1</w:delText>
        </w:r>
        <w:r w:rsidR="001E09DC" w:rsidDel="00612971">
          <w:rPr>
            <w:noProof/>
          </w:rPr>
          <w:delText>7</w:delText>
        </w:r>
        <w:r w:rsidDel="00612971">
          <w:rPr>
            <w:noProof/>
          </w:rPr>
          <w:delText>):</w:delText>
        </w:r>
      </w:del>
    </w:p>
    <w:p w14:paraId="06B1E753" w14:textId="10650449" w:rsidR="00D26311" w:rsidDel="00612971" w:rsidRDefault="00D26311">
      <w:pPr>
        <w:spacing w:after="120" w:afterAutospacing="0"/>
        <w:ind w:firstLine="567"/>
        <w:contextualSpacing/>
        <w:rPr>
          <w:del w:id="1979" w:author="leksandar komazec" w:date="2022-08-30T23:56:00Z"/>
          <w:noProof/>
        </w:rPr>
      </w:pPr>
    </w:p>
    <w:p w14:paraId="72040483" w14:textId="5BB3EBD5" w:rsidR="00D26311" w:rsidRPr="0096576E" w:rsidDel="00612971" w:rsidRDefault="00000000">
      <w:pPr>
        <w:spacing w:after="120" w:afterAutospacing="0"/>
        <w:ind w:firstLine="567"/>
        <w:contextualSpacing/>
        <w:jc w:val="right"/>
        <w:rPr>
          <w:del w:id="1980" w:author="leksandar komazec" w:date="2022-08-30T23:56:00Z"/>
          <w:noProof/>
        </w:rPr>
      </w:pPr>
      <m:oMath>
        <m:sSubSup>
          <m:sSubSupPr>
            <m:ctrlPr>
              <w:del w:id="1981" w:author="leksandar komazec" w:date="2022-08-30T23:56:00Z">
                <w:rPr>
                  <w:rFonts w:ascii="Cambria Math" w:hAnsi="Cambria Math"/>
                  <w:noProof/>
                </w:rPr>
              </w:del>
            </m:ctrlPr>
          </m:sSubSupPr>
          <m:e>
            <m:r>
              <w:del w:id="1982" w:author="leksandar komazec" w:date="2022-08-30T23:56:00Z">
                <m:rPr>
                  <m:sty m:val="p"/>
                </m:rPr>
                <w:rPr>
                  <w:rFonts w:ascii="Cambria Math"/>
                  <w:noProof/>
                </w:rPr>
                <m:t>d</m:t>
              </w:del>
            </m:r>
          </m:e>
          <m:sub>
            <m:r>
              <w:del w:id="1983" w:author="leksandar komazec" w:date="2022-08-30T23:56:00Z">
                <m:rPr>
                  <m:sty m:val="p"/>
                </m:rPr>
                <w:rPr>
                  <w:rFonts w:ascii="Cambria Math"/>
                  <w:noProof/>
                </w:rPr>
                <m:t>r,s</m:t>
              </w:del>
            </m:r>
          </m:sub>
          <m:sup>
            <m:r>
              <w:del w:id="1984" w:author="leksandar komazec" w:date="2022-08-30T23:56:00Z">
                <m:rPr>
                  <m:sty m:val="p"/>
                </m:rPr>
                <w:rPr>
                  <w:rFonts w:ascii="Cambria Math"/>
                  <w:noProof/>
                </w:rPr>
                <m:t>2</m:t>
              </w:del>
            </m:r>
          </m:sup>
        </m:sSubSup>
      </m:oMath>
      <w:del w:id="1985" w:author="leksandar komazec" w:date="2022-08-30T23:56:00Z">
        <w:r w:rsidR="00D26311" w:rsidDel="00612971">
          <w:rPr>
            <w:noProof/>
          </w:rPr>
          <w:delText xml:space="preserve"> = </w:delText>
        </w:r>
      </w:del>
      <m:oMath>
        <m:sSubSup>
          <m:sSubSupPr>
            <m:ctrlPr>
              <w:del w:id="1986" w:author="leksandar komazec" w:date="2022-08-30T23:56:00Z">
                <w:rPr>
                  <w:rFonts w:ascii="Cambria Math" w:hAnsi="Cambria Math"/>
                  <w:noProof/>
                </w:rPr>
              </w:del>
            </m:ctrlPr>
          </m:sSubSupPr>
          <m:e>
            <m:r>
              <w:del w:id="1987" w:author="leksandar komazec" w:date="2022-08-30T23:56:00Z">
                <m:rPr>
                  <m:sty m:val="p"/>
                </m:rPr>
                <w:rPr>
                  <w:rFonts w:ascii="Cambria Math"/>
                  <w:noProof/>
                </w:rPr>
                <m:t>x</m:t>
              </w:del>
            </m:r>
          </m:e>
          <m:sub>
            <m:r>
              <w:del w:id="1988" w:author="leksandar komazec" w:date="2022-08-30T23:56:00Z">
                <m:rPr>
                  <m:sty m:val="p"/>
                </m:rPr>
                <w:rPr>
                  <w:rFonts w:ascii="Cambria Math"/>
                  <w:noProof/>
                </w:rPr>
                <m:t>r</m:t>
              </w:del>
            </m:r>
          </m:sub>
          <m:sup>
            <m:r>
              <w:del w:id="1989" w:author="leksandar komazec" w:date="2022-08-30T23:56:00Z">
                <m:rPr>
                  <m:sty m:val="p"/>
                </m:rPr>
                <w:rPr>
                  <w:rFonts w:ascii="Cambria Math"/>
                  <w:noProof/>
                </w:rPr>
                <m:t>T</m:t>
              </w:del>
            </m:r>
          </m:sup>
        </m:sSubSup>
        <m:sSub>
          <m:sSubPr>
            <m:ctrlPr>
              <w:del w:id="1990" w:author="leksandar komazec" w:date="2022-08-30T23:56:00Z">
                <w:rPr>
                  <w:rFonts w:ascii="Cambria Math" w:hAnsi="Cambria Math"/>
                  <w:noProof/>
                </w:rPr>
              </w:del>
            </m:ctrlPr>
          </m:sSubPr>
          <m:e>
            <m:r>
              <w:del w:id="1991" w:author="leksandar komazec" w:date="2022-08-30T23:56:00Z">
                <m:rPr>
                  <m:sty m:val="p"/>
                </m:rPr>
                <w:rPr>
                  <w:rFonts w:ascii="Cambria Math"/>
                  <w:noProof/>
                </w:rPr>
                <m:t>x</m:t>
              </w:del>
            </m:r>
          </m:e>
          <m:sub>
            <m:r>
              <w:del w:id="1992" w:author="leksandar komazec" w:date="2022-08-30T23:56:00Z">
                <m:rPr>
                  <m:sty m:val="p"/>
                </m:rPr>
                <w:rPr>
                  <w:rFonts w:ascii="Cambria Math"/>
                  <w:noProof/>
                </w:rPr>
                <m:t>r</m:t>
              </w:del>
            </m:r>
          </m:sub>
        </m:sSub>
      </m:oMath>
      <w:del w:id="1993" w:author="leksandar komazec" w:date="2022-08-30T23:56:00Z">
        <w:r w:rsidR="00D26311" w:rsidRPr="00316646" w:rsidDel="00612971">
          <w:rPr>
            <w:noProof/>
          </w:rPr>
          <w:delText xml:space="preserve"> </w:delText>
        </w:r>
        <w:r w:rsidR="00D26311" w:rsidDel="00612971">
          <w:rPr>
            <w:noProof/>
          </w:rPr>
          <w:delText xml:space="preserve">+ </w:delText>
        </w:r>
      </w:del>
      <m:oMath>
        <m:sSubSup>
          <m:sSubSupPr>
            <m:ctrlPr>
              <w:del w:id="1994" w:author="leksandar komazec" w:date="2022-08-30T23:56:00Z">
                <w:rPr>
                  <w:rFonts w:ascii="Cambria Math" w:hAnsi="Cambria Math"/>
                  <w:noProof/>
                </w:rPr>
              </w:del>
            </m:ctrlPr>
          </m:sSubSupPr>
          <m:e>
            <m:r>
              <w:del w:id="1995" w:author="leksandar komazec" w:date="2022-08-30T23:56:00Z">
                <m:rPr>
                  <m:sty m:val="p"/>
                </m:rPr>
                <w:rPr>
                  <w:rFonts w:ascii="Cambria Math"/>
                  <w:noProof/>
                </w:rPr>
                <m:t>x</m:t>
              </w:del>
            </m:r>
          </m:e>
          <m:sub>
            <m:r>
              <w:del w:id="1996" w:author="leksandar komazec" w:date="2022-08-30T23:56:00Z">
                <m:rPr>
                  <m:sty m:val="p"/>
                </m:rPr>
                <w:rPr>
                  <w:rFonts w:ascii="Cambria Math"/>
                  <w:noProof/>
                </w:rPr>
                <m:t>s</m:t>
              </w:del>
            </m:r>
          </m:sub>
          <m:sup>
            <m:r>
              <w:del w:id="1997" w:author="leksandar komazec" w:date="2022-08-30T23:56:00Z">
                <m:rPr>
                  <m:sty m:val="p"/>
                </m:rPr>
                <w:rPr>
                  <w:rFonts w:ascii="Cambria Math"/>
                  <w:noProof/>
                </w:rPr>
                <m:t>T</m:t>
              </w:del>
            </m:r>
          </m:sup>
        </m:sSubSup>
        <m:sSub>
          <m:sSubPr>
            <m:ctrlPr>
              <w:del w:id="1998" w:author="leksandar komazec" w:date="2022-08-30T23:56:00Z">
                <w:rPr>
                  <w:rFonts w:ascii="Cambria Math" w:hAnsi="Cambria Math"/>
                  <w:noProof/>
                </w:rPr>
              </w:del>
            </m:ctrlPr>
          </m:sSubPr>
          <m:e>
            <m:r>
              <w:del w:id="1999" w:author="leksandar komazec" w:date="2022-08-30T23:56:00Z">
                <m:rPr>
                  <m:sty m:val="p"/>
                </m:rPr>
                <w:rPr>
                  <w:rFonts w:ascii="Cambria Math"/>
                  <w:noProof/>
                </w:rPr>
                <m:t>x</m:t>
              </w:del>
            </m:r>
          </m:e>
          <m:sub>
            <m:r>
              <w:del w:id="2000" w:author="leksandar komazec" w:date="2022-08-30T23:56:00Z">
                <m:rPr>
                  <m:sty m:val="p"/>
                </m:rPr>
                <w:rPr>
                  <w:rFonts w:ascii="Cambria Math"/>
                  <w:noProof/>
                </w:rPr>
                <m:t>s</m:t>
              </w:del>
            </m:r>
          </m:sub>
        </m:sSub>
      </m:oMath>
      <w:del w:id="2001" w:author="leksandar komazec" w:date="2022-08-30T23:56:00Z">
        <w:r w:rsidR="00D26311" w:rsidDel="00612971">
          <w:rPr>
            <w:noProof/>
          </w:rPr>
          <w:delText xml:space="preserve"> - 2</w:delText>
        </w:r>
      </w:del>
      <m:oMath>
        <m:sSubSup>
          <m:sSubSupPr>
            <m:ctrlPr>
              <w:del w:id="2002" w:author="leksandar komazec" w:date="2022-08-30T23:56:00Z">
                <w:rPr>
                  <w:rFonts w:ascii="Cambria Math" w:hAnsi="Cambria Math"/>
                  <w:noProof/>
                </w:rPr>
              </w:del>
            </m:ctrlPr>
          </m:sSubSupPr>
          <m:e>
            <m:r>
              <w:del w:id="2003" w:author="leksandar komazec" w:date="2022-08-30T23:56:00Z">
                <m:rPr>
                  <m:sty m:val="p"/>
                </m:rPr>
                <w:rPr>
                  <w:rFonts w:ascii="Cambria Math"/>
                  <w:noProof/>
                </w:rPr>
                <m:t>x</m:t>
              </w:del>
            </m:r>
          </m:e>
          <m:sub>
            <m:r>
              <w:del w:id="2004" w:author="leksandar komazec" w:date="2022-08-30T23:56:00Z">
                <m:rPr>
                  <m:sty m:val="p"/>
                </m:rPr>
                <w:rPr>
                  <w:rFonts w:ascii="Cambria Math"/>
                  <w:noProof/>
                </w:rPr>
                <m:t>r</m:t>
              </w:del>
            </m:r>
          </m:sub>
          <m:sup>
            <m:r>
              <w:del w:id="2005" w:author="leksandar komazec" w:date="2022-08-30T23:56:00Z">
                <m:rPr>
                  <m:sty m:val="p"/>
                </m:rPr>
                <w:rPr>
                  <w:rFonts w:ascii="Cambria Math"/>
                  <w:noProof/>
                </w:rPr>
                <m:t>T</m:t>
              </w:del>
            </m:r>
          </m:sup>
        </m:sSubSup>
        <m:sSub>
          <m:sSubPr>
            <m:ctrlPr>
              <w:del w:id="2006" w:author="leksandar komazec" w:date="2022-08-30T23:56:00Z">
                <w:rPr>
                  <w:rFonts w:ascii="Cambria Math" w:hAnsi="Cambria Math"/>
                  <w:noProof/>
                </w:rPr>
              </w:del>
            </m:ctrlPr>
          </m:sSubPr>
          <m:e>
            <m:r>
              <w:del w:id="2007" w:author="leksandar komazec" w:date="2022-08-30T23:56:00Z">
                <m:rPr>
                  <m:sty m:val="p"/>
                </m:rPr>
                <w:rPr>
                  <w:rFonts w:ascii="Cambria Math"/>
                  <w:noProof/>
                </w:rPr>
                <m:t>x</m:t>
              </w:del>
            </m:r>
          </m:e>
          <m:sub>
            <m:r>
              <w:del w:id="2008" w:author="leksandar komazec" w:date="2022-08-30T23:56:00Z">
                <m:rPr>
                  <m:sty m:val="p"/>
                </m:rPr>
                <w:rPr>
                  <w:rFonts w:ascii="Cambria Math"/>
                  <w:noProof/>
                </w:rPr>
                <m:t>s</m:t>
              </w:del>
            </m:r>
          </m:sub>
        </m:sSub>
      </m:oMath>
      <w:del w:id="2009" w:author="leksandar komazec" w:date="2022-08-30T23:56:00Z">
        <w:r w:rsidR="0096576E" w:rsidDel="00612971">
          <w:rPr>
            <w:noProof/>
          </w:rPr>
          <w:tab/>
        </w:r>
        <w:r w:rsidR="0096576E" w:rsidDel="00612971">
          <w:rPr>
            <w:noProof/>
          </w:rPr>
          <w:tab/>
        </w:r>
        <w:r w:rsidR="0096576E" w:rsidDel="00612971">
          <w:rPr>
            <w:noProof/>
          </w:rPr>
          <w:tab/>
        </w:r>
        <w:r w:rsidR="0096576E" w:rsidDel="00612971">
          <w:rPr>
            <w:noProof/>
          </w:rPr>
          <w:tab/>
        </w:r>
        <w:r w:rsidR="0096576E" w:rsidDel="00612971">
          <w:rPr>
            <w:noProof/>
          </w:rPr>
          <w:tab/>
          <w:delText>(1</w:delText>
        </w:r>
        <w:r w:rsidR="00316646" w:rsidDel="00612971">
          <w:rPr>
            <w:noProof/>
          </w:rPr>
          <w:delText>9</w:delText>
        </w:r>
        <w:r w:rsidR="0096576E" w:rsidDel="00612971">
          <w:rPr>
            <w:noProof/>
          </w:rPr>
          <w:delText>)</w:delText>
        </w:r>
      </w:del>
    </w:p>
    <w:p w14:paraId="1F2DF99F" w14:textId="206B3035" w:rsidR="00D26311" w:rsidDel="00612971" w:rsidRDefault="00D26311">
      <w:pPr>
        <w:spacing w:after="120" w:afterAutospacing="0"/>
        <w:ind w:firstLine="567"/>
        <w:contextualSpacing/>
        <w:rPr>
          <w:del w:id="2010" w:author="leksandar komazec" w:date="2022-08-30T23:56:00Z"/>
          <w:noProof/>
        </w:rPr>
      </w:pPr>
    </w:p>
    <w:p w14:paraId="41CE0F1F" w14:textId="39B81016" w:rsidR="00D26311" w:rsidRPr="00D26311" w:rsidDel="00612971" w:rsidRDefault="00D26311">
      <w:pPr>
        <w:spacing w:after="120" w:afterAutospacing="0"/>
        <w:ind w:firstLine="567"/>
        <w:contextualSpacing/>
        <w:rPr>
          <w:del w:id="2011" w:author="leksandar komazec" w:date="2022-08-30T23:56:00Z"/>
          <w:noProof/>
        </w:rPr>
      </w:pPr>
      <w:del w:id="2012" w:author="leksandar komazec" w:date="2022-08-30T23:56:00Z">
        <w:r w:rsidDel="00612971">
          <w:rPr>
            <w:noProof/>
          </w:rPr>
          <w:delText>Sme</w:delText>
        </w:r>
        <w:r w:rsidR="003653F5" w:rsidDel="00612971">
          <w:rPr>
            <w:noProof/>
          </w:rPr>
          <w:delText>š</w:delText>
        </w:r>
        <w:r w:rsidDel="00612971">
          <w:rPr>
            <w:noProof/>
          </w:rPr>
          <w:delText>tanjem centra u koordinatni po</w:delText>
        </w:r>
        <w:r w:rsidR="003653F5" w:rsidDel="00612971">
          <w:rPr>
            <w:noProof/>
          </w:rPr>
          <w:delText>č</w:delText>
        </w:r>
        <w:r w:rsidDel="00612971">
          <w:rPr>
            <w:noProof/>
          </w:rPr>
          <w:delText>etak</w:delText>
        </w:r>
        <w:r w:rsidR="003653F5" w:rsidDel="00612971">
          <w:rPr>
            <w:noProof/>
          </w:rPr>
          <w:delText xml:space="preserve"> </w:delText>
        </w:r>
        <w:r w:rsidR="002C7B73" w:rsidDel="00612971">
          <w:rPr>
            <w:noProof/>
          </w:rPr>
          <w:delText>i daljim izvođenjem dolazimo do sledećeg:</w:delText>
        </w:r>
      </w:del>
    </w:p>
    <w:p w14:paraId="1926E13F" w14:textId="654DEEC9" w:rsidR="00D26311" w:rsidRPr="00177199" w:rsidDel="00612971" w:rsidRDefault="00D26311">
      <w:pPr>
        <w:spacing w:after="120" w:afterAutospacing="0"/>
        <w:ind w:firstLine="567"/>
        <w:contextualSpacing/>
        <w:rPr>
          <w:del w:id="2013" w:author="leksandar komazec" w:date="2022-08-30T23:56:00Z"/>
          <w:noProof/>
        </w:rPr>
      </w:pPr>
    </w:p>
    <w:p w14:paraId="039BDE38" w14:textId="3E4AAD29" w:rsidR="00D26311" w:rsidRPr="0096576E" w:rsidDel="00612971" w:rsidRDefault="00D26311">
      <w:pPr>
        <w:spacing w:after="120" w:afterAutospacing="0"/>
        <w:ind w:firstLine="567"/>
        <w:contextualSpacing/>
        <w:jc w:val="right"/>
        <w:rPr>
          <w:del w:id="2014" w:author="leksandar komazec" w:date="2022-08-30T23:56:00Z"/>
          <w:noProof/>
        </w:rPr>
      </w:pPr>
      <w:del w:id="2015" w:author="leksandar komazec" w:date="2022-08-30T23:56:00Z">
        <w:r w:rsidDel="00612971">
          <w:rPr>
            <w:noProof/>
          </w:rPr>
          <w:delText>b</w:delText>
        </w:r>
        <w:r w:rsidRPr="00D26311" w:rsidDel="00612971">
          <w:rPr>
            <w:noProof/>
            <w:vertAlign w:val="subscript"/>
          </w:rPr>
          <w:delText>rs</w:delText>
        </w:r>
        <w:r w:rsidDel="00612971">
          <w:rPr>
            <w:noProof/>
            <w:vertAlign w:val="subscript"/>
          </w:rPr>
          <w:delText xml:space="preserve"> </w:delText>
        </w:r>
        <w:r w:rsidDel="00612971">
          <w:rPr>
            <w:noProof/>
          </w:rPr>
          <w:delText>= -1/2(</w:delText>
        </w:r>
      </w:del>
      <m:oMath>
        <m:sSubSup>
          <m:sSubSupPr>
            <m:ctrlPr>
              <w:del w:id="2016" w:author="leksandar komazec" w:date="2022-08-30T23:56:00Z">
                <w:rPr>
                  <w:rFonts w:ascii="Cambria Math" w:hAnsi="Cambria Math"/>
                  <w:i/>
                  <w:noProof/>
                </w:rPr>
              </w:del>
            </m:ctrlPr>
          </m:sSubSupPr>
          <m:e>
            <m:r>
              <w:del w:id="2017" w:author="leksandar komazec" w:date="2022-08-30T23:56:00Z">
                <w:rPr>
                  <w:rFonts w:ascii="Cambria Math"/>
                  <w:noProof/>
                </w:rPr>
                <m:t>d</m:t>
              </w:del>
            </m:r>
          </m:e>
          <m:sub>
            <m:r>
              <w:del w:id="2018" w:author="leksandar komazec" w:date="2022-08-30T23:56:00Z">
                <w:rPr>
                  <w:rFonts w:ascii="Cambria Math"/>
                  <w:noProof/>
                </w:rPr>
                <m:t>r,s</m:t>
              </w:del>
            </m:r>
          </m:sub>
          <m:sup>
            <m:r>
              <w:del w:id="2019" w:author="leksandar komazec" w:date="2022-08-30T23:56:00Z">
                <w:rPr>
                  <w:rFonts w:ascii="Cambria Math"/>
                  <w:noProof/>
                </w:rPr>
                <m:t>2</m:t>
              </w:del>
            </m:r>
          </m:sup>
        </m:sSubSup>
      </m:oMath>
      <w:del w:id="2020" w:author="leksandar komazec" w:date="2022-08-30T23:56:00Z">
        <w:r w:rsidR="00C33966" w:rsidDel="00612971">
          <w:rPr>
            <w:noProof/>
          </w:rPr>
          <w:delText xml:space="preserve"> - 1/n</w:delText>
        </w:r>
      </w:del>
      <m:oMath>
        <m:nary>
          <m:naryPr>
            <m:chr m:val="∑"/>
            <m:limLoc m:val="undOvr"/>
            <m:ctrlPr>
              <w:del w:id="2021" w:author="leksandar komazec" w:date="2022-08-30T23:56:00Z">
                <w:rPr>
                  <w:rFonts w:ascii="Cambria Math" w:hAnsi="Cambria Math"/>
                  <w:noProof/>
                </w:rPr>
              </w:del>
            </m:ctrlPr>
          </m:naryPr>
          <m:sub>
            <m:r>
              <w:del w:id="2022" w:author="leksandar komazec" w:date="2022-08-30T23:56:00Z">
                <m:rPr>
                  <m:sty m:val="p"/>
                </m:rPr>
                <w:rPr>
                  <w:rFonts w:ascii="Cambria Math"/>
                  <w:noProof/>
                </w:rPr>
                <m:t>r=1</m:t>
              </w:del>
            </m:r>
          </m:sub>
          <m:sup>
            <m:r>
              <w:del w:id="2023" w:author="leksandar komazec" w:date="2022-08-30T23:56:00Z">
                <m:rPr>
                  <m:sty m:val="p"/>
                </m:rPr>
                <w:rPr>
                  <w:rFonts w:ascii="Cambria Math"/>
                  <w:noProof/>
                </w:rPr>
                <m:t>n</m:t>
              </w:del>
            </m:r>
          </m:sup>
          <m:e>
            <m:sSubSup>
              <m:sSubSupPr>
                <m:ctrlPr>
                  <w:del w:id="2024" w:author="leksandar komazec" w:date="2022-08-30T23:56:00Z">
                    <w:rPr>
                      <w:rFonts w:ascii="Cambria Math" w:hAnsi="Cambria Math"/>
                      <w:noProof/>
                    </w:rPr>
                  </w:del>
                </m:ctrlPr>
              </m:sSubSupPr>
              <m:e>
                <m:r>
                  <w:del w:id="2025" w:author="leksandar komazec" w:date="2022-08-30T23:56:00Z">
                    <m:rPr>
                      <m:sty m:val="p"/>
                    </m:rPr>
                    <w:rPr>
                      <w:rFonts w:ascii="Cambria Math"/>
                      <w:noProof/>
                    </w:rPr>
                    <m:t>d</m:t>
                  </w:del>
                </m:r>
              </m:e>
              <m:sub>
                <m:r>
                  <w:del w:id="2026" w:author="leksandar komazec" w:date="2022-08-30T23:56:00Z">
                    <m:rPr>
                      <m:sty m:val="p"/>
                    </m:rPr>
                    <w:rPr>
                      <w:rFonts w:ascii="Cambria Math"/>
                      <w:noProof/>
                    </w:rPr>
                    <m:t>r,s</m:t>
                  </w:del>
                </m:r>
              </m:sub>
              <m:sup>
                <m:r>
                  <w:del w:id="2027" w:author="leksandar komazec" w:date="2022-08-30T23:56:00Z">
                    <m:rPr>
                      <m:sty m:val="p"/>
                    </m:rPr>
                    <w:rPr>
                      <w:rFonts w:ascii="Cambria Math"/>
                      <w:noProof/>
                    </w:rPr>
                    <m:t>2</m:t>
                  </w:del>
                </m:r>
              </m:sup>
            </m:sSubSup>
          </m:e>
        </m:nary>
      </m:oMath>
      <w:del w:id="2028" w:author="leksandar komazec" w:date="2022-08-30T23:56:00Z">
        <w:r w:rsidR="00C33966" w:rsidRPr="00316646" w:rsidDel="00612971">
          <w:rPr>
            <w:noProof/>
          </w:rPr>
          <w:delText xml:space="preserve"> </w:delText>
        </w:r>
        <w:r w:rsidR="00C33966" w:rsidDel="00612971">
          <w:rPr>
            <w:noProof/>
          </w:rPr>
          <w:delText>-1/n</w:delText>
        </w:r>
      </w:del>
      <m:oMath>
        <m:nary>
          <m:naryPr>
            <m:chr m:val="∑"/>
            <m:limLoc m:val="undOvr"/>
            <m:ctrlPr>
              <w:del w:id="2029" w:author="leksandar komazec" w:date="2022-08-30T23:56:00Z">
                <w:rPr>
                  <w:rFonts w:ascii="Cambria Math" w:hAnsi="Cambria Math"/>
                  <w:noProof/>
                </w:rPr>
              </w:del>
            </m:ctrlPr>
          </m:naryPr>
          <m:sub>
            <m:r>
              <w:del w:id="2030" w:author="leksandar komazec" w:date="2022-08-30T23:56:00Z">
                <m:rPr>
                  <m:sty m:val="p"/>
                </m:rPr>
                <w:rPr>
                  <w:rFonts w:ascii="Cambria Math"/>
                  <w:noProof/>
                </w:rPr>
                <m:t>s=1</m:t>
              </w:del>
            </m:r>
          </m:sub>
          <m:sup>
            <m:r>
              <w:del w:id="2031" w:author="leksandar komazec" w:date="2022-08-30T23:56:00Z">
                <m:rPr>
                  <m:sty m:val="p"/>
                </m:rPr>
                <w:rPr>
                  <w:rFonts w:ascii="Cambria Math"/>
                  <w:noProof/>
                </w:rPr>
                <m:t>n</m:t>
              </w:del>
            </m:r>
          </m:sup>
          <m:e>
            <m:sSubSup>
              <m:sSubSupPr>
                <m:ctrlPr>
                  <w:del w:id="2032" w:author="leksandar komazec" w:date="2022-08-30T23:56:00Z">
                    <w:rPr>
                      <w:rFonts w:ascii="Cambria Math" w:hAnsi="Cambria Math"/>
                      <w:noProof/>
                    </w:rPr>
                  </w:del>
                </m:ctrlPr>
              </m:sSubSupPr>
              <m:e>
                <m:r>
                  <w:del w:id="2033" w:author="leksandar komazec" w:date="2022-08-30T23:56:00Z">
                    <m:rPr>
                      <m:sty m:val="p"/>
                    </m:rPr>
                    <w:rPr>
                      <w:rFonts w:ascii="Cambria Math"/>
                      <w:noProof/>
                    </w:rPr>
                    <m:t>d</m:t>
                  </w:del>
                </m:r>
              </m:e>
              <m:sub>
                <m:r>
                  <w:del w:id="2034" w:author="leksandar komazec" w:date="2022-08-30T23:56:00Z">
                    <m:rPr>
                      <m:sty m:val="p"/>
                    </m:rPr>
                    <w:rPr>
                      <w:rFonts w:ascii="Cambria Math"/>
                      <w:noProof/>
                    </w:rPr>
                    <m:t>r,s</m:t>
                  </w:del>
                </m:r>
              </m:sub>
              <m:sup>
                <m:r>
                  <w:del w:id="2035" w:author="leksandar komazec" w:date="2022-08-30T23:56:00Z">
                    <m:rPr>
                      <m:sty m:val="p"/>
                    </m:rPr>
                    <w:rPr>
                      <w:rFonts w:ascii="Cambria Math"/>
                      <w:noProof/>
                    </w:rPr>
                    <m:t>2</m:t>
                  </w:del>
                </m:r>
              </m:sup>
            </m:sSubSup>
          </m:e>
        </m:nary>
      </m:oMath>
      <w:del w:id="2036" w:author="leksandar komazec" w:date="2022-08-30T23:56:00Z">
        <w:r w:rsidR="00C33966" w:rsidDel="00612971">
          <w:rPr>
            <w:noProof/>
          </w:rPr>
          <w:delText xml:space="preserve"> + 1/n</w:delText>
        </w:r>
        <w:r w:rsidR="00C33966" w:rsidRPr="00C33966" w:rsidDel="00612971">
          <w:rPr>
            <w:noProof/>
            <w:vertAlign w:val="superscript"/>
          </w:rPr>
          <w:delText>2</w:delText>
        </w:r>
      </w:del>
      <m:oMath>
        <m:nary>
          <m:naryPr>
            <m:chr m:val="∑"/>
            <m:limLoc m:val="undOvr"/>
            <m:ctrlPr>
              <w:del w:id="2037" w:author="leksandar komazec" w:date="2022-08-30T23:56:00Z">
                <w:rPr>
                  <w:rFonts w:ascii="Cambria Math" w:hAnsi="Cambria Math"/>
                  <w:noProof/>
                  <w:vertAlign w:val="superscript"/>
                </w:rPr>
              </w:del>
            </m:ctrlPr>
          </m:naryPr>
          <m:sub>
            <m:r>
              <w:del w:id="2038" w:author="leksandar komazec" w:date="2022-08-30T23:56:00Z">
                <m:rPr>
                  <m:sty m:val="p"/>
                </m:rPr>
                <w:rPr>
                  <w:rFonts w:ascii="Cambria Math"/>
                  <w:noProof/>
                  <w:vertAlign w:val="superscript"/>
                </w:rPr>
                <m:t>r=1</m:t>
              </w:del>
            </m:r>
          </m:sub>
          <m:sup>
            <m:r>
              <w:del w:id="2039" w:author="leksandar komazec" w:date="2022-08-30T23:56:00Z">
                <m:rPr>
                  <m:sty m:val="p"/>
                </m:rPr>
                <w:rPr>
                  <w:rFonts w:ascii="Cambria Math"/>
                  <w:noProof/>
                  <w:vertAlign w:val="superscript"/>
                </w:rPr>
                <m:t>n</m:t>
              </w:del>
            </m:r>
          </m:sup>
          <m:e>
            <m:nary>
              <m:naryPr>
                <m:chr m:val="∑"/>
                <m:limLoc m:val="undOvr"/>
                <m:ctrlPr>
                  <w:del w:id="2040" w:author="leksandar komazec" w:date="2022-08-30T23:56:00Z">
                    <w:rPr>
                      <w:rFonts w:ascii="Cambria Math" w:hAnsi="Cambria Math"/>
                      <w:noProof/>
                      <w:vertAlign w:val="superscript"/>
                    </w:rPr>
                  </w:del>
                </m:ctrlPr>
              </m:naryPr>
              <m:sub>
                <m:r>
                  <w:del w:id="2041" w:author="leksandar komazec" w:date="2022-08-30T23:56:00Z">
                    <m:rPr>
                      <m:sty m:val="p"/>
                    </m:rPr>
                    <w:rPr>
                      <w:rFonts w:ascii="Cambria Math"/>
                      <w:noProof/>
                      <w:vertAlign w:val="superscript"/>
                    </w:rPr>
                    <m:t>s=1</m:t>
                  </w:del>
                </m:r>
              </m:sub>
              <m:sup>
                <m:r>
                  <w:del w:id="2042" w:author="leksandar komazec" w:date="2022-08-30T23:56:00Z">
                    <m:rPr>
                      <m:sty m:val="p"/>
                    </m:rPr>
                    <w:rPr>
                      <w:rFonts w:ascii="Cambria Math"/>
                      <w:noProof/>
                      <w:vertAlign w:val="superscript"/>
                    </w:rPr>
                    <m:t>n</m:t>
                  </w:del>
                </m:r>
              </m:sup>
              <m:e>
                <m:sSubSup>
                  <m:sSubSupPr>
                    <m:ctrlPr>
                      <w:del w:id="2043" w:author="leksandar komazec" w:date="2022-08-30T23:56:00Z">
                        <w:rPr>
                          <w:rFonts w:ascii="Cambria Math" w:hAnsi="Cambria Math"/>
                          <w:noProof/>
                        </w:rPr>
                      </w:del>
                    </m:ctrlPr>
                  </m:sSubSupPr>
                  <m:e>
                    <m:r>
                      <w:del w:id="2044" w:author="leksandar komazec" w:date="2022-08-30T23:56:00Z">
                        <m:rPr>
                          <m:sty m:val="p"/>
                        </m:rPr>
                        <w:rPr>
                          <w:rFonts w:ascii="Cambria Math"/>
                          <w:noProof/>
                        </w:rPr>
                        <m:t>d</m:t>
                      </w:del>
                    </m:r>
                  </m:e>
                  <m:sub>
                    <m:r>
                      <w:del w:id="2045" w:author="leksandar komazec" w:date="2022-08-30T23:56:00Z">
                        <m:rPr>
                          <m:sty m:val="p"/>
                        </m:rPr>
                        <w:rPr>
                          <w:rFonts w:ascii="Cambria Math"/>
                          <w:noProof/>
                        </w:rPr>
                        <m:t>r,s</m:t>
                      </w:del>
                    </m:r>
                  </m:sub>
                  <m:sup>
                    <m:r>
                      <w:del w:id="2046" w:author="leksandar komazec" w:date="2022-08-30T23:56:00Z">
                        <m:rPr>
                          <m:sty m:val="p"/>
                        </m:rPr>
                        <w:rPr>
                          <w:rFonts w:ascii="Cambria Math"/>
                          <w:noProof/>
                        </w:rPr>
                        <m:t>2</m:t>
                      </w:del>
                    </m:r>
                  </m:sup>
                </m:sSubSup>
                <m:r>
                  <w:del w:id="2047" w:author="leksandar komazec" w:date="2022-08-30T23:56:00Z">
                    <m:rPr>
                      <m:sty m:val="p"/>
                    </m:rPr>
                    <w:rPr>
                      <w:rFonts w:ascii="Cambria Math"/>
                      <w:noProof/>
                    </w:rPr>
                    <m:t xml:space="preserve"> </m:t>
                  </w:del>
                </m:r>
              </m:e>
            </m:nary>
          </m:e>
        </m:nary>
      </m:oMath>
      <w:del w:id="2048" w:author="leksandar komazec" w:date="2022-08-30T23:56:00Z">
        <w:r w:rsidDel="00612971">
          <w:rPr>
            <w:noProof/>
          </w:rPr>
          <w:delText>)</w:delText>
        </w:r>
        <w:r w:rsidR="0096576E" w:rsidDel="00612971">
          <w:rPr>
            <w:noProof/>
          </w:rPr>
          <w:tab/>
        </w:r>
        <w:r w:rsidR="0096576E" w:rsidDel="00612971">
          <w:rPr>
            <w:noProof/>
          </w:rPr>
          <w:tab/>
          <w:delText>(</w:delText>
        </w:r>
        <w:r w:rsidR="00316646" w:rsidDel="00612971">
          <w:rPr>
            <w:noProof/>
          </w:rPr>
          <w:delText>20</w:delText>
        </w:r>
        <w:r w:rsidR="0096576E" w:rsidDel="00612971">
          <w:rPr>
            <w:noProof/>
          </w:rPr>
          <w:delText>)</w:delText>
        </w:r>
      </w:del>
    </w:p>
    <w:p w14:paraId="0DA8C3E4" w14:textId="51E1C66D" w:rsidR="00C33966" w:rsidDel="00612971" w:rsidRDefault="00C33966">
      <w:pPr>
        <w:spacing w:after="120" w:afterAutospacing="0"/>
        <w:ind w:firstLine="567"/>
        <w:contextualSpacing/>
        <w:rPr>
          <w:del w:id="2049" w:author="leksandar komazec" w:date="2022-08-30T23:56:00Z"/>
          <w:noProof/>
        </w:rPr>
      </w:pPr>
    </w:p>
    <w:p w14:paraId="1E6FC87D" w14:textId="6E14B0BC" w:rsidR="00C33966" w:rsidDel="00612971" w:rsidRDefault="002C7B73">
      <w:pPr>
        <w:spacing w:after="120" w:afterAutospacing="0"/>
        <w:ind w:firstLine="567"/>
        <w:contextualSpacing/>
        <w:rPr>
          <w:del w:id="2050" w:author="leksandar komazec" w:date="2022-08-30T23:56:00Z"/>
          <w:noProof/>
        </w:rPr>
      </w:pPr>
      <w:del w:id="2051" w:author="leksandar komazec" w:date="2022-08-30T23:56:00Z">
        <w:r w:rsidDel="00612971">
          <w:rPr>
            <w:noProof/>
          </w:rPr>
          <w:delText>Skalarni proizvod matrice se mož</w:delText>
        </w:r>
        <w:r w:rsidR="00C33966" w:rsidDel="00612971">
          <w:rPr>
            <w:noProof/>
          </w:rPr>
          <w:delText>e izraziti kao B</w:delText>
        </w:r>
        <w:r w:rsidDel="00612971">
          <w:rPr>
            <w:noProof/>
          </w:rPr>
          <w:delText xml:space="preserve"> </w:delText>
        </w:r>
        <w:r w:rsidR="00C33966" w:rsidDel="00612971">
          <w:rPr>
            <w:noProof/>
          </w:rPr>
          <w:delText>= XX</w:delText>
        </w:r>
        <w:r w:rsidR="00C33966" w:rsidRPr="00C33966" w:rsidDel="00612971">
          <w:rPr>
            <w:noProof/>
            <w:vertAlign w:val="superscript"/>
          </w:rPr>
          <w:delText>T</w:delText>
        </w:r>
        <w:r w:rsidR="00C33966" w:rsidDel="00612971">
          <w:rPr>
            <w:noProof/>
          </w:rPr>
          <w:delText>. Matrica B</w:delText>
        </w:r>
        <w:r w:rsidDel="00612971">
          <w:rPr>
            <w:noProof/>
          </w:rPr>
          <w:delText xml:space="preserve"> je simetrična i semikonačna. Sada je mož</w:delText>
        </w:r>
        <w:r w:rsidR="00C33966" w:rsidDel="00612971">
          <w:rPr>
            <w:noProof/>
          </w:rPr>
          <w:delText>emo napisati kao B =</w:delText>
        </w:r>
        <w:r w:rsidR="00131E13" w:rsidDel="00612971">
          <w:rPr>
            <w:noProof/>
          </w:rPr>
          <w:delText xml:space="preserve"> </w:delText>
        </w:r>
        <w:r w:rsidR="00C33966" w:rsidRPr="00C33966" w:rsidDel="00612971">
          <w:rPr>
            <w:noProof/>
          </w:rPr>
          <w:delText>VΛV</w:delText>
        </w:r>
        <w:r w:rsidR="00C33966" w:rsidRPr="00C33966" w:rsidDel="00612971">
          <w:rPr>
            <w:noProof/>
            <w:vertAlign w:val="superscript"/>
          </w:rPr>
          <w:delText>T</w:delText>
        </w:r>
        <w:r w:rsidR="00C33966" w:rsidDel="00612971">
          <w:rPr>
            <w:noProof/>
          </w:rPr>
          <w:delText xml:space="preserve">. Gde je </w:delText>
        </w:r>
        <w:r w:rsidR="00C33966" w:rsidRPr="00C33966" w:rsidDel="00612971">
          <w:rPr>
            <w:noProof/>
          </w:rPr>
          <w:delText>Λ</w:delText>
        </w:r>
        <w:r w:rsidR="00131E13" w:rsidDel="00612971">
          <w:rPr>
            <w:noProof/>
          </w:rPr>
          <w:delText xml:space="preserve"> </w:delText>
        </w:r>
        <w:r w:rsidR="00C33966" w:rsidDel="00612971">
          <w:rPr>
            <w:noProof/>
          </w:rPr>
          <w:delText>=</w:delText>
        </w:r>
        <w:r w:rsidR="00131E13" w:rsidDel="00612971">
          <w:rPr>
            <w:noProof/>
          </w:rPr>
          <w:delText xml:space="preserve"> </w:delText>
        </w:r>
        <w:r w:rsidR="00C33966" w:rsidRPr="00C33966" w:rsidDel="00612971">
          <w:rPr>
            <w:noProof/>
          </w:rPr>
          <w:delText>diag(λ</w:delText>
        </w:r>
        <w:r w:rsidR="00C33966" w:rsidRPr="00C33966" w:rsidDel="00612971">
          <w:rPr>
            <w:noProof/>
            <w:vertAlign w:val="subscript"/>
          </w:rPr>
          <w:delText>1</w:delText>
        </w:r>
        <w:r w:rsidR="00C33966" w:rsidRPr="00C33966" w:rsidDel="00612971">
          <w:rPr>
            <w:noProof/>
          </w:rPr>
          <w:delText>,</w:delText>
        </w:r>
        <w:r w:rsidDel="00612971">
          <w:rPr>
            <w:noProof/>
          </w:rPr>
          <w:delText xml:space="preserve"> </w:delText>
        </w:r>
        <w:r w:rsidR="00C33966" w:rsidRPr="00C33966" w:rsidDel="00612971">
          <w:rPr>
            <w:noProof/>
          </w:rPr>
          <w:delText>λ</w:delText>
        </w:r>
        <w:r w:rsidR="00C33966" w:rsidRPr="00C33966" w:rsidDel="00612971">
          <w:rPr>
            <w:noProof/>
            <w:vertAlign w:val="subscript"/>
          </w:rPr>
          <w:delText>2</w:delText>
        </w:r>
        <w:r w:rsidR="00C33966" w:rsidDel="00612971">
          <w:rPr>
            <w:noProof/>
          </w:rPr>
          <w:delText>, … , λ</w:delText>
        </w:r>
        <w:r w:rsidR="00C33966" w:rsidRPr="00C33966" w:rsidDel="00612971">
          <w:rPr>
            <w:noProof/>
            <w:vertAlign w:val="subscript"/>
          </w:rPr>
          <w:delText>n</w:delText>
        </w:r>
        <w:r w:rsidR="00C33966" w:rsidRPr="00C33966" w:rsidDel="00612971">
          <w:rPr>
            <w:noProof/>
          </w:rPr>
          <w:delText>)</w:delText>
        </w:r>
        <w:r w:rsidR="00C33966" w:rsidDel="00612971">
          <w:rPr>
            <w:noProof/>
          </w:rPr>
          <w:delText xml:space="preserve"> dijagonalna matrica</w:delText>
        </w:r>
        <w:r w:rsidDel="00612971">
          <w:rPr>
            <w:noProof/>
          </w:rPr>
          <w:delText xml:space="preserve"> </w:delText>
        </w:r>
        <w:r w:rsidR="001E09DC" w:rsidRPr="001E09DC" w:rsidDel="00612971">
          <w:rPr>
            <w:noProof/>
          </w:rPr>
          <w:delText>svojstvenih vrednosti</w:delText>
        </w:r>
        <w:r w:rsidR="00C33966" w:rsidRPr="00C33966" w:rsidDel="00612971">
          <w:rPr>
            <w:noProof/>
          </w:rPr>
          <w:delText xml:space="preserve"> B</w:delText>
        </w:r>
        <w:r w:rsidDel="00612971">
          <w:rPr>
            <w:noProof/>
          </w:rPr>
          <w:delText xml:space="preserve"> i V je odgovarajuć</w:delText>
        </w:r>
        <w:r w:rsidR="00C33966" w:rsidDel="00612971">
          <w:rPr>
            <w:noProof/>
          </w:rPr>
          <w:delText xml:space="preserve">a matrica </w:delText>
        </w:r>
        <w:r w:rsidR="001E09DC" w:rsidDel="00612971">
          <w:rPr>
            <w:noProof/>
          </w:rPr>
          <w:delText>svojstvenih vektora</w:delText>
        </w:r>
        <w:r w:rsidR="00C33966" w:rsidDel="00612971">
          <w:rPr>
            <w:noProof/>
          </w:rPr>
          <w:delText>. Tako da je B = XX</w:delText>
        </w:r>
        <w:r w:rsidR="00C33966" w:rsidRPr="00C33966" w:rsidDel="00612971">
          <w:rPr>
            <w:noProof/>
            <w:vertAlign w:val="superscript"/>
          </w:rPr>
          <w:delText>T</w:delText>
        </w:r>
        <w:r w:rsidR="00C33966" w:rsidDel="00612971">
          <w:rPr>
            <w:noProof/>
            <w:vertAlign w:val="superscript"/>
          </w:rPr>
          <w:delText>.</w:delText>
        </w:r>
        <w:r w:rsidR="00C33966" w:rsidDel="00612971">
          <w:rPr>
            <w:noProof/>
          </w:rPr>
          <w:delText xml:space="preserve"> </w:delText>
        </w:r>
      </w:del>
    </w:p>
    <w:p w14:paraId="416B21E7" w14:textId="2ACD02E0" w:rsidR="00C33966" w:rsidDel="00612971" w:rsidRDefault="00C33966">
      <w:pPr>
        <w:spacing w:after="120" w:afterAutospacing="0"/>
        <w:ind w:firstLine="567"/>
        <w:contextualSpacing/>
        <w:rPr>
          <w:del w:id="2052" w:author="leksandar komazec" w:date="2022-08-30T23:56:00Z"/>
          <w:noProof/>
        </w:rPr>
      </w:pPr>
    </w:p>
    <w:p w14:paraId="46006120" w14:textId="74D228A8" w:rsidR="001C1029" w:rsidRPr="0096576E" w:rsidDel="00612971" w:rsidRDefault="00C33966">
      <w:pPr>
        <w:spacing w:after="120" w:afterAutospacing="0"/>
        <w:ind w:left="360" w:firstLine="567"/>
        <w:jc w:val="right"/>
        <w:rPr>
          <w:del w:id="2053" w:author="leksandar komazec" w:date="2022-08-30T23:56:00Z"/>
          <w:noProof/>
        </w:rPr>
      </w:pPr>
      <w:del w:id="2054" w:author="leksandar komazec" w:date="2022-08-30T23:56:00Z">
        <w:r w:rsidDel="00612971">
          <w:rPr>
            <w:noProof/>
          </w:rPr>
          <w:delText xml:space="preserve">X </w:delText>
        </w:r>
        <w:r w:rsidRPr="00C33966" w:rsidDel="00612971">
          <w:rPr>
            <w:noProof/>
          </w:rPr>
          <w:delText>=</w:delText>
        </w:r>
        <w:r w:rsidDel="00612971">
          <w:rPr>
            <w:noProof/>
          </w:rPr>
          <w:delText xml:space="preserve"> VΛ</w:delText>
        </w:r>
        <w:r w:rsidRPr="001C1029" w:rsidDel="00612971">
          <w:rPr>
            <w:noProof/>
            <w:vertAlign w:val="superscript"/>
          </w:rPr>
          <w:delText>1/2</w:delText>
        </w:r>
        <w:r w:rsidR="0096576E" w:rsidDel="00612971">
          <w:rPr>
            <w:noProof/>
            <w:vertAlign w:val="superscript"/>
          </w:rPr>
          <w:delText xml:space="preserve">   </w:delText>
        </w:r>
        <w:r w:rsidR="0096576E" w:rsidDel="00612971">
          <w:rPr>
            <w:noProof/>
            <w:vertAlign w:val="superscript"/>
          </w:rPr>
          <w:tab/>
        </w:r>
        <w:r w:rsidR="0096576E" w:rsidDel="00612971">
          <w:rPr>
            <w:noProof/>
            <w:vertAlign w:val="superscript"/>
          </w:rPr>
          <w:tab/>
        </w:r>
        <w:r w:rsidR="0096576E" w:rsidDel="00612971">
          <w:rPr>
            <w:noProof/>
            <w:vertAlign w:val="superscript"/>
          </w:rPr>
          <w:tab/>
        </w:r>
        <w:r w:rsidR="001E09DC" w:rsidDel="00612971">
          <w:rPr>
            <w:noProof/>
            <w:vertAlign w:val="superscript"/>
          </w:rPr>
          <w:tab/>
        </w:r>
        <w:r w:rsidR="001E09DC" w:rsidDel="00612971">
          <w:rPr>
            <w:noProof/>
            <w:vertAlign w:val="superscript"/>
          </w:rPr>
          <w:tab/>
        </w:r>
        <w:r w:rsidR="0096576E" w:rsidDel="00612971">
          <w:rPr>
            <w:noProof/>
            <w:vertAlign w:val="superscript"/>
          </w:rPr>
          <w:tab/>
        </w:r>
        <w:r w:rsidR="0096576E" w:rsidDel="00612971">
          <w:rPr>
            <w:noProof/>
            <w:vertAlign w:val="superscript"/>
          </w:rPr>
          <w:tab/>
          <w:delText xml:space="preserve"> </w:delText>
        </w:r>
        <w:r w:rsidR="0096576E" w:rsidDel="00612971">
          <w:rPr>
            <w:noProof/>
          </w:rPr>
          <w:delText>(</w:delText>
        </w:r>
        <w:r w:rsidR="00316646" w:rsidDel="00612971">
          <w:rPr>
            <w:noProof/>
          </w:rPr>
          <w:delText>21</w:delText>
        </w:r>
        <w:r w:rsidR="0096576E" w:rsidDel="00612971">
          <w:rPr>
            <w:noProof/>
          </w:rPr>
          <w:delText>)</w:delText>
        </w:r>
      </w:del>
    </w:p>
    <w:p w14:paraId="179AEA09" w14:textId="1BDF36F0" w:rsidR="00AF573C" w:rsidDel="00612971" w:rsidRDefault="00AF573C">
      <w:pPr>
        <w:pStyle w:val="Heading3"/>
        <w:rPr>
          <w:del w:id="2055" w:author="leksandar komazec" w:date="2022-08-30T23:56:00Z"/>
        </w:rPr>
      </w:pPr>
      <w:bookmarkStart w:id="2056" w:name="_Toc334831975"/>
      <w:bookmarkStart w:id="2057" w:name="_Toc336455887"/>
      <w:del w:id="2058" w:author="leksandar komazec" w:date="2022-08-30T23:56:00Z">
        <w:r w:rsidRPr="00AF573C" w:rsidDel="00612971">
          <w:delText>Ad Hoc Pozicioniranje</w:delText>
        </w:r>
        <w:bookmarkEnd w:id="2056"/>
        <w:bookmarkEnd w:id="2057"/>
      </w:del>
    </w:p>
    <w:p w14:paraId="2D1113D8" w14:textId="11F5C3BD" w:rsidR="00D2652D" w:rsidRPr="00AF573C" w:rsidDel="00612971" w:rsidRDefault="00D2652D">
      <w:pPr>
        <w:spacing w:after="120" w:afterAutospacing="0"/>
        <w:ind w:firstLine="567"/>
        <w:rPr>
          <w:del w:id="2059" w:author="leksandar komazec" w:date="2022-08-30T23:56:00Z"/>
        </w:rPr>
      </w:pPr>
      <w:del w:id="2060" w:author="leksandar komazec" w:date="2022-08-30T23:56:00Z">
        <w:r w:rsidDel="00612971">
          <w:delText xml:space="preserve">Niculescu </w:delText>
        </w:r>
        <w:r w:rsidRPr="00DE1968" w:rsidDel="00612971">
          <w:rPr>
            <w:i/>
          </w:rPr>
          <w:delText>et al.</w:delText>
        </w:r>
        <w:r w:rsidDel="00612971">
          <w:delText xml:space="preserve"> [12] predlaže distribuirani sistem za lokalizaciju tzv. </w:delText>
        </w:r>
        <w:r w:rsidRPr="00241CE7" w:rsidDel="00612971">
          <w:rPr>
            <w:i/>
          </w:rPr>
          <w:delText>Ad Hoc Positioning System</w:delText>
        </w:r>
        <w:r w:rsidDel="00612971">
          <w:delText xml:space="preserve"> (APS). U APS određeni broj usidrenih čvorova je raspodeljen zajedno sa nepoznatim čvorovima u mreži. Svaki čvor procenjuje rastojanje </w:delText>
        </w:r>
        <w:r w:rsidR="00131E13" w:rsidDel="00612971">
          <w:delText xml:space="preserve">do </w:delText>
        </w:r>
        <w:r w:rsidDel="00612971">
          <w:delText>usidrenih čvorova na bazi skokova. Kada su ova rastojanja procenjena, nepoznati čvorovi mogu izračunati svoju lokaciju koristeći multirateraciju. Sledeća tri algoritma koriste ovaj način: DV-Hop, DV-Distance i Euklidov algoritam. Prednost APS je to da je potreban mali broj usidrenih čvorova. Ipak, način na koji se rastojanje u skokovima pretvara u metre, rezultuje velikom greškom lokalizacije, naročito kod DV-Hop-a i DV-Distance algoritma. U nastavku je dat opis ovih algoritama, kao i već postojeća poboljšanja DV-Hop-a.</w:delText>
        </w:r>
      </w:del>
    </w:p>
    <w:p w14:paraId="0332FE45" w14:textId="1C62EFA5" w:rsidR="00AF573C" w:rsidDel="00612971" w:rsidRDefault="00AF573C">
      <w:pPr>
        <w:spacing w:after="0" w:afterAutospacing="0"/>
        <w:contextualSpacing/>
        <w:rPr>
          <w:del w:id="2061" w:author="leksandar komazec" w:date="2022-08-30T23:56:00Z"/>
        </w:rPr>
      </w:pPr>
    </w:p>
    <w:p w14:paraId="56514467" w14:textId="040BEF15" w:rsidR="00120D80" w:rsidRPr="000449F1" w:rsidDel="00612971" w:rsidRDefault="006F4FBD">
      <w:pPr>
        <w:pStyle w:val="Heading4"/>
        <w:rPr>
          <w:del w:id="2062" w:author="leksandar komazec" w:date="2022-08-30T23:56:00Z"/>
        </w:rPr>
      </w:pPr>
      <w:bookmarkStart w:id="2063" w:name="_Toc334831976"/>
      <w:bookmarkStart w:id="2064" w:name="_Toc336455888"/>
      <w:del w:id="2065" w:author="leksandar komazec" w:date="2022-08-30T23:56:00Z">
        <w:r w:rsidRPr="000449F1" w:rsidDel="00612971">
          <w:delText>DV-</w:delText>
        </w:r>
        <w:r w:rsidR="00120D80" w:rsidRPr="000449F1" w:rsidDel="00612971">
          <w:delText>H</w:delText>
        </w:r>
        <w:r w:rsidRPr="000449F1" w:rsidDel="00612971">
          <w:delText>op A</w:delText>
        </w:r>
        <w:r w:rsidR="00120D80" w:rsidRPr="000449F1" w:rsidDel="00612971">
          <w:delText>lgoritam</w:delText>
        </w:r>
        <w:bookmarkEnd w:id="2063"/>
        <w:bookmarkEnd w:id="2064"/>
        <w:r w:rsidR="00120D80" w:rsidRPr="000449F1" w:rsidDel="00612971">
          <w:delText xml:space="preserve"> </w:delText>
        </w:r>
      </w:del>
    </w:p>
    <w:p w14:paraId="06BA0B20" w14:textId="2501296E" w:rsidR="00D2652D" w:rsidDel="00612971" w:rsidRDefault="00D2652D">
      <w:pPr>
        <w:spacing w:after="120" w:afterAutospacing="0"/>
        <w:ind w:firstLine="567"/>
        <w:rPr>
          <w:del w:id="2066" w:author="leksandar komazec" w:date="2022-08-30T23:56:00Z"/>
        </w:rPr>
      </w:pPr>
      <w:del w:id="2067" w:author="leksandar komazec" w:date="2022-08-30T23:56:00Z">
        <w:r w:rsidRPr="00C75781" w:rsidDel="00612971">
          <w:delText>DV Hop</w:delText>
        </w:r>
        <w:r w:rsidDel="00612971">
          <w:delText xml:space="preserve"> [12] lokalizacija koristi sličan mehanizam kao rutiranje zasnovano na vektoru rastojanja(eng. </w:delText>
        </w:r>
        <w:r w:rsidRPr="00077013" w:rsidDel="00612971">
          <w:rPr>
            <w:i/>
          </w:rPr>
          <w:delText>Distance vector routing</w:delText>
        </w:r>
        <w:r w:rsidDel="00612971">
          <w:delText xml:space="preserve">) [7], [8] i [9]. Princip je sledeći: </w:delText>
        </w:r>
      </w:del>
    </w:p>
    <w:p w14:paraId="2A497DBA" w14:textId="4C6E6212" w:rsidR="00D2652D" w:rsidDel="00612971" w:rsidRDefault="00D2652D">
      <w:pPr>
        <w:spacing w:after="120" w:afterAutospacing="0"/>
        <w:ind w:firstLine="567"/>
        <w:rPr>
          <w:del w:id="2068" w:author="leksandar komazec" w:date="2022-08-30T23:56:00Z"/>
        </w:rPr>
      </w:pPr>
      <w:del w:id="2069" w:author="leksandar komazec" w:date="2022-08-30T23:56:00Z">
        <w:r w:rsidDel="00612971">
          <w:delText xml:space="preserve"> 1) Sidro metodom plavljenja šalje svima paket (eng. </w:delText>
        </w:r>
        <w:r w:rsidRPr="00077013" w:rsidDel="00612971">
          <w:rPr>
            <w:i/>
          </w:rPr>
          <w:delText>beacon</w:delText>
        </w:r>
        <w:r w:rsidDel="00612971">
          <w:delText xml:space="preserve">) koji poseduje informaciju o poziciji sidra i sa parametrom </w:delText>
        </w:r>
        <w:r w:rsidRPr="004C70EA" w:rsidDel="00612971">
          <w:rPr>
            <w:i/>
          </w:rPr>
          <w:delText>hop-count</w:delText>
        </w:r>
        <w:r w:rsidDel="00612971">
          <w:delText xml:space="preserve"> inicijalizovanim na 1.</w:delText>
        </w:r>
      </w:del>
    </w:p>
    <w:p w14:paraId="60691DC3" w14:textId="120AE1D9" w:rsidR="00D2652D" w:rsidDel="00612971" w:rsidRDefault="00D2652D">
      <w:pPr>
        <w:spacing w:after="120" w:afterAutospacing="0"/>
        <w:ind w:firstLine="567"/>
        <w:rPr>
          <w:del w:id="2070" w:author="leksandar komazec" w:date="2022-08-30T23:56:00Z"/>
          <w:b/>
          <w:noProof/>
          <w:sz w:val="28"/>
        </w:rPr>
      </w:pPr>
      <w:del w:id="2071" w:author="leksandar komazec" w:date="2022-08-30T23:56:00Z">
        <w:r w:rsidDel="00612971">
          <w:delText xml:space="preserve"> 2) Svaki senzorski čvor pamti minimalnu vrednost brojača (</w:delText>
        </w:r>
        <w:r w:rsidRPr="005743E5" w:rsidDel="00612971">
          <w:rPr>
            <w:i/>
          </w:rPr>
          <w:delText>hop-count</w:delText>
        </w:r>
        <w:r w:rsidDel="00612971">
          <w:delText>), koristi se algoritam najkraćeg puta do sidra koje je poslalo paket, ignoriše pakete sa većim vrednostima brojača. Vrednosti brojača se inkrementuju sa svakim skokom. Kroz ovaj mehanizam svi čvorovi uključujući i druga sidra, dobiju informaciju o najkraćem rastojanju u skokovima između sebe. Na slici 2.4.6. je ilustrovan ovaj mehanizam.</w:delText>
        </w:r>
        <w:r w:rsidRPr="003168A5" w:rsidDel="00612971">
          <w:rPr>
            <w:b/>
            <w:noProof/>
            <w:sz w:val="28"/>
          </w:rPr>
          <w:delText xml:space="preserve"> </w:delText>
        </w:r>
      </w:del>
    </w:p>
    <w:p w14:paraId="3BA7AFD6" w14:textId="75DE4E52" w:rsidR="00AF5907" w:rsidRPr="00E900CA" w:rsidDel="00612971" w:rsidRDefault="00AF5907">
      <w:pPr>
        <w:spacing w:after="120" w:afterAutospacing="0"/>
        <w:ind w:firstLine="567"/>
        <w:jc w:val="center"/>
        <w:rPr>
          <w:del w:id="2072" w:author="leksandar komazec" w:date="2022-08-30T23:56:00Z"/>
          <w:noProof/>
        </w:rPr>
      </w:pPr>
      <w:del w:id="2073" w:author="leksandar komazec" w:date="2022-08-30T23:56:00Z">
        <w:r w:rsidDel="00612971">
          <w:rPr>
            <w:noProof/>
          </w:rPr>
          <w:drawing>
            <wp:inline distT="0" distB="0" distL="0" distR="0" wp14:anchorId="123D95C7" wp14:editId="5FA7BEF8">
              <wp:extent cx="3402330" cy="3328035"/>
              <wp:effectExtent l="19050" t="0" r="762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3402330" cy="3328035"/>
                      </a:xfrm>
                      <a:prstGeom prst="rect">
                        <a:avLst/>
                      </a:prstGeom>
                      <a:noFill/>
                      <a:ln w="9525">
                        <a:noFill/>
                        <a:miter lim="800000"/>
                        <a:headEnd/>
                        <a:tailEnd/>
                      </a:ln>
                    </pic:spPr>
                  </pic:pic>
                </a:graphicData>
              </a:graphic>
            </wp:inline>
          </w:drawing>
        </w:r>
      </w:del>
    </w:p>
    <w:p w14:paraId="2B117119" w14:textId="6C6F9546" w:rsidR="00C75781" w:rsidDel="00612971" w:rsidRDefault="00C75781">
      <w:pPr>
        <w:contextualSpacing/>
        <w:jc w:val="center"/>
        <w:rPr>
          <w:del w:id="2074" w:author="leksandar komazec" w:date="2022-08-30T23:56:00Z"/>
        </w:rPr>
      </w:pPr>
    </w:p>
    <w:p w14:paraId="572C8314" w14:textId="768E8FC3" w:rsidR="006571EE" w:rsidDel="00612971" w:rsidRDefault="00B67FFB">
      <w:pPr>
        <w:pStyle w:val="Caption"/>
        <w:rPr>
          <w:del w:id="2075" w:author="leksandar komazec" w:date="2022-08-30T23:56:00Z"/>
        </w:rPr>
      </w:pPr>
      <w:bookmarkStart w:id="2076" w:name="_Toc337907814"/>
      <w:del w:id="2077"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6</w:delText>
        </w:r>
        <w:r w:rsidDel="00612971">
          <w:rPr>
            <w:noProof/>
          </w:rPr>
          <w:fldChar w:fldCharType="end"/>
        </w:r>
        <w:r w:rsidR="00381C16" w:rsidDel="00612971">
          <w:delText>. DV Hop</w:delText>
        </w:r>
        <w:r w:rsidDel="00612971">
          <w:delText>,</w:delText>
        </w:r>
        <w:r w:rsidR="005743E5" w:rsidDel="00612971">
          <w:delText xml:space="preserve"> </w:delText>
        </w:r>
        <w:r w:rsidR="003904F0" w:rsidDel="00612971">
          <w:delText>ilustracija plavljenja</w:delText>
        </w:r>
        <w:r w:rsidDel="00612971">
          <w:delText xml:space="preserve"> poč</w:delText>
        </w:r>
        <w:r w:rsidR="002D6D93" w:rsidDel="00612971">
          <w:delText>e</w:delText>
        </w:r>
        <w:r w:rsidR="00595CB7" w:rsidDel="00612971">
          <w:delText>v</w:delText>
        </w:r>
        <w:r w:rsidR="002D6D93" w:rsidDel="00612971">
          <w:delText xml:space="preserve"> od sidra A</w:delText>
        </w:r>
        <w:bookmarkEnd w:id="2076"/>
      </w:del>
    </w:p>
    <w:p w14:paraId="61AD7C8A" w14:textId="5707D057" w:rsidR="00D2652D" w:rsidDel="00612971" w:rsidRDefault="00D2652D">
      <w:pPr>
        <w:spacing w:after="120" w:afterAutospacing="0"/>
        <w:ind w:firstLine="567"/>
        <w:rPr>
          <w:del w:id="2078" w:author="leksandar komazec" w:date="2022-08-30T23:56:00Z"/>
        </w:rPr>
      </w:pPr>
      <w:del w:id="2079" w:author="leksandar komazec" w:date="2022-08-30T23:56:00Z">
        <w:r w:rsidDel="00612971">
          <w:delText xml:space="preserve">Da bi se broj skokova preveo u stvarno rastojanje, algoritam ne koristi tehnike koje se zasnivaju na merenju dometa već koristi informacije o topologiji mreže. Sidra izvršavaju ovaj zadatak koristeći informacije o broju skokova koje dobiju od svih čvorova u mreži. Prosečno rastojanje odnosno vrednost jednog skoka (eng. </w:delText>
        </w:r>
        <w:r w:rsidRPr="00077013" w:rsidDel="00612971">
          <w:rPr>
            <w:i/>
          </w:rPr>
          <w:delText>single hop</w:delText>
        </w:r>
        <w:r w:rsidDel="00612971">
          <w:delText xml:space="preserve">) od sidra </w:delText>
        </w:r>
        <w:r w:rsidRPr="00F214CA" w:rsidDel="00612971">
          <w:rPr>
            <w:i/>
          </w:rPr>
          <w:delText>i</w:delText>
        </w:r>
        <w:r w:rsidDel="00612971">
          <w:delText xml:space="preserve"> je dato sa:</w:delText>
        </w:r>
      </w:del>
    </w:p>
    <w:p w14:paraId="578FB803" w14:textId="61D07EAF" w:rsidR="00D2652D" w:rsidDel="00612971" w:rsidRDefault="00D2652D">
      <w:pPr>
        <w:spacing w:after="120" w:afterAutospacing="0"/>
        <w:ind w:firstLine="567"/>
        <w:rPr>
          <w:del w:id="2080" w:author="leksandar komazec" w:date="2022-08-30T23:56:00Z"/>
        </w:rPr>
      </w:pPr>
    </w:p>
    <w:p w14:paraId="3F932AEC" w14:textId="16B1F7EE" w:rsidR="00145E4B" w:rsidDel="00612971" w:rsidRDefault="00145E4B">
      <w:pPr>
        <w:contextualSpacing/>
        <w:jc w:val="right"/>
        <w:rPr>
          <w:del w:id="2081" w:author="leksandar komazec" w:date="2022-08-30T23:56:00Z"/>
          <w:sz w:val="36"/>
        </w:rPr>
      </w:pPr>
      <w:del w:id="2082" w:author="leksandar komazec" w:date="2022-08-30T23:56:00Z">
        <w:r w:rsidRPr="002D6D93" w:rsidDel="00612971">
          <w:delText>HopSize</w:delText>
        </w:r>
        <w:r w:rsidRPr="002D6D93" w:rsidDel="00612971">
          <w:rPr>
            <w:vertAlign w:val="subscript"/>
          </w:rPr>
          <w:delText>i</w:delText>
        </w:r>
        <w:r w:rsidR="00595CB7" w:rsidDel="00612971">
          <w:rPr>
            <w:vertAlign w:val="subscript"/>
          </w:rPr>
          <w:delText xml:space="preserve"> </w:delText>
        </w:r>
        <w:r w:rsidRPr="002D6D93" w:rsidDel="00612971">
          <w:delText>=</w:delText>
        </w:r>
        <w:r w:rsidR="00595CB7" w:rsidDel="00612971">
          <w:delText xml:space="preserve"> </w:delText>
        </w:r>
        <w:r w:rsidRPr="002D6D93" w:rsidDel="00612971">
          <w:delText xml:space="preserve"> </w:delText>
        </w:r>
      </w:del>
      <m:oMath>
        <m:f>
          <m:fPr>
            <m:ctrlPr>
              <w:del w:id="2083" w:author="leksandar komazec" w:date="2022-08-30T23:56:00Z">
                <w:rPr>
                  <w:rFonts w:ascii="Cambria Math" w:hAnsi="Cambria Math"/>
                  <w:i/>
                </w:rPr>
              </w:del>
            </m:ctrlPr>
          </m:fPr>
          <m:num>
            <m:nary>
              <m:naryPr>
                <m:chr m:val="∑"/>
                <m:limLoc m:val="undOvr"/>
                <m:subHide m:val="1"/>
                <m:supHide m:val="1"/>
                <m:ctrlPr>
                  <w:del w:id="2084" w:author="leksandar komazec" w:date="2022-08-30T23:56:00Z">
                    <w:rPr>
                      <w:rFonts w:ascii="Cambria Math" w:hAnsi="Cambria Math"/>
                      <w:i/>
                    </w:rPr>
                  </w:del>
                </m:ctrlPr>
              </m:naryPr>
              <m:sub/>
              <m:sup/>
              <m:e>
                <m:rad>
                  <m:radPr>
                    <m:degHide m:val="1"/>
                    <m:ctrlPr>
                      <w:del w:id="2085" w:author="leksandar komazec" w:date="2022-08-30T23:56:00Z">
                        <w:rPr>
                          <w:rFonts w:ascii="Cambria Math" w:hAnsi="Cambria Math"/>
                          <w:i/>
                        </w:rPr>
                      </w:del>
                    </m:ctrlPr>
                  </m:radPr>
                  <m:deg/>
                  <m:e>
                    <m:sSup>
                      <m:sSupPr>
                        <m:ctrlPr>
                          <w:del w:id="2086" w:author="leksandar komazec" w:date="2022-08-30T23:56:00Z">
                            <w:rPr>
                              <w:rFonts w:ascii="Cambria Math" w:hAnsi="Cambria Math"/>
                            </w:rPr>
                          </w:del>
                        </m:ctrlPr>
                      </m:sSupPr>
                      <m:e>
                        <m:r>
                          <w:del w:id="2087" w:author="leksandar komazec" w:date="2022-08-30T23:56:00Z">
                            <m:rPr>
                              <m:sty m:val="p"/>
                            </m:rPr>
                            <w:rPr>
                              <w:rFonts w:ascii="Cambria Math"/>
                            </w:rPr>
                            <m:t>(</m:t>
                          </w:del>
                        </m:r>
                        <m:sSub>
                          <m:sSubPr>
                            <m:ctrlPr>
                              <w:del w:id="2088" w:author="leksandar komazec" w:date="2022-08-30T23:56:00Z">
                                <w:rPr>
                                  <w:rFonts w:ascii="Cambria Math" w:hAnsi="Cambria Math"/>
                                </w:rPr>
                              </w:del>
                            </m:ctrlPr>
                          </m:sSubPr>
                          <m:e>
                            <m:r>
                              <w:del w:id="2089" w:author="leksandar komazec" w:date="2022-08-30T23:56:00Z">
                                <m:rPr>
                                  <m:sty m:val="p"/>
                                </m:rPr>
                                <w:rPr>
                                  <w:rFonts w:ascii="Cambria Math"/>
                                </w:rPr>
                                <m:t>x</m:t>
                              </w:del>
                            </m:r>
                          </m:e>
                          <m:sub>
                            <m:r>
                              <w:del w:id="2090" w:author="leksandar komazec" w:date="2022-08-30T23:56:00Z">
                                <m:rPr>
                                  <m:sty m:val="p"/>
                                </m:rPr>
                                <w:rPr>
                                  <w:rFonts w:ascii="Cambria Math"/>
                                </w:rPr>
                                <m:t>i</m:t>
                              </w:del>
                            </m:r>
                          </m:sub>
                        </m:sSub>
                        <m:r>
                          <w:del w:id="2091" w:author="leksandar komazec" w:date="2022-08-30T23:56:00Z">
                            <m:rPr>
                              <m:sty m:val="p"/>
                            </m:rPr>
                            <w:rPr>
                              <w:rFonts w:ascii="Cambria Math" w:hAnsi="Cambria Math"/>
                            </w:rPr>
                            <m:t>-</m:t>
                          </w:del>
                        </m:r>
                        <m:sSub>
                          <m:sSubPr>
                            <m:ctrlPr>
                              <w:del w:id="2092" w:author="leksandar komazec" w:date="2022-08-30T23:56:00Z">
                                <w:rPr>
                                  <w:rFonts w:ascii="Cambria Math" w:hAnsi="Cambria Math"/>
                                </w:rPr>
                              </w:del>
                            </m:ctrlPr>
                          </m:sSubPr>
                          <m:e>
                            <m:r>
                              <w:del w:id="2093" w:author="leksandar komazec" w:date="2022-08-30T23:56:00Z">
                                <m:rPr>
                                  <m:sty m:val="p"/>
                                </m:rPr>
                                <w:rPr>
                                  <w:rFonts w:ascii="Cambria Math"/>
                                </w:rPr>
                                <m:t>x</m:t>
                              </w:del>
                            </m:r>
                          </m:e>
                          <m:sub>
                            <m:r>
                              <w:del w:id="2094" w:author="leksandar komazec" w:date="2022-08-30T23:56:00Z">
                                <m:rPr>
                                  <m:sty m:val="p"/>
                                </m:rPr>
                                <w:rPr>
                                  <w:rFonts w:ascii="Cambria Math"/>
                                </w:rPr>
                                <m:t>j</m:t>
                              </w:del>
                            </m:r>
                          </m:sub>
                        </m:sSub>
                        <m:r>
                          <w:del w:id="2095" w:author="leksandar komazec" w:date="2022-08-30T23:56:00Z">
                            <m:rPr>
                              <m:sty m:val="p"/>
                            </m:rPr>
                            <w:rPr>
                              <w:rFonts w:ascii="Cambria Math"/>
                            </w:rPr>
                            <m:t>)</m:t>
                          </w:del>
                        </m:r>
                      </m:e>
                      <m:sup>
                        <m:r>
                          <w:del w:id="2096" w:author="leksandar komazec" w:date="2022-08-30T23:56:00Z">
                            <m:rPr>
                              <m:sty m:val="p"/>
                            </m:rPr>
                            <w:rPr>
                              <w:rFonts w:ascii="Cambria Math"/>
                            </w:rPr>
                            <m:t>2</m:t>
                          </w:del>
                        </m:r>
                      </m:sup>
                    </m:sSup>
                    <m:r>
                      <w:del w:id="2097" w:author="leksandar komazec" w:date="2022-08-30T23:56:00Z">
                        <m:rPr>
                          <m:sty m:val="p"/>
                        </m:rPr>
                        <w:rPr>
                          <w:rFonts w:ascii="Cambria Math"/>
                        </w:rPr>
                        <m:t xml:space="preserve"> + </m:t>
                      </w:del>
                    </m:r>
                    <m:sSup>
                      <m:sSupPr>
                        <m:ctrlPr>
                          <w:del w:id="2098" w:author="leksandar komazec" w:date="2022-08-30T23:56:00Z">
                            <w:rPr>
                              <w:rFonts w:ascii="Cambria Math" w:hAnsi="Cambria Math"/>
                            </w:rPr>
                          </w:del>
                        </m:ctrlPr>
                      </m:sSupPr>
                      <m:e>
                        <m:r>
                          <w:del w:id="2099" w:author="leksandar komazec" w:date="2022-08-30T23:56:00Z">
                            <m:rPr>
                              <m:sty m:val="p"/>
                            </m:rPr>
                            <w:rPr>
                              <w:rFonts w:ascii="Cambria Math"/>
                            </w:rPr>
                            <m:t>(</m:t>
                          </w:del>
                        </m:r>
                        <m:sSub>
                          <m:sSubPr>
                            <m:ctrlPr>
                              <w:del w:id="2100" w:author="leksandar komazec" w:date="2022-08-30T23:56:00Z">
                                <w:rPr>
                                  <w:rFonts w:ascii="Cambria Math" w:hAnsi="Cambria Math"/>
                                </w:rPr>
                              </w:del>
                            </m:ctrlPr>
                          </m:sSubPr>
                          <m:e>
                            <m:r>
                              <w:del w:id="2101" w:author="leksandar komazec" w:date="2022-08-30T23:56:00Z">
                                <m:rPr>
                                  <m:sty m:val="p"/>
                                </m:rPr>
                                <w:rPr>
                                  <w:rFonts w:ascii="Cambria Math"/>
                                </w:rPr>
                                <m:t>y</m:t>
                              </w:del>
                            </m:r>
                          </m:e>
                          <m:sub>
                            <m:r>
                              <w:del w:id="2102" w:author="leksandar komazec" w:date="2022-08-30T23:56:00Z">
                                <m:rPr>
                                  <m:sty m:val="p"/>
                                </m:rPr>
                                <w:rPr>
                                  <w:rFonts w:ascii="Cambria Math"/>
                                </w:rPr>
                                <m:t>i</m:t>
                              </w:del>
                            </m:r>
                          </m:sub>
                        </m:sSub>
                        <m:r>
                          <w:del w:id="2103" w:author="leksandar komazec" w:date="2022-08-30T23:56:00Z">
                            <m:rPr>
                              <m:sty m:val="p"/>
                            </m:rPr>
                            <w:rPr>
                              <w:rFonts w:ascii="Cambria Math" w:hAnsi="Cambria Math"/>
                            </w:rPr>
                            <m:t>-</m:t>
                          </w:del>
                        </m:r>
                        <m:sSub>
                          <m:sSubPr>
                            <m:ctrlPr>
                              <w:del w:id="2104" w:author="leksandar komazec" w:date="2022-08-30T23:56:00Z">
                                <w:rPr>
                                  <w:rFonts w:ascii="Cambria Math" w:hAnsi="Cambria Math"/>
                                </w:rPr>
                              </w:del>
                            </m:ctrlPr>
                          </m:sSubPr>
                          <m:e>
                            <m:r>
                              <w:del w:id="2105" w:author="leksandar komazec" w:date="2022-08-30T23:56:00Z">
                                <m:rPr>
                                  <m:sty m:val="p"/>
                                </m:rPr>
                                <w:rPr>
                                  <w:rFonts w:ascii="Cambria Math"/>
                                </w:rPr>
                                <m:t>y</m:t>
                              </w:del>
                            </m:r>
                          </m:e>
                          <m:sub>
                            <m:r>
                              <w:del w:id="2106" w:author="leksandar komazec" w:date="2022-08-30T23:56:00Z">
                                <m:rPr>
                                  <m:sty m:val="p"/>
                                </m:rPr>
                                <w:rPr>
                                  <w:rFonts w:ascii="Cambria Math"/>
                                </w:rPr>
                                <m:t>j</m:t>
                              </w:del>
                            </m:r>
                          </m:sub>
                        </m:sSub>
                        <m:r>
                          <w:del w:id="2107" w:author="leksandar komazec" w:date="2022-08-30T23:56:00Z">
                            <m:rPr>
                              <m:sty m:val="p"/>
                            </m:rPr>
                            <w:rPr>
                              <w:rFonts w:ascii="Cambria Math"/>
                            </w:rPr>
                            <m:t>)</m:t>
                          </w:del>
                        </m:r>
                      </m:e>
                      <m:sup>
                        <m:r>
                          <w:del w:id="2108" w:author="leksandar komazec" w:date="2022-08-30T23:56:00Z">
                            <m:rPr>
                              <m:sty m:val="p"/>
                            </m:rPr>
                            <w:rPr>
                              <w:rFonts w:ascii="Cambria Math"/>
                            </w:rPr>
                            <m:t>2</m:t>
                          </w:del>
                        </m:r>
                      </m:sup>
                    </m:sSup>
                  </m:e>
                </m:rad>
              </m:e>
            </m:nary>
          </m:num>
          <m:den>
            <m:nary>
              <m:naryPr>
                <m:chr m:val="∑"/>
                <m:limLoc m:val="undOvr"/>
                <m:subHide m:val="1"/>
                <m:supHide m:val="1"/>
                <m:ctrlPr>
                  <w:del w:id="2109" w:author="leksandar komazec" w:date="2022-08-30T23:56:00Z">
                    <w:rPr>
                      <w:rFonts w:ascii="Cambria Math" w:hAnsi="Cambria Math"/>
                    </w:rPr>
                  </w:del>
                </m:ctrlPr>
              </m:naryPr>
              <m:sub/>
              <m:sup/>
              <m:e>
                <m:sSub>
                  <m:sSubPr>
                    <m:ctrlPr>
                      <w:del w:id="2110" w:author="leksandar komazec" w:date="2022-08-30T23:56:00Z">
                        <w:rPr>
                          <w:rFonts w:ascii="Cambria Math" w:hAnsi="Cambria Math"/>
                        </w:rPr>
                      </w:del>
                    </m:ctrlPr>
                  </m:sSubPr>
                  <m:e>
                    <m:r>
                      <w:del w:id="2111" w:author="leksandar komazec" w:date="2022-08-30T23:56:00Z">
                        <m:rPr>
                          <m:sty m:val="p"/>
                        </m:rPr>
                        <w:rPr>
                          <w:rFonts w:ascii="Cambria Math" w:hAnsi="Cambria Math"/>
                        </w:rPr>
                        <m:t>h</m:t>
                      </w:del>
                    </m:r>
                  </m:e>
                  <m:sub>
                    <m:r>
                      <w:del w:id="2112" w:author="leksandar komazec" w:date="2022-08-30T23:56:00Z">
                        <m:rPr>
                          <m:sty m:val="p"/>
                        </m:rPr>
                        <w:rPr>
                          <w:rFonts w:ascii="Cambria Math" w:hAnsi="Cambria Math"/>
                        </w:rPr>
                        <m:t>ij</m:t>
                      </w:del>
                    </m:r>
                  </m:sub>
                </m:sSub>
              </m:e>
            </m:nary>
          </m:den>
        </m:f>
      </m:oMath>
      <w:del w:id="2113" w:author="leksandar komazec" w:date="2022-08-30T23:56:00Z">
        <w:r w:rsidR="00E86083" w:rsidRPr="002D6D93" w:rsidDel="00612971">
          <w:delText xml:space="preserve"> (i</w:delText>
        </w:r>
        <w:r w:rsidR="004C70EA" w:rsidDel="00612971">
          <w:delText xml:space="preserve"> </w:delText>
        </w:r>
        <w:r w:rsidR="00E86083" w:rsidRPr="002D6D93" w:rsidDel="00612971">
          <w:delText>≠</w:delText>
        </w:r>
        <w:r w:rsidR="004C70EA" w:rsidDel="00612971">
          <w:delText xml:space="preserve"> </w:delText>
        </w:r>
        <w:r w:rsidR="00E86083" w:rsidRPr="002D6D93" w:rsidDel="00612971">
          <w:delText>j)</w:delText>
        </w:r>
        <w:r w:rsidR="009F3E56" w:rsidRPr="002D6D93" w:rsidDel="00612971">
          <w:tab/>
        </w:r>
        <w:r w:rsidR="009F3E56" w:rsidDel="00612971">
          <w:rPr>
            <w:sz w:val="36"/>
          </w:rPr>
          <w:tab/>
        </w:r>
        <w:r w:rsidR="00A81CDD" w:rsidDel="00612971">
          <w:rPr>
            <w:sz w:val="36"/>
          </w:rPr>
          <w:delText xml:space="preserve">    </w:delText>
        </w:r>
        <w:r w:rsidR="001E09DC" w:rsidDel="00612971">
          <w:rPr>
            <w:sz w:val="36"/>
          </w:rPr>
          <w:tab/>
        </w:r>
        <w:r w:rsidR="001E09DC" w:rsidDel="00612971">
          <w:rPr>
            <w:sz w:val="36"/>
          </w:rPr>
          <w:tab/>
        </w:r>
        <w:r w:rsidR="00A81CDD" w:rsidDel="00612971">
          <w:rPr>
            <w:sz w:val="36"/>
          </w:rPr>
          <w:delText xml:space="preserve">     </w:delText>
        </w:r>
        <w:r w:rsidR="00A81CDD" w:rsidDel="00612971">
          <w:rPr>
            <w:sz w:val="36"/>
          </w:rPr>
          <w:tab/>
        </w:r>
        <w:r w:rsidR="009F3E56" w:rsidRPr="002D6D93" w:rsidDel="00612971">
          <w:delText>(</w:delText>
        </w:r>
        <w:r w:rsidR="0096576E" w:rsidDel="00612971">
          <w:delText>2</w:delText>
        </w:r>
        <w:r w:rsidR="00316646" w:rsidDel="00612971">
          <w:delText>2</w:delText>
        </w:r>
        <w:r w:rsidR="009F3E56" w:rsidRPr="002D6D93" w:rsidDel="00612971">
          <w:delText>)</w:delText>
        </w:r>
      </w:del>
    </w:p>
    <w:p w14:paraId="0BE285CA" w14:textId="44812599" w:rsidR="00145E4B" w:rsidRPr="00D2652D" w:rsidDel="00612971" w:rsidRDefault="00145E4B">
      <w:pPr>
        <w:contextualSpacing/>
        <w:rPr>
          <w:del w:id="2114" w:author="leksandar komazec" w:date="2022-08-30T23:56:00Z"/>
        </w:rPr>
      </w:pPr>
    </w:p>
    <w:p w14:paraId="0C3358FF" w14:textId="112B8A5D" w:rsidR="002A7E73" w:rsidDel="00612971" w:rsidRDefault="00145E4B">
      <w:pPr>
        <w:spacing w:after="120" w:afterAutospacing="0"/>
        <w:ind w:firstLine="567"/>
        <w:rPr>
          <w:del w:id="2115" w:author="leksandar komazec" w:date="2022-08-30T23:56:00Z"/>
        </w:rPr>
      </w:pPr>
      <w:del w:id="2116" w:author="leksandar komazec" w:date="2022-08-30T23:56:00Z">
        <w:r w:rsidDel="00612971">
          <w:delText>U formuli</w:delText>
        </w:r>
        <w:r w:rsidR="00131E13" w:rsidDel="00612971">
          <w:delText xml:space="preserve"> (22)</w:delText>
        </w:r>
        <w:r w:rsidDel="00612971">
          <w:delText xml:space="preserve"> (x</w:delText>
        </w:r>
        <w:r w:rsidRPr="004E132D" w:rsidDel="00612971">
          <w:rPr>
            <w:vertAlign w:val="subscript"/>
          </w:rPr>
          <w:delText>j</w:delText>
        </w:r>
        <w:r w:rsidDel="00612971">
          <w:delText>,</w:delText>
        </w:r>
        <w:r w:rsidR="002D6D93" w:rsidDel="00612971">
          <w:delText xml:space="preserve"> </w:delText>
        </w:r>
        <w:r w:rsidDel="00612971">
          <w:delText>y</w:delText>
        </w:r>
        <w:r w:rsidRPr="004E132D" w:rsidDel="00612971">
          <w:rPr>
            <w:vertAlign w:val="subscript"/>
          </w:rPr>
          <w:delText>j</w:delText>
        </w:r>
        <w:r w:rsidR="002D6D93" w:rsidDel="00612971">
          <w:delText>) predst</w:delText>
        </w:r>
        <w:r w:rsidDel="00612971">
          <w:delText xml:space="preserve">avlja lokaciju sidra </w:delText>
        </w:r>
        <w:r w:rsidRPr="004E132D" w:rsidDel="00612971">
          <w:rPr>
            <w:i/>
          </w:rPr>
          <w:delText>j</w:delText>
        </w:r>
        <w:r w:rsidDel="00612971">
          <w:delText>, h</w:delText>
        </w:r>
        <w:r w:rsidR="00F40086" w:rsidRPr="00F40086" w:rsidDel="00612971">
          <w:rPr>
            <w:vertAlign w:val="subscript"/>
          </w:rPr>
          <w:delText>i</w:delText>
        </w:r>
        <w:r w:rsidRPr="004E132D" w:rsidDel="00612971">
          <w:rPr>
            <w:vertAlign w:val="subscript"/>
          </w:rPr>
          <w:delText>j</w:delText>
        </w:r>
        <w:r w:rsidDel="00612971">
          <w:delText xml:space="preserve"> je rastojanje u skokovima od sidra</w:delText>
        </w:r>
        <w:r w:rsidRPr="004E132D" w:rsidDel="00612971">
          <w:rPr>
            <w:i/>
          </w:rPr>
          <w:delText xml:space="preserve"> j</w:delText>
        </w:r>
        <w:r w:rsidDel="00612971">
          <w:delText xml:space="preserve"> do sidra </w:delText>
        </w:r>
        <w:r w:rsidRPr="004E132D" w:rsidDel="00612971">
          <w:rPr>
            <w:i/>
          </w:rPr>
          <w:delText>i</w:delText>
        </w:r>
        <w:r w:rsidR="00F40086" w:rsidDel="00612971">
          <w:delText xml:space="preserve">. </w:delText>
        </w:r>
        <w:r w:rsidR="002D6D93" w:rsidDel="00612971">
          <w:delText>Svako sidro š</w:delText>
        </w:r>
        <w:r w:rsidR="00F40086" w:rsidDel="00612971">
          <w:delText>alje svoj HopSize svima u m</w:delText>
        </w:r>
        <w:r w:rsidR="002D6D93" w:rsidDel="00612971">
          <w:delText>rež</w:delText>
        </w:r>
        <w:r w:rsidR="00F40086" w:rsidDel="00612971">
          <w:delText>i plavljenjem.</w:delText>
        </w:r>
        <w:r w:rsidR="00A233C1" w:rsidDel="00612971">
          <w:delText xml:space="preserve"> </w:delText>
        </w:r>
        <w:r w:rsidR="002D6D93" w:rsidDel="00612971">
          <w:delText xml:space="preserve">Kada </w:delText>
        </w:r>
        <w:r w:rsidR="009F0F5F" w:rsidDel="00612971">
          <w:delText>čvor</w:delText>
        </w:r>
        <w:r w:rsidR="002D6D93" w:rsidDel="00612971">
          <w:delText xml:space="preserve"> primi HopSize on ga sačuva i prosleđ</w:delText>
        </w:r>
        <w:r w:rsidR="00F40086" w:rsidDel="00612971">
          <w:delText>uje susedima.</w:delText>
        </w:r>
        <w:r w:rsidR="00A233C1" w:rsidDel="00612971">
          <w:delText xml:space="preserve"> T</w:delText>
        </w:r>
        <w:r w:rsidR="002D6D93" w:rsidDel="00612971">
          <w:delText xml:space="preserve">ada </w:delText>
        </w:r>
        <w:r w:rsidR="009F0F5F" w:rsidDel="00612971">
          <w:delText>čvor</w:delText>
        </w:r>
        <w:r w:rsidR="002D6D93" w:rsidDel="00612971">
          <w:delText xml:space="preserve"> može da izračuna rastojanje ka viš</w:delText>
        </w:r>
        <w:r w:rsidR="004E132D" w:rsidDel="00612971">
          <w:delText>e od 3 sidra u ravni</w:delText>
        </w:r>
        <w:r w:rsidR="002D6D93" w:rsidDel="00612971">
          <w:delText>, koristi triangulaciju (multilateraciju</w:delText>
        </w:r>
        <w:r w:rsidR="004E132D" w:rsidDel="00612971">
          <w:delText>) da proceni svoj polo</w:delText>
        </w:r>
        <w:r w:rsidR="002D6D93" w:rsidDel="00612971">
          <w:delText>žaj. U teoriji, ako postoji greš</w:delText>
        </w:r>
        <w:r w:rsidR="004E132D" w:rsidDel="00612971">
          <w:delText>ka u proceni rastojan</w:delText>
        </w:r>
        <w:r w:rsidR="002D6D93" w:rsidDel="00612971">
          <w:delText>ja ka sidrima, š</w:delText>
        </w:r>
        <w:r w:rsidR="00040DDB" w:rsidDel="00612971">
          <w:delText xml:space="preserve">to vise njih </w:delText>
        </w:r>
        <w:r w:rsidR="009F0F5F" w:rsidDel="00612971">
          <w:delText>čvor</w:delText>
        </w:r>
        <w:r w:rsidR="00040DDB" w:rsidDel="00612971">
          <w:delText xml:space="preserve"> može da “čuje” </w:delText>
        </w:r>
        <w:r w:rsidR="002D6D93" w:rsidDel="00612971">
          <w:delText>to ć</w:delText>
        </w:r>
        <w:r w:rsidR="004E132D" w:rsidDel="00612971">
          <w:delText>e lokalizacija biti preciznija.</w:delText>
        </w:r>
      </w:del>
    </w:p>
    <w:p w14:paraId="28E9F479" w14:textId="0F3F1BA5" w:rsidR="001E09DC" w:rsidDel="00612971" w:rsidRDefault="002A7E73">
      <w:pPr>
        <w:spacing w:after="120" w:afterAutospacing="0"/>
        <w:ind w:firstLine="567"/>
        <w:rPr>
          <w:del w:id="2117" w:author="leksandar komazec" w:date="2022-08-30T23:56:00Z"/>
        </w:rPr>
      </w:pPr>
      <w:del w:id="2118" w:author="leksandar komazec" w:date="2022-08-30T23:56:00Z">
        <w:r w:rsidDel="00612971">
          <w:delText>Nakon dobijenih informacija u skokovima od svih sidra, senzorski čvor računa svoju</w:delText>
        </w:r>
        <w:r w:rsidR="00040DDB" w:rsidDel="00612971">
          <w:delText xml:space="preserve"> lokaciju koristeći npr. later</w:delText>
        </w:r>
        <w:r w:rsidR="008A72A3" w:rsidDel="00612971">
          <w:delText>a</w:delText>
        </w:r>
        <w:r w:rsidR="00040DDB" w:rsidDel="00612971">
          <w:delText>ciju</w:delText>
        </w:r>
        <w:r w:rsidDel="00612971">
          <w:delText xml:space="preserve">, </w:delText>
        </w:r>
        <w:r w:rsidR="00040DDB" w:rsidDel="00612971">
          <w:delText>tehniku maksimalne verodostojnosti</w:delText>
        </w:r>
        <w:r w:rsidDel="00612971">
          <w:delText>, ili trilateraciju.</w:delText>
        </w:r>
      </w:del>
    </w:p>
    <w:p w14:paraId="32548486" w14:textId="417ADD49" w:rsidR="00A233C1" w:rsidDel="00612971" w:rsidRDefault="00A233C1">
      <w:pPr>
        <w:spacing w:after="120" w:afterAutospacing="0"/>
        <w:ind w:firstLine="567"/>
        <w:rPr>
          <w:del w:id="2119" w:author="leksandar komazec" w:date="2022-08-30T23:56:00Z"/>
        </w:rPr>
      </w:pPr>
      <w:del w:id="2120" w:author="leksandar komazec" w:date="2022-08-30T23:56:00Z">
        <w:r w:rsidDel="00612971">
          <w:delText>Neka su</w:delText>
        </w:r>
        <w:r w:rsidR="00040DDB" w:rsidDel="00612971">
          <w:delText xml:space="preserve"> </w:delText>
        </w:r>
        <w:r w:rsidDel="00612971">
          <w:delText>(x,</w:delText>
        </w:r>
        <w:r w:rsidR="003671BC" w:rsidDel="00612971">
          <w:delText xml:space="preserve"> </w:delText>
        </w:r>
        <w:r w:rsidR="00040DDB" w:rsidDel="00612971">
          <w:delText>y) koordi</w:delText>
        </w:r>
        <w:r w:rsidDel="00612971">
          <w:delText>n</w:delText>
        </w:r>
        <w:r w:rsidR="00040DDB" w:rsidDel="00612971">
          <w:delText>a</w:delText>
        </w:r>
        <w:r w:rsidDel="00612971">
          <w:delText xml:space="preserve">te nepoznatog </w:delText>
        </w:r>
        <w:r w:rsidR="009F0F5F" w:rsidDel="00612971">
          <w:delText>čvor</w:delText>
        </w:r>
        <w:r w:rsidDel="00612971">
          <w:delText xml:space="preserve">a </w:delText>
        </w:r>
        <w:r w:rsidR="00040DDB" w:rsidRPr="00040DDB" w:rsidDel="00612971">
          <w:delText>p</w:delText>
        </w:r>
        <w:r w:rsidDel="00612971">
          <w:rPr>
            <w:i/>
          </w:rPr>
          <w:delText xml:space="preserve"> </w:delText>
        </w:r>
        <w:r w:rsidDel="00612971">
          <w:delText>i (x</w:delText>
        </w:r>
        <w:r w:rsidRPr="003671BC" w:rsidDel="00612971">
          <w:rPr>
            <w:vertAlign w:val="subscript"/>
          </w:rPr>
          <w:delText>i</w:delText>
        </w:r>
        <w:r w:rsidDel="00612971">
          <w:delText>,</w:delText>
        </w:r>
        <w:r w:rsidR="003671BC" w:rsidDel="00612971">
          <w:delText xml:space="preserve"> </w:delText>
        </w:r>
        <w:r w:rsidDel="00612971">
          <w:delText>y</w:delText>
        </w:r>
        <w:r w:rsidRPr="003671BC" w:rsidDel="00612971">
          <w:rPr>
            <w:vertAlign w:val="subscript"/>
          </w:rPr>
          <w:delText>i</w:delText>
        </w:r>
        <w:r w:rsidR="008968DA" w:rsidDel="00612971">
          <w:delText>) koordi</w:delText>
        </w:r>
        <w:r w:rsidDel="00612971">
          <w:delText>n</w:delText>
        </w:r>
        <w:r w:rsidR="008968DA" w:rsidDel="00612971">
          <w:delText>a</w:delText>
        </w:r>
        <w:r w:rsidDel="00612971">
          <w:delText xml:space="preserve">te sidra. Neka je rastojanje </w:delText>
        </w:r>
        <w:r w:rsidR="00BA77D6" w:rsidDel="00612971">
          <w:delText>između</w:delText>
        </w:r>
        <w:r w:rsidDel="00612971">
          <w:delText xml:space="preserve"> njih d</w:delText>
        </w:r>
        <w:r w:rsidRPr="00A233C1" w:rsidDel="00612971">
          <w:rPr>
            <w:vertAlign w:val="subscript"/>
          </w:rPr>
          <w:delText>i</w:delText>
        </w:r>
        <w:r w:rsidDel="00612971">
          <w:delText>. Formi</w:delText>
        </w:r>
        <w:r w:rsidR="00EE52BD" w:rsidDel="00612971">
          <w:delText>r</w:delText>
        </w:r>
        <w:r w:rsidR="003671BC" w:rsidDel="00612971">
          <w:delText>amo sledeć</w:delText>
        </w:r>
        <w:r w:rsidR="004C70EA" w:rsidDel="00612971">
          <w:delText>i sistem jednač</w:delText>
        </w:r>
        <w:r w:rsidDel="00612971">
          <w:delText>ina:</w:delText>
        </w:r>
      </w:del>
    </w:p>
    <w:p w14:paraId="6F6CD5DA" w14:textId="21880C05" w:rsidR="003671BC" w:rsidDel="00612971" w:rsidRDefault="003671BC">
      <w:pPr>
        <w:contextualSpacing/>
        <w:rPr>
          <w:del w:id="2121" w:author="leksandar komazec" w:date="2022-08-30T23:56:00Z"/>
        </w:rPr>
      </w:pPr>
    </w:p>
    <w:p w14:paraId="3D550FD8" w14:textId="49518ECC" w:rsidR="00A233C1" w:rsidRPr="00A233C1" w:rsidDel="00612971" w:rsidRDefault="00345D74">
      <w:pPr>
        <w:contextualSpacing/>
        <w:jc w:val="right"/>
        <w:rPr>
          <w:del w:id="2122" w:author="leksandar komazec" w:date="2022-08-30T23:56:00Z"/>
        </w:rPr>
      </w:pPr>
      <w:del w:id="2123" w:author="leksandar komazec" w:date="2022-08-30T23:56:00Z">
        <w:r w:rsidDel="00612971">
          <w:tab/>
        </w:r>
        <w:r w:rsidDel="00612971">
          <w:tab/>
        </w:r>
        <w:r w:rsidDel="00612971">
          <w:tab/>
        </w:r>
      </w:del>
      <m:oMath>
        <m:d>
          <m:dPr>
            <m:begChr m:val="{"/>
            <m:endChr m:val=""/>
            <m:ctrlPr>
              <w:del w:id="2124" w:author="leksandar komazec" w:date="2022-08-30T23:56:00Z">
                <w:rPr>
                  <w:rFonts w:ascii="Cambria Math" w:hAnsi="Cambria Math"/>
                </w:rPr>
              </w:del>
            </m:ctrlPr>
          </m:dPr>
          <m:e>
            <m:eqArr>
              <m:eqArrPr>
                <m:ctrlPr>
                  <w:del w:id="2125" w:author="leksandar komazec" w:date="2022-08-30T23:56:00Z">
                    <w:rPr>
                      <w:rFonts w:ascii="Cambria Math" w:hAnsi="Cambria Math"/>
                    </w:rPr>
                  </w:del>
                </m:ctrlPr>
              </m:eqArrPr>
              <m:e>
                <m:sSup>
                  <m:sSupPr>
                    <m:ctrlPr>
                      <w:del w:id="2126" w:author="leksandar komazec" w:date="2022-08-30T23:56:00Z">
                        <w:rPr>
                          <w:rFonts w:ascii="Cambria Math" w:hAnsi="Cambria Math"/>
                        </w:rPr>
                      </w:del>
                    </m:ctrlPr>
                  </m:sSupPr>
                  <m:e>
                    <m:r>
                      <w:del w:id="2127" w:author="leksandar komazec" w:date="2022-08-30T23:56:00Z">
                        <m:rPr>
                          <m:sty m:val="p"/>
                        </m:rPr>
                        <w:rPr>
                          <w:rFonts w:ascii="Cambria Math"/>
                        </w:rPr>
                        <m:t>(</m:t>
                      </w:del>
                    </m:r>
                    <m:sSub>
                      <m:sSubPr>
                        <m:ctrlPr>
                          <w:del w:id="2128" w:author="leksandar komazec" w:date="2022-08-30T23:56:00Z">
                            <w:rPr>
                              <w:rFonts w:ascii="Cambria Math" w:hAnsi="Cambria Math"/>
                            </w:rPr>
                          </w:del>
                        </m:ctrlPr>
                      </m:sSubPr>
                      <m:e>
                        <m:r>
                          <w:del w:id="2129" w:author="leksandar komazec" w:date="2022-08-30T23:56:00Z">
                            <m:rPr>
                              <m:sty m:val="p"/>
                            </m:rPr>
                            <w:rPr>
                              <w:rFonts w:ascii="Cambria Math"/>
                            </w:rPr>
                            <m:t>x</m:t>
                          </w:del>
                        </m:r>
                      </m:e>
                      <m:sub>
                        <m:r>
                          <w:del w:id="2130" w:author="leksandar komazec" w:date="2022-08-30T23:56:00Z">
                            <m:rPr>
                              <m:sty m:val="p"/>
                            </m:rPr>
                            <w:rPr>
                              <w:rFonts w:ascii="Cambria Math"/>
                            </w:rPr>
                            <m:t>1</m:t>
                          </w:del>
                        </m:r>
                      </m:sub>
                    </m:sSub>
                    <m:r>
                      <w:del w:id="2131" w:author="leksandar komazec" w:date="2022-08-30T23:56:00Z">
                        <m:rPr>
                          <m:sty m:val="p"/>
                        </m:rPr>
                        <w:rPr>
                          <w:rFonts w:ascii="Cambria Math" w:hAnsi="Cambria Math"/>
                        </w:rPr>
                        <m:t>-</m:t>
                      </w:del>
                    </m:r>
                    <m:r>
                      <w:del w:id="2132" w:author="leksandar komazec" w:date="2022-08-30T23:56:00Z">
                        <m:rPr>
                          <m:sty m:val="p"/>
                        </m:rPr>
                        <w:rPr>
                          <w:rFonts w:ascii="Cambria Math"/>
                        </w:rPr>
                        <m:t>x)</m:t>
                      </w:del>
                    </m:r>
                  </m:e>
                  <m:sup>
                    <m:r>
                      <w:del w:id="2133" w:author="leksandar komazec" w:date="2022-08-30T23:56:00Z">
                        <m:rPr>
                          <m:sty m:val="p"/>
                        </m:rPr>
                        <w:rPr>
                          <w:rFonts w:ascii="Cambria Math"/>
                        </w:rPr>
                        <m:t>2</m:t>
                      </w:del>
                    </m:r>
                  </m:sup>
                </m:sSup>
                <m:r>
                  <w:del w:id="2134" w:author="leksandar komazec" w:date="2022-08-30T23:56:00Z">
                    <m:rPr>
                      <m:sty m:val="p"/>
                    </m:rPr>
                    <w:rPr>
                      <w:rFonts w:ascii="Cambria Math"/>
                    </w:rPr>
                    <m:t>+</m:t>
                  </w:del>
                </m:r>
                <m:sSup>
                  <m:sSupPr>
                    <m:ctrlPr>
                      <w:del w:id="2135" w:author="leksandar komazec" w:date="2022-08-30T23:56:00Z">
                        <w:rPr>
                          <w:rFonts w:ascii="Cambria Math" w:hAnsi="Cambria Math"/>
                        </w:rPr>
                      </w:del>
                    </m:ctrlPr>
                  </m:sSupPr>
                  <m:e>
                    <m:r>
                      <w:del w:id="2136" w:author="leksandar komazec" w:date="2022-08-30T23:56:00Z">
                        <m:rPr>
                          <m:sty m:val="p"/>
                        </m:rPr>
                        <w:rPr>
                          <w:rFonts w:ascii="Cambria Math"/>
                        </w:rPr>
                        <m:t>(</m:t>
                      </w:del>
                    </m:r>
                    <m:sSub>
                      <m:sSubPr>
                        <m:ctrlPr>
                          <w:del w:id="2137" w:author="leksandar komazec" w:date="2022-08-30T23:56:00Z">
                            <w:rPr>
                              <w:rFonts w:ascii="Cambria Math" w:hAnsi="Cambria Math"/>
                            </w:rPr>
                          </w:del>
                        </m:ctrlPr>
                      </m:sSubPr>
                      <m:e>
                        <m:r>
                          <w:del w:id="2138" w:author="leksandar komazec" w:date="2022-08-30T23:56:00Z">
                            <m:rPr>
                              <m:sty m:val="p"/>
                            </m:rPr>
                            <w:rPr>
                              <w:rFonts w:ascii="Cambria Math"/>
                            </w:rPr>
                            <m:t>y</m:t>
                          </w:del>
                        </m:r>
                      </m:e>
                      <m:sub>
                        <m:r>
                          <w:del w:id="2139" w:author="leksandar komazec" w:date="2022-08-30T23:56:00Z">
                            <m:rPr>
                              <m:sty m:val="p"/>
                            </m:rPr>
                            <w:rPr>
                              <w:rFonts w:ascii="Cambria Math"/>
                            </w:rPr>
                            <m:t>1</m:t>
                          </w:del>
                        </m:r>
                      </m:sub>
                    </m:sSub>
                    <m:r>
                      <w:del w:id="2140" w:author="leksandar komazec" w:date="2022-08-30T23:56:00Z">
                        <m:rPr>
                          <m:sty m:val="p"/>
                        </m:rPr>
                        <w:rPr>
                          <w:rFonts w:ascii="Cambria Math" w:hAnsi="Cambria Math"/>
                        </w:rPr>
                        <m:t>-</m:t>
                      </w:del>
                    </m:r>
                    <m:r>
                      <w:del w:id="2141" w:author="leksandar komazec" w:date="2022-08-30T23:56:00Z">
                        <m:rPr>
                          <m:sty m:val="p"/>
                        </m:rPr>
                        <w:rPr>
                          <w:rFonts w:ascii="Cambria Math"/>
                        </w:rPr>
                        <m:t>y)</m:t>
                      </w:del>
                    </m:r>
                  </m:e>
                  <m:sup>
                    <m:r>
                      <w:del w:id="2142" w:author="leksandar komazec" w:date="2022-08-30T23:56:00Z">
                        <m:rPr>
                          <m:sty m:val="p"/>
                        </m:rPr>
                        <w:rPr>
                          <w:rFonts w:ascii="Cambria Math"/>
                        </w:rPr>
                        <m:t>2</m:t>
                      </w:del>
                    </m:r>
                  </m:sup>
                </m:sSup>
                <m:r>
                  <w:del w:id="2143" w:author="leksandar komazec" w:date="2022-08-30T23:56:00Z">
                    <m:rPr>
                      <m:sty m:val="p"/>
                    </m:rPr>
                    <w:rPr>
                      <w:rFonts w:ascii="Cambria Math"/>
                    </w:rPr>
                    <m:t>=</m:t>
                  </w:del>
                </m:r>
                <m:sSubSup>
                  <m:sSubSupPr>
                    <m:ctrlPr>
                      <w:del w:id="2144" w:author="leksandar komazec" w:date="2022-08-30T23:56:00Z">
                        <w:rPr>
                          <w:rFonts w:ascii="Cambria Math" w:hAnsi="Cambria Math"/>
                        </w:rPr>
                      </w:del>
                    </m:ctrlPr>
                  </m:sSubSupPr>
                  <m:e>
                    <m:r>
                      <w:del w:id="2145" w:author="leksandar komazec" w:date="2022-08-30T23:56:00Z">
                        <m:rPr>
                          <m:sty m:val="p"/>
                        </m:rPr>
                        <w:rPr>
                          <w:rFonts w:ascii="Cambria Math"/>
                        </w:rPr>
                        <m:t>d</m:t>
                      </w:del>
                    </m:r>
                  </m:e>
                  <m:sub>
                    <m:r>
                      <w:del w:id="2146" w:author="leksandar komazec" w:date="2022-08-30T23:56:00Z">
                        <m:rPr>
                          <m:sty m:val="p"/>
                        </m:rPr>
                        <w:rPr>
                          <w:rFonts w:ascii="Cambria Math"/>
                        </w:rPr>
                        <m:t>1</m:t>
                      </w:del>
                    </m:r>
                  </m:sub>
                  <m:sup>
                    <m:r>
                      <w:del w:id="2147" w:author="leksandar komazec" w:date="2022-08-30T23:56:00Z">
                        <m:rPr>
                          <m:sty m:val="p"/>
                        </m:rPr>
                        <w:rPr>
                          <w:rFonts w:ascii="Cambria Math"/>
                        </w:rPr>
                        <m:t>2</m:t>
                      </w:del>
                    </m:r>
                  </m:sup>
                </m:sSubSup>
              </m:e>
              <m:e>
                <m:sSup>
                  <m:sSupPr>
                    <m:ctrlPr>
                      <w:del w:id="2148" w:author="leksandar komazec" w:date="2022-08-30T23:56:00Z">
                        <w:rPr>
                          <w:rFonts w:ascii="Cambria Math" w:hAnsi="Cambria Math"/>
                        </w:rPr>
                      </w:del>
                    </m:ctrlPr>
                  </m:sSupPr>
                  <m:e>
                    <m:r>
                      <w:del w:id="2149" w:author="leksandar komazec" w:date="2022-08-30T23:56:00Z">
                        <m:rPr>
                          <m:sty m:val="p"/>
                        </m:rPr>
                        <w:rPr>
                          <w:rFonts w:ascii="Cambria Math"/>
                        </w:rPr>
                        <m:t>(</m:t>
                      </w:del>
                    </m:r>
                    <m:sSub>
                      <m:sSubPr>
                        <m:ctrlPr>
                          <w:del w:id="2150" w:author="leksandar komazec" w:date="2022-08-30T23:56:00Z">
                            <w:rPr>
                              <w:rFonts w:ascii="Cambria Math" w:hAnsi="Cambria Math"/>
                            </w:rPr>
                          </w:del>
                        </m:ctrlPr>
                      </m:sSubPr>
                      <m:e>
                        <m:r>
                          <w:del w:id="2151" w:author="leksandar komazec" w:date="2022-08-30T23:56:00Z">
                            <m:rPr>
                              <m:sty m:val="p"/>
                            </m:rPr>
                            <w:rPr>
                              <w:rFonts w:ascii="Cambria Math"/>
                            </w:rPr>
                            <m:t>x</m:t>
                          </w:del>
                        </m:r>
                      </m:e>
                      <m:sub>
                        <m:r>
                          <w:del w:id="2152" w:author="leksandar komazec" w:date="2022-08-30T23:56:00Z">
                            <m:rPr>
                              <m:sty m:val="p"/>
                            </m:rPr>
                            <w:rPr>
                              <w:rFonts w:ascii="Cambria Math"/>
                            </w:rPr>
                            <m:t>2</m:t>
                          </w:del>
                        </m:r>
                      </m:sub>
                    </m:sSub>
                    <m:r>
                      <w:del w:id="2153" w:author="leksandar komazec" w:date="2022-08-30T23:56:00Z">
                        <m:rPr>
                          <m:sty m:val="p"/>
                        </m:rPr>
                        <w:rPr>
                          <w:rFonts w:ascii="Cambria Math" w:hAnsi="Cambria Math"/>
                        </w:rPr>
                        <m:t>-</m:t>
                      </w:del>
                    </m:r>
                    <m:r>
                      <w:del w:id="2154" w:author="leksandar komazec" w:date="2022-08-30T23:56:00Z">
                        <m:rPr>
                          <m:sty m:val="p"/>
                        </m:rPr>
                        <w:rPr>
                          <w:rFonts w:ascii="Cambria Math"/>
                        </w:rPr>
                        <m:t>x)</m:t>
                      </w:del>
                    </m:r>
                  </m:e>
                  <m:sup>
                    <m:r>
                      <w:del w:id="2155" w:author="leksandar komazec" w:date="2022-08-30T23:56:00Z">
                        <m:rPr>
                          <m:sty m:val="p"/>
                        </m:rPr>
                        <w:rPr>
                          <w:rFonts w:ascii="Cambria Math"/>
                        </w:rPr>
                        <m:t>2</m:t>
                      </w:del>
                    </m:r>
                  </m:sup>
                </m:sSup>
                <m:r>
                  <w:del w:id="2156" w:author="leksandar komazec" w:date="2022-08-30T23:56:00Z">
                    <m:rPr>
                      <m:sty m:val="p"/>
                    </m:rPr>
                    <w:rPr>
                      <w:rFonts w:ascii="Cambria Math"/>
                    </w:rPr>
                    <m:t>+</m:t>
                  </w:del>
                </m:r>
                <m:sSup>
                  <m:sSupPr>
                    <m:ctrlPr>
                      <w:del w:id="2157" w:author="leksandar komazec" w:date="2022-08-30T23:56:00Z">
                        <w:rPr>
                          <w:rFonts w:ascii="Cambria Math" w:hAnsi="Cambria Math"/>
                        </w:rPr>
                      </w:del>
                    </m:ctrlPr>
                  </m:sSupPr>
                  <m:e>
                    <m:r>
                      <w:del w:id="2158" w:author="leksandar komazec" w:date="2022-08-30T23:56:00Z">
                        <m:rPr>
                          <m:sty m:val="p"/>
                        </m:rPr>
                        <w:rPr>
                          <w:rFonts w:ascii="Cambria Math"/>
                        </w:rPr>
                        <m:t>(</m:t>
                      </w:del>
                    </m:r>
                    <m:sSub>
                      <m:sSubPr>
                        <m:ctrlPr>
                          <w:del w:id="2159" w:author="leksandar komazec" w:date="2022-08-30T23:56:00Z">
                            <w:rPr>
                              <w:rFonts w:ascii="Cambria Math" w:hAnsi="Cambria Math"/>
                            </w:rPr>
                          </w:del>
                        </m:ctrlPr>
                      </m:sSubPr>
                      <m:e>
                        <m:r>
                          <w:del w:id="2160" w:author="leksandar komazec" w:date="2022-08-30T23:56:00Z">
                            <m:rPr>
                              <m:sty m:val="p"/>
                            </m:rPr>
                            <w:rPr>
                              <w:rFonts w:ascii="Cambria Math"/>
                            </w:rPr>
                            <m:t>y</m:t>
                          </w:del>
                        </m:r>
                      </m:e>
                      <m:sub>
                        <m:r>
                          <w:del w:id="2161" w:author="leksandar komazec" w:date="2022-08-30T23:56:00Z">
                            <m:rPr>
                              <m:sty m:val="p"/>
                            </m:rPr>
                            <w:rPr>
                              <w:rFonts w:ascii="Cambria Math"/>
                            </w:rPr>
                            <m:t>2</m:t>
                          </w:del>
                        </m:r>
                      </m:sub>
                    </m:sSub>
                    <m:r>
                      <w:del w:id="2162" w:author="leksandar komazec" w:date="2022-08-30T23:56:00Z">
                        <m:rPr>
                          <m:sty m:val="p"/>
                        </m:rPr>
                        <w:rPr>
                          <w:rFonts w:ascii="Cambria Math" w:hAnsi="Cambria Math"/>
                        </w:rPr>
                        <m:t>-</m:t>
                      </w:del>
                    </m:r>
                    <m:r>
                      <w:del w:id="2163" w:author="leksandar komazec" w:date="2022-08-30T23:56:00Z">
                        <m:rPr>
                          <m:sty m:val="p"/>
                        </m:rPr>
                        <w:rPr>
                          <w:rFonts w:ascii="Cambria Math"/>
                        </w:rPr>
                        <m:t>y)</m:t>
                      </w:del>
                    </m:r>
                  </m:e>
                  <m:sup>
                    <m:r>
                      <w:del w:id="2164" w:author="leksandar komazec" w:date="2022-08-30T23:56:00Z">
                        <m:rPr>
                          <m:sty m:val="p"/>
                        </m:rPr>
                        <w:rPr>
                          <w:rFonts w:ascii="Cambria Math"/>
                        </w:rPr>
                        <m:t>2</m:t>
                      </w:del>
                    </m:r>
                  </m:sup>
                </m:sSup>
                <m:r>
                  <w:del w:id="2165" w:author="leksandar komazec" w:date="2022-08-30T23:56:00Z">
                    <m:rPr>
                      <m:sty m:val="p"/>
                    </m:rPr>
                    <w:rPr>
                      <w:rFonts w:ascii="Cambria Math"/>
                    </w:rPr>
                    <m:t>=</m:t>
                  </w:del>
                </m:r>
                <m:sSubSup>
                  <m:sSubSupPr>
                    <m:ctrlPr>
                      <w:del w:id="2166" w:author="leksandar komazec" w:date="2022-08-30T23:56:00Z">
                        <w:rPr>
                          <w:rFonts w:ascii="Cambria Math" w:hAnsi="Cambria Math"/>
                        </w:rPr>
                      </w:del>
                    </m:ctrlPr>
                  </m:sSubSupPr>
                  <m:e>
                    <m:r>
                      <w:del w:id="2167" w:author="leksandar komazec" w:date="2022-08-30T23:56:00Z">
                        <m:rPr>
                          <m:sty m:val="p"/>
                        </m:rPr>
                        <w:rPr>
                          <w:rFonts w:ascii="Cambria Math"/>
                        </w:rPr>
                        <m:t>d</m:t>
                      </w:del>
                    </m:r>
                  </m:e>
                  <m:sub>
                    <m:r>
                      <w:del w:id="2168" w:author="leksandar komazec" w:date="2022-08-30T23:56:00Z">
                        <m:rPr>
                          <m:sty m:val="p"/>
                        </m:rPr>
                        <w:rPr>
                          <w:rFonts w:ascii="Cambria Math"/>
                        </w:rPr>
                        <m:t>2</m:t>
                      </w:del>
                    </m:r>
                  </m:sub>
                  <m:sup>
                    <m:r>
                      <w:del w:id="2169" w:author="leksandar komazec" w:date="2022-08-30T23:56:00Z">
                        <m:rPr>
                          <m:sty m:val="p"/>
                        </m:rPr>
                        <w:rPr>
                          <w:rFonts w:ascii="Cambria Math"/>
                        </w:rPr>
                        <m:t>2</m:t>
                      </w:del>
                    </m:r>
                  </m:sup>
                </m:sSubSup>
              </m:e>
              <m:e>
                <m:r>
                  <w:del w:id="2170" w:author="leksandar komazec" w:date="2022-08-30T23:56:00Z">
                    <m:rPr>
                      <m:sty m:val="p"/>
                    </m:rPr>
                    <w:rPr>
                      <w:rFonts w:ascii="Cambria Math" w:hAnsi="Cambria Math"/>
                    </w:rPr>
                    <m:t>…</m:t>
                  </w:del>
                </m:r>
                <m:ctrlPr>
                  <w:del w:id="2171" w:author="leksandar komazec" w:date="2022-08-30T23:56:00Z">
                    <w:rPr>
                      <w:rFonts w:ascii="Cambria Math" w:eastAsia="Cambria Math" w:hAnsi="Cambria Math"/>
                    </w:rPr>
                  </w:del>
                </m:ctrlPr>
              </m:e>
              <m:e>
                <m:sSubSup>
                  <m:sSubSupPr>
                    <m:ctrlPr>
                      <w:del w:id="2172" w:author="leksandar komazec" w:date="2022-08-30T23:56:00Z">
                        <w:rPr>
                          <w:rFonts w:ascii="Cambria Math" w:hAnsi="Cambria Math"/>
                        </w:rPr>
                      </w:del>
                    </m:ctrlPr>
                  </m:sSubSupPr>
                  <m:e>
                    <m:sSup>
                      <m:sSupPr>
                        <m:ctrlPr>
                          <w:del w:id="2173" w:author="leksandar komazec" w:date="2022-08-30T23:56:00Z">
                            <w:rPr>
                              <w:rFonts w:ascii="Cambria Math" w:hAnsi="Cambria Math"/>
                            </w:rPr>
                          </w:del>
                        </m:ctrlPr>
                      </m:sSupPr>
                      <m:e>
                        <m:r>
                          <w:del w:id="2174" w:author="leksandar komazec" w:date="2022-08-30T23:56:00Z">
                            <m:rPr>
                              <m:sty m:val="p"/>
                            </m:rPr>
                            <w:rPr>
                              <w:rFonts w:ascii="Cambria Math"/>
                            </w:rPr>
                            <m:t>(</m:t>
                          </w:del>
                        </m:r>
                        <m:sSub>
                          <m:sSubPr>
                            <m:ctrlPr>
                              <w:del w:id="2175" w:author="leksandar komazec" w:date="2022-08-30T23:56:00Z">
                                <w:rPr>
                                  <w:rFonts w:ascii="Cambria Math" w:hAnsi="Cambria Math"/>
                                </w:rPr>
                              </w:del>
                            </m:ctrlPr>
                          </m:sSubPr>
                          <m:e>
                            <m:r>
                              <w:del w:id="2176" w:author="leksandar komazec" w:date="2022-08-30T23:56:00Z">
                                <m:rPr>
                                  <m:sty m:val="p"/>
                                </m:rPr>
                                <w:rPr>
                                  <w:rFonts w:ascii="Cambria Math"/>
                                </w:rPr>
                                <m:t>x</m:t>
                              </w:del>
                            </m:r>
                          </m:e>
                          <m:sub>
                            <m:r>
                              <w:del w:id="2177" w:author="leksandar komazec" w:date="2022-08-30T23:56:00Z">
                                <m:rPr>
                                  <m:sty m:val="p"/>
                                </m:rPr>
                                <w:rPr>
                                  <w:rFonts w:ascii="Cambria Math"/>
                                </w:rPr>
                                <m:t>n</m:t>
                              </w:del>
                            </m:r>
                          </m:sub>
                        </m:sSub>
                        <m:r>
                          <w:del w:id="2178" w:author="leksandar komazec" w:date="2022-08-30T23:56:00Z">
                            <m:rPr>
                              <m:sty m:val="p"/>
                            </m:rPr>
                            <w:rPr>
                              <w:rFonts w:ascii="Cambria Math" w:hAnsi="Cambria Math"/>
                            </w:rPr>
                            <m:t>-</m:t>
                          </w:del>
                        </m:r>
                        <m:r>
                          <w:del w:id="2179" w:author="leksandar komazec" w:date="2022-08-30T23:56:00Z">
                            <m:rPr>
                              <m:sty m:val="p"/>
                            </m:rPr>
                            <w:rPr>
                              <w:rFonts w:ascii="Cambria Math"/>
                            </w:rPr>
                            <m:t>x)</m:t>
                          </w:del>
                        </m:r>
                      </m:e>
                      <m:sup>
                        <m:r>
                          <w:del w:id="2180" w:author="leksandar komazec" w:date="2022-08-30T23:56:00Z">
                            <m:rPr>
                              <m:sty m:val="p"/>
                            </m:rPr>
                            <w:rPr>
                              <w:rFonts w:ascii="Cambria Math"/>
                            </w:rPr>
                            <m:t>2</m:t>
                          </w:del>
                        </m:r>
                      </m:sup>
                    </m:sSup>
                    <m:r>
                      <w:del w:id="2181" w:author="leksandar komazec" w:date="2022-08-30T23:56:00Z">
                        <m:rPr>
                          <m:sty m:val="p"/>
                        </m:rPr>
                        <w:rPr>
                          <w:rFonts w:ascii="Cambria Math"/>
                        </w:rPr>
                        <m:t>+</m:t>
                      </w:del>
                    </m:r>
                    <m:sSup>
                      <m:sSupPr>
                        <m:ctrlPr>
                          <w:del w:id="2182" w:author="leksandar komazec" w:date="2022-08-30T23:56:00Z">
                            <w:rPr>
                              <w:rFonts w:ascii="Cambria Math" w:hAnsi="Cambria Math"/>
                            </w:rPr>
                          </w:del>
                        </m:ctrlPr>
                      </m:sSupPr>
                      <m:e>
                        <m:r>
                          <w:del w:id="2183" w:author="leksandar komazec" w:date="2022-08-30T23:56:00Z">
                            <m:rPr>
                              <m:sty m:val="p"/>
                            </m:rPr>
                            <w:rPr>
                              <w:rFonts w:ascii="Cambria Math"/>
                            </w:rPr>
                            <m:t>(</m:t>
                          </w:del>
                        </m:r>
                        <m:sSub>
                          <m:sSubPr>
                            <m:ctrlPr>
                              <w:del w:id="2184" w:author="leksandar komazec" w:date="2022-08-30T23:56:00Z">
                                <w:rPr>
                                  <w:rFonts w:ascii="Cambria Math" w:hAnsi="Cambria Math"/>
                                </w:rPr>
                              </w:del>
                            </m:ctrlPr>
                          </m:sSubPr>
                          <m:e>
                            <m:r>
                              <w:del w:id="2185" w:author="leksandar komazec" w:date="2022-08-30T23:56:00Z">
                                <m:rPr>
                                  <m:sty m:val="p"/>
                                </m:rPr>
                                <w:rPr>
                                  <w:rFonts w:ascii="Cambria Math"/>
                                </w:rPr>
                                <m:t>y</m:t>
                              </w:del>
                            </m:r>
                          </m:e>
                          <m:sub>
                            <m:r>
                              <w:del w:id="2186" w:author="leksandar komazec" w:date="2022-08-30T23:56:00Z">
                                <m:rPr>
                                  <m:sty m:val="p"/>
                                </m:rPr>
                                <w:rPr>
                                  <w:rFonts w:ascii="Cambria Math"/>
                                </w:rPr>
                                <m:t>n</m:t>
                              </w:del>
                            </m:r>
                          </m:sub>
                        </m:sSub>
                        <m:r>
                          <w:del w:id="2187" w:author="leksandar komazec" w:date="2022-08-30T23:56:00Z">
                            <m:rPr>
                              <m:sty m:val="p"/>
                            </m:rPr>
                            <w:rPr>
                              <w:rFonts w:ascii="Cambria Math" w:hAnsi="Cambria Math"/>
                            </w:rPr>
                            <m:t>-</m:t>
                          </w:del>
                        </m:r>
                        <m:r>
                          <w:del w:id="2188" w:author="leksandar komazec" w:date="2022-08-30T23:56:00Z">
                            <m:rPr>
                              <m:sty m:val="p"/>
                            </m:rPr>
                            <w:rPr>
                              <w:rFonts w:ascii="Cambria Math"/>
                            </w:rPr>
                            <m:t>y)</m:t>
                          </w:del>
                        </m:r>
                      </m:e>
                      <m:sup>
                        <m:r>
                          <w:del w:id="2189" w:author="leksandar komazec" w:date="2022-08-30T23:56:00Z">
                            <m:rPr>
                              <m:sty m:val="p"/>
                            </m:rPr>
                            <w:rPr>
                              <w:rFonts w:ascii="Cambria Math"/>
                            </w:rPr>
                            <m:t>2</m:t>
                          </w:del>
                        </m:r>
                      </m:sup>
                    </m:sSup>
                    <m:r>
                      <w:del w:id="2190" w:author="leksandar komazec" w:date="2022-08-30T23:56:00Z">
                        <m:rPr>
                          <m:sty m:val="p"/>
                        </m:rPr>
                        <w:rPr>
                          <w:rFonts w:ascii="Cambria Math"/>
                        </w:rPr>
                        <m:t>=d</m:t>
                      </w:del>
                    </m:r>
                  </m:e>
                  <m:sub>
                    <m:r>
                      <w:del w:id="2191" w:author="leksandar komazec" w:date="2022-08-30T23:56:00Z">
                        <m:rPr>
                          <m:sty m:val="p"/>
                        </m:rPr>
                        <w:rPr>
                          <w:rFonts w:ascii="Cambria Math"/>
                        </w:rPr>
                        <m:t>n</m:t>
                      </w:del>
                    </m:r>
                  </m:sub>
                  <m:sup>
                    <m:r>
                      <w:del w:id="2192" w:author="leksandar komazec" w:date="2022-08-30T23:56:00Z">
                        <m:rPr>
                          <m:sty m:val="p"/>
                        </m:rPr>
                        <w:rPr>
                          <w:rFonts w:ascii="Cambria Math"/>
                        </w:rPr>
                        <m:t>2</m:t>
                      </w:del>
                    </m:r>
                  </m:sup>
                </m:sSubSup>
              </m:e>
            </m:eqArr>
          </m:e>
        </m:d>
      </m:oMath>
      <w:del w:id="2193" w:author="leksandar komazec" w:date="2022-08-30T23:56:00Z">
        <w:r w:rsidR="009F3E56" w:rsidDel="00612971">
          <w:tab/>
        </w:r>
        <w:r w:rsidR="009F3E56" w:rsidDel="00612971">
          <w:tab/>
        </w:r>
        <w:r w:rsidR="008968DA" w:rsidDel="00612971">
          <w:tab/>
        </w:r>
        <w:r w:rsidR="009F3E56" w:rsidDel="00612971">
          <w:tab/>
          <w:delText>(</w:delText>
        </w:r>
        <w:r w:rsidR="0096576E" w:rsidDel="00612971">
          <w:delText>2</w:delText>
        </w:r>
        <w:r w:rsidR="00316646" w:rsidDel="00612971">
          <w:delText>3</w:delText>
        </w:r>
        <w:r w:rsidR="009F3E56" w:rsidDel="00612971">
          <w:delText>)</w:delText>
        </w:r>
      </w:del>
    </w:p>
    <w:p w14:paraId="034DB0DB" w14:textId="58E008EA" w:rsidR="005F595E" w:rsidDel="00612971" w:rsidRDefault="005F595E">
      <w:pPr>
        <w:contextualSpacing/>
        <w:rPr>
          <w:del w:id="2194" w:author="leksandar komazec" w:date="2022-08-30T23:56:00Z"/>
        </w:rPr>
      </w:pPr>
    </w:p>
    <w:p w14:paraId="56867DCD" w14:textId="236FB7ED" w:rsidR="009C1BB8" w:rsidDel="00612971" w:rsidRDefault="00040DDB">
      <w:pPr>
        <w:spacing w:after="120" w:afterAutospacing="0"/>
        <w:ind w:firstLine="567"/>
        <w:rPr>
          <w:del w:id="2195" w:author="leksandar komazec" w:date="2022-08-30T23:56:00Z"/>
        </w:rPr>
      </w:pPr>
      <w:del w:id="2196" w:author="leksandar komazec" w:date="2022-08-30T23:56:00Z">
        <w:r w:rsidDel="00612971">
          <w:delText>Ovo mož</w:delText>
        </w:r>
        <w:r w:rsidR="004152A4" w:rsidDel="00612971">
          <w:delText>emo napisati kao linearnu</w:delText>
        </w:r>
        <w:r w:rsidR="003671BC" w:rsidDel="00612971">
          <w:delText xml:space="preserve"> jedna</w:delText>
        </w:r>
        <w:r w:rsidDel="00612971">
          <w:delText>č</w:delText>
        </w:r>
        <w:r w:rsidR="003671BC" w:rsidDel="00612971">
          <w:delText>inu</w:delText>
        </w:r>
        <w:r w:rsidDel="00612971">
          <w:delText xml:space="preserve"> </w:delText>
        </w:r>
        <w:r w:rsidR="003671BC" w:rsidDel="00612971">
          <w:delText xml:space="preserve"> oblika Ap</w:delText>
        </w:r>
        <w:r w:rsidR="005743E5" w:rsidDel="00612971">
          <w:delText xml:space="preserve"> </w:delText>
        </w:r>
        <w:r w:rsidR="003671BC" w:rsidDel="00612971">
          <w:delText>=</w:delText>
        </w:r>
        <w:r w:rsidR="005743E5" w:rsidDel="00612971">
          <w:delText xml:space="preserve"> </w:delText>
        </w:r>
        <w:r w:rsidR="003671BC" w:rsidDel="00612971">
          <w:delText>B</w:delText>
        </w:r>
        <w:r w:rsidR="009C1BB8" w:rsidDel="00612971">
          <w:delText xml:space="preserve">, gde je A </w:delText>
        </w:r>
        <w:r w:rsidR="005743E5" w:rsidDel="00612971">
          <w:delText xml:space="preserve">dimenzija </w:delText>
        </w:r>
        <w:r w:rsidR="009C1BB8" w:rsidDel="00612971">
          <w:delText>2x(n-1), a B je 1x(n-1) i p je 2x1 matrica.</w:delText>
        </w:r>
      </w:del>
    </w:p>
    <w:p w14:paraId="0094FCD1" w14:textId="0FEFC5C3" w:rsidR="009C1BB8" w:rsidDel="00612971" w:rsidRDefault="009C1BB8">
      <w:pPr>
        <w:contextualSpacing/>
        <w:rPr>
          <w:del w:id="2197" w:author="leksandar komazec" w:date="2022-08-30T23:56:00Z"/>
        </w:rPr>
      </w:pPr>
    </w:p>
    <w:p w14:paraId="6EB39226" w14:textId="1A68FA33" w:rsidR="009C1BB8" w:rsidDel="00612971" w:rsidRDefault="008968DA">
      <w:pPr>
        <w:contextualSpacing/>
        <w:jc w:val="right"/>
        <w:rPr>
          <w:del w:id="2198" w:author="leksandar komazec" w:date="2022-08-30T23:56:00Z"/>
        </w:rPr>
      </w:pPr>
      <w:del w:id="2199" w:author="leksandar komazec" w:date="2022-08-30T23:56:00Z">
        <w:r w:rsidDel="00612971">
          <w:tab/>
        </w:r>
        <w:r w:rsidR="009C1BB8" w:rsidDel="00612971">
          <w:delText>A</w:delText>
        </w:r>
        <w:r w:rsidR="00345D74" w:rsidDel="00612971">
          <w:delText xml:space="preserve"> </w:delText>
        </w:r>
        <w:r w:rsidR="009C1BB8" w:rsidDel="00612971">
          <w:delText>=</w:delText>
        </w:r>
        <w:r w:rsidR="00345D74" w:rsidDel="00612971">
          <w:delText xml:space="preserve"> </w:delText>
        </w:r>
      </w:del>
      <m:oMath>
        <m:d>
          <m:dPr>
            <m:begChr m:val="["/>
            <m:endChr m:val="]"/>
            <m:ctrlPr>
              <w:del w:id="2200" w:author="leksandar komazec" w:date="2022-08-30T23:56:00Z">
                <w:rPr>
                  <w:rFonts w:ascii="Cambria Math" w:hAnsi="Cambria Math"/>
                  <w:i/>
                </w:rPr>
              </w:del>
            </m:ctrlPr>
          </m:dPr>
          <m:e>
            <m:eqArr>
              <m:eqArrPr>
                <m:ctrlPr>
                  <w:del w:id="2201" w:author="leksandar komazec" w:date="2022-08-30T23:56:00Z">
                    <w:rPr>
                      <w:rFonts w:ascii="Cambria Math" w:hAnsi="Cambria Math"/>
                    </w:rPr>
                  </w:del>
                </m:ctrlPr>
              </m:eqArrPr>
              <m:e>
                <m:r>
                  <w:del w:id="2202" w:author="leksandar komazec" w:date="2022-08-30T23:56:00Z">
                    <m:rPr>
                      <m:sty m:val="p"/>
                    </m:rPr>
                    <w:rPr>
                      <w:rFonts w:ascii="Cambria Math"/>
                    </w:rPr>
                    <m:t xml:space="preserve"> 2(</m:t>
                  </w:del>
                </m:r>
                <m:sSub>
                  <m:sSubPr>
                    <m:ctrlPr>
                      <w:del w:id="2203" w:author="leksandar komazec" w:date="2022-08-30T23:56:00Z">
                        <w:rPr>
                          <w:rFonts w:ascii="Cambria Math" w:hAnsi="Cambria Math"/>
                        </w:rPr>
                      </w:del>
                    </m:ctrlPr>
                  </m:sSubPr>
                  <m:e>
                    <m:r>
                      <w:del w:id="2204" w:author="leksandar komazec" w:date="2022-08-30T23:56:00Z">
                        <m:rPr>
                          <m:sty m:val="p"/>
                        </m:rPr>
                        <w:rPr>
                          <w:rFonts w:ascii="Cambria Math"/>
                        </w:rPr>
                        <m:t>x</m:t>
                      </w:del>
                    </m:r>
                  </m:e>
                  <m:sub>
                    <m:r>
                      <w:del w:id="2205" w:author="leksandar komazec" w:date="2022-08-30T23:56:00Z">
                        <m:rPr>
                          <m:sty m:val="p"/>
                        </m:rPr>
                        <w:rPr>
                          <w:rFonts w:ascii="Cambria Math"/>
                        </w:rPr>
                        <m:t>1</m:t>
                      </w:del>
                    </m:r>
                  </m:sub>
                </m:sSub>
                <m:r>
                  <w:del w:id="2206" w:author="leksandar komazec" w:date="2022-08-30T23:56:00Z">
                    <m:rPr>
                      <m:sty m:val="p"/>
                    </m:rPr>
                    <w:rPr>
                      <w:rFonts w:ascii="Cambria Math" w:hAnsi="Cambria Math"/>
                    </w:rPr>
                    <m:t>-</m:t>
                  </w:del>
                </m:r>
                <m:sSub>
                  <m:sSubPr>
                    <m:ctrlPr>
                      <w:del w:id="2207" w:author="leksandar komazec" w:date="2022-08-30T23:56:00Z">
                        <w:rPr>
                          <w:rFonts w:ascii="Cambria Math" w:hAnsi="Cambria Math"/>
                        </w:rPr>
                      </w:del>
                    </m:ctrlPr>
                  </m:sSubPr>
                  <m:e>
                    <m:r>
                      <w:del w:id="2208" w:author="leksandar komazec" w:date="2022-08-30T23:56:00Z">
                        <m:rPr>
                          <m:sty m:val="p"/>
                        </m:rPr>
                        <w:rPr>
                          <w:rFonts w:ascii="Cambria Math"/>
                        </w:rPr>
                        <m:t>x</m:t>
                      </w:del>
                    </m:r>
                  </m:e>
                  <m:sub>
                    <m:r>
                      <w:del w:id="2209" w:author="leksandar komazec" w:date="2022-08-30T23:56:00Z">
                        <m:rPr>
                          <m:sty m:val="p"/>
                        </m:rPr>
                        <w:rPr>
                          <w:rFonts w:ascii="Cambria Math"/>
                        </w:rPr>
                        <m:t>n</m:t>
                      </w:del>
                    </m:r>
                  </m:sub>
                </m:sSub>
                <m:r>
                  <w:del w:id="2210" w:author="leksandar komazec" w:date="2022-08-30T23:56:00Z">
                    <m:rPr>
                      <m:sty m:val="p"/>
                    </m:rPr>
                    <w:rPr>
                      <w:rFonts w:ascii="Cambria Math"/>
                    </w:rPr>
                    <m:t>)     2(</m:t>
                  </w:del>
                </m:r>
                <m:sSub>
                  <m:sSubPr>
                    <m:ctrlPr>
                      <w:del w:id="2211" w:author="leksandar komazec" w:date="2022-08-30T23:56:00Z">
                        <w:rPr>
                          <w:rFonts w:ascii="Cambria Math" w:hAnsi="Cambria Math"/>
                        </w:rPr>
                      </w:del>
                    </m:ctrlPr>
                  </m:sSubPr>
                  <m:e>
                    <m:r>
                      <w:del w:id="2212" w:author="leksandar komazec" w:date="2022-08-30T23:56:00Z">
                        <m:rPr>
                          <m:sty m:val="p"/>
                        </m:rPr>
                        <w:rPr>
                          <w:rFonts w:ascii="Cambria Math"/>
                        </w:rPr>
                        <m:t>y</m:t>
                      </w:del>
                    </m:r>
                  </m:e>
                  <m:sub>
                    <m:r>
                      <w:del w:id="2213" w:author="leksandar komazec" w:date="2022-08-30T23:56:00Z">
                        <m:rPr>
                          <m:sty m:val="p"/>
                        </m:rPr>
                        <w:rPr>
                          <w:rFonts w:ascii="Cambria Math"/>
                        </w:rPr>
                        <m:t>1</m:t>
                      </w:del>
                    </m:r>
                  </m:sub>
                </m:sSub>
                <m:r>
                  <w:del w:id="2214" w:author="leksandar komazec" w:date="2022-08-30T23:56:00Z">
                    <m:rPr>
                      <m:sty m:val="p"/>
                    </m:rPr>
                    <w:rPr>
                      <w:rFonts w:ascii="Cambria Math" w:hAnsi="Cambria Math"/>
                    </w:rPr>
                    <m:t>-</m:t>
                  </w:del>
                </m:r>
                <m:sSub>
                  <m:sSubPr>
                    <m:ctrlPr>
                      <w:del w:id="2215" w:author="leksandar komazec" w:date="2022-08-30T23:56:00Z">
                        <w:rPr>
                          <w:rFonts w:ascii="Cambria Math" w:hAnsi="Cambria Math"/>
                        </w:rPr>
                      </w:del>
                    </m:ctrlPr>
                  </m:sSubPr>
                  <m:e>
                    <m:r>
                      <w:del w:id="2216" w:author="leksandar komazec" w:date="2022-08-30T23:56:00Z">
                        <m:rPr>
                          <m:sty m:val="p"/>
                        </m:rPr>
                        <w:rPr>
                          <w:rFonts w:ascii="Cambria Math"/>
                        </w:rPr>
                        <m:t>y</m:t>
                      </w:del>
                    </m:r>
                  </m:e>
                  <m:sub>
                    <m:r>
                      <w:del w:id="2217" w:author="leksandar komazec" w:date="2022-08-30T23:56:00Z">
                        <m:rPr>
                          <m:sty m:val="p"/>
                        </m:rPr>
                        <w:rPr>
                          <w:rFonts w:ascii="Cambria Math"/>
                        </w:rPr>
                        <m:t>n</m:t>
                      </w:del>
                    </m:r>
                  </m:sub>
                </m:sSub>
                <m:r>
                  <w:del w:id="2218" w:author="leksandar komazec" w:date="2022-08-30T23:56:00Z">
                    <m:rPr>
                      <m:sty m:val="p"/>
                    </m:rPr>
                    <w:rPr>
                      <w:rFonts w:ascii="Cambria Math"/>
                    </w:rPr>
                    <m:t xml:space="preserve">)     </m:t>
                  </w:del>
                </m:r>
              </m:e>
              <m:e>
                <m:eqArr>
                  <m:eqArrPr>
                    <m:ctrlPr>
                      <w:del w:id="2219" w:author="leksandar komazec" w:date="2022-08-30T23:56:00Z">
                        <w:rPr>
                          <w:rFonts w:ascii="Cambria Math" w:hAnsi="Cambria Math"/>
                        </w:rPr>
                      </w:del>
                    </m:ctrlPr>
                  </m:eqArrPr>
                  <m:e>
                    <m:r>
                      <w:del w:id="2220" w:author="leksandar komazec" w:date="2022-08-30T23:56:00Z">
                        <m:rPr>
                          <m:sty m:val="p"/>
                        </m:rPr>
                        <w:rPr>
                          <w:rFonts w:ascii="Cambria Math"/>
                        </w:rPr>
                        <m:t>2(</m:t>
                      </w:del>
                    </m:r>
                    <m:sSub>
                      <m:sSubPr>
                        <m:ctrlPr>
                          <w:del w:id="2221" w:author="leksandar komazec" w:date="2022-08-30T23:56:00Z">
                            <w:rPr>
                              <w:rFonts w:ascii="Cambria Math" w:hAnsi="Cambria Math"/>
                            </w:rPr>
                          </w:del>
                        </m:ctrlPr>
                      </m:sSubPr>
                      <m:e>
                        <m:r>
                          <w:del w:id="2222" w:author="leksandar komazec" w:date="2022-08-30T23:56:00Z">
                            <m:rPr>
                              <m:sty m:val="p"/>
                            </m:rPr>
                            <w:rPr>
                              <w:rFonts w:ascii="Cambria Math"/>
                            </w:rPr>
                            <m:t>x</m:t>
                          </w:del>
                        </m:r>
                      </m:e>
                      <m:sub>
                        <m:r>
                          <w:del w:id="2223" w:author="leksandar komazec" w:date="2022-08-30T23:56:00Z">
                            <m:rPr>
                              <m:sty m:val="p"/>
                            </m:rPr>
                            <w:rPr>
                              <w:rFonts w:ascii="Cambria Math"/>
                            </w:rPr>
                            <m:t>2</m:t>
                          </w:del>
                        </m:r>
                      </m:sub>
                    </m:sSub>
                    <m:r>
                      <w:del w:id="2224" w:author="leksandar komazec" w:date="2022-08-30T23:56:00Z">
                        <m:rPr>
                          <m:sty m:val="p"/>
                        </m:rPr>
                        <w:rPr>
                          <w:rFonts w:ascii="Cambria Math" w:hAnsi="Cambria Math"/>
                        </w:rPr>
                        <m:t>-</m:t>
                      </w:del>
                    </m:r>
                    <m:sSub>
                      <m:sSubPr>
                        <m:ctrlPr>
                          <w:del w:id="2225" w:author="leksandar komazec" w:date="2022-08-30T23:56:00Z">
                            <w:rPr>
                              <w:rFonts w:ascii="Cambria Math" w:hAnsi="Cambria Math"/>
                            </w:rPr>
                          </w:del>
                        </m:ctrlPr>
                      </m:sSubPr>
                      <m:e>
                        <m:r>
                          <w:del w:id="2226" w:author="leksandar komazec" w:date="2022-08-30T23:56:00Z">
                            <m:rPr>
                              <m:sty m:val="p"/>
                            </m:rPr>
                            <w:rPr>
                              <w:rFonts w:ascii="Cambria Math"/>
                            </w:rPr>
                            <m:t>x</m:t>
                          </w:del>
                        </m:r>
                      </m:e>
                      <m:sub>
                        <m:r>
                          <w:del w:id="2227" w:author="leksandar komazec" w:date="2022-08-30T23:56:00Z">
                            <m:rPr>
                              <m:sty m:val="p"/>
                            </m:rPr>
                            <w:rPr>
                              <w:rFonts w:ascii="Cambria Math"/>
                            </w:rPr>
                            <m:t>n</m:t>
                          </w:del>
                        </m:r>
                      </m:sub>
                    </m:sSub>
                    <m:r>
                      <w:del w:id="2228" w:author="leksandar komazec" w:date="2022-08-30T23:56:00Z">
                        <m:rPr>
                          <m:sty m:val="p"/>
                        </m:rPr>
                        <w:rPr>
                          <w:rFonts w:ascii="Cambria Math"/>
                        </w:rPr>
                        <m:t>)     2(</m:t>
                      </w:del>
                    </m:r>
                    <m:sSub>
                      <m:sSubPr>
                        <m:ctrlPr>
                          <w:del w:id="2229" w:author="leksandar komazec" w:date="2022-08-30T23:56:00Z">
                            <w:rPr>
                              <w:rFonts w:ascii="Cambria Math" w:hAnsi="Cambria Math"/>
                            </w:rPr>
                          </w:del>
                        </m:ctrlPr>
                      </m:sSubPr>
                      <m:e>
                        <m:r>
                          <w:del w:id="2230" w:author="leksandar komazec" w:date="2022-08-30T23:56:00Z">
                            <m:rPr>
                              <m:sty m:val="p"/>
                            </m:rPr>
                            <w:rPr>
                              <w:rFonts w:ascii="Cambria Math"/>
                            </w:rPr>
                            <m:t>y</m:t>
                          </w:del>
                        </m:r>
                      </m:e>
                      <m:sub>
                        <m:r>
                          <w:del w:id="2231" w:author="leksandar komazec" w:date="2022-08-30T23:56:00Z">
                            <m:rPr>
                              <m:sty m:val="p"/>
                            </m:rPr>
                            <w:rPr>
                              <w:rFonts w:ascii="Cambria Math"/>
                            </w:rPr>
                            <m:t>2</m:t>
                          </w:del>
                        </m:r>
                      </m:sub>
                    </m:sSub>
                    <m:r>
                      <w:del w:id="2232" w:author="leksandar komazec" w:date="2022-08-30T23:56:00Z">
                        <m:rPr>
                          <m:sty m:val="p"/>
                        </m:rPr>
                        <w:rPr>
                          <w:rFonts w:ascii="Cambria Math" w:hAnsi="Cambria Math"/>
                        </w:rPr>
                        <m:t>-</m:t>
                      </w:del>
                    </m:r>
                    <m:sSub>
                      <m:sSubPr>
                        <m:ctrlPr>
                          <w:del w:id="2233" w:author="leksandar komazec" w:date="2022-08-30T23:56:00Z">
                            <w:rPr>
                              <w:rFonts w:ascii="Cambria Math" w:hAnsi="Cambria Math"/>
                            </w:rPr>
                          </w:del>
                        </m:ctrlPr>
                      </m:sSubPr>
                      <m:e>
                        <m:r>
                          <w:del w:id="2234" w:author="leksandar komazec" w:date="2022-08-30T23:56:00Z">
                            <m:rPr>
                              <m:sty m:val="p"/>
                            </m:rPr>
                            <w:rPr>
                              <w:rFonts w:ascii="Cambria Math"/>
                            </w:rPr>
                            <m:t>y</m:t>
                          </w:del>
                        </m:r>
                      </m:e>
                      <m:sub>
                        <m:r>
                          <w:del w:id="2235" w:author="leksandar komazec" w:date="2022-08-30T23:56:00Z">
                            <m:rPr>
                              <m:sty m:val="p"/>
                            </m:rPr>
                            <w:rPr>
                              <w:rFonts w:ascii="Cambria Math"/>
                            </w:rPr>
                            <m:t>n</m:t>
                          </w:del>
                        </m:r>
                      </m:sub>
                    </m:sSub>
                    <m:r>
                      <w:del w:id="2236" w:author="leksandar komazec" w:date="2022-08-30T23:56:00Z">
                        <m:rPr>
                          <m:sty m:val="p"/>
                        </m:rPr>
                        <w:rPr>
                          <w:rFonts w:ascii="Cambria Math"/>
                        </w:rPr>
                        <m:t xml:space="preserve">)   </m:t>
                      </w:del>
                    </m:r>
                  </m:e>
                  <m:e>
                    <m:r>
                      <w:del w:id="2237" w:author="leksandar komazec" w:date="2022-08-30T23:56:00Z">
                        <m:rPr>
                          <m:sty m:val="p"/>
                        </m:rPr>
                        <w:rPr>
                          <w:rFonts w:ascii="Cambria Math" w:hAnsi="Cambria Math"/>
                        </w:rPr>
                        <m:t>…</m:t>
                      </w:del>
                    </m:r>
                    <m:r>
                      <w:del w:id="2238" w:author="leksandar komazec" w:date="2022-08-30T23:56:00Z">
                        <m:rPr>
                          <m:sty m:val="p"/>
                        </m:rPr>
                        <w:rPr>
                          <w:rFonts w:ascii="Cambria Math"/>
                        </w:rPr>
                        <m:t>.</m:t>
                      </w:del>
                    </m:r>
                    <m:ctrlPr>
                      <w:del w:id="2239" w:author="leksandar komazec" w:date="2022-08-30T23:56:00Z">
                        <w:rPr>
                          <w:rFonts w:ascii="Cambria Math" w:eastAsia="Cambria Math" w:hAnsi="Cambria Math"/>
                        </w:rPr>
                      </w:del>
                    </m:ctrlPr>
                  </m:e>
                  <m:e>
                    <m:eqArr>
                      <m:eqArrPr>
                        <m:ctrlPr>
                          <w:del w:id="2240" w:author="leksandar komazec" w:date="2022-08-30T23:56:00Z">
                            <w:rPr>
                              <w:rFonts w:ascii="Cambria Math" w:hAnsi="Cambria Math"/>
                            </w:rPr>
                          </w:del>
                        </m:ctrlPr>
                      </m:eqArrPr>
                      <m:e>
                        <m:r>
                          <w:del w:id="2241" w:author="leksandar komazec" w:date="2022-08-30T23:56:00Z">
                            <m:rPr>
                              <m:sty m:val="p"/>
                            </m:rPr>
                            <w:rPr>
                              <w:rFonts w:ascii="Cambria Math"/>
                            </w:rPr>
                            <m:t>2(</m:t>
                          </w:del>
                        </m:r>
                        <m:sSub>
                          <m:sSubPr>
                            <m:ctrlPr>
                              <w:del w:id="2242" w:author="leksandar komazec" w:date="2022-08-30T23:56:00Z">
                                <w:rPr>
                                  <w:rFonts w:ascii="Cambria Math" w:hAnsi="Cambria Math"/>
                                </w:rPr>
                              </w:del>
                            </m:ctrlPr>
                          </m:sSubPr>
                          <m:e>
                            <m:r>
                              <w:del w:id="2243" w:author="leksandar komazec" w:date="2022-08-30T23:56:00Z">
                                <m:rPr>
                                  <m:sty m:val="p"/>
                                </m:rPr>
                                <w:rPr>
                                  <w:rFonts w:ascii="Cambria Math"/>
                                </w:rPr>
                                <m:t>x</m:t>
                              </w:del>
                            </m:r>
                          </m:e>
                          <m:sub>
                            <m:r>
                              <w:del w:id="2244" w:author="leksandar komazec" w:date="2022-08-30T23:56:00Z">
                                <m:rPr>
                                  <m:sty m:val="p"/>
                                </m:rPr>
                                <w:rPr>
                                  <w:rFonts w:ascii="Cambria Math"/>
                                </w:rPr>
                                <m:t>n</m:t>
                              </w:del>
                            </m:r>
                            <m:r>
                              <w:del w:id="2245" w:author="leksandar komazec" w:date="2022-08-30T23:56:00Z">
                                <m:rPr>
                                  <m:sty m:val="p"/>
                                </m:rPr>
                                <w:rPr>
                                  <w:rFonts w:ascii="Cambria Math" w:hAnsi="Cambria Math"/>
                                </w:rPr>
                                <m:t>-</m:t>
                              </w:del>
                            </m:r>
                            <m:r>
                              <w:del w:id="2246" w:author="leksandar komazec" w:date="2022-08-30T23:56:00Z">
                                <m:rPr>
                                  <m:sty m:val="p"/>
                                </m:rPr>
                                <w:rPr>
                                  <w:rFonts w:ascii="Cambria Math"/>
                                </w:rPr>
                                <m:t>1</m:t>
                              </w:del>
                            </m:r>
                          </m:sub>
                        </m:sSub>
                        <m:r>
                          <w:del w:id="2247" w:author="leksandar komazec" w:date="2022-08-30T23:56:00Z">
                            <m:rPr>
                              <m:sty m:val="p"/>
                            </m:rPr>
                            <w:rPr>
                              <w:rFonts w:ascii="Cambria Math" w:hAnsi="Cambria Math"/>
                            </w:rPr>
                            <m:t>-</m:t>
                          </w:del>
                        </m:r>
                        <m:sSub>
                          <m:sSubPr>
                            <m:ctrlPr>
                              <w:del w:id="2248" w:author="leksandar komazec" w:date="2022-08-30T23:56:00Z">
                                <w:rPr>
                                  <w:rFonts w:ascii="Cambria Math" w:hAnsi="Cambria Math"/>
                                </w:rPr>
                              </w:del>
                            </m:ctrlPr>
                          </m:sSubPr>
                          <m:e>
                            <m:r>
                              <w:del w:id="2249" w:author="leksandar komazec" w:date="2022-08-30T23:56:00Z">
                                <m:rPr>
                                  <m:sty m:val="p"/>
                                </m:rPr>
                                <w:rPr>
                                  <w:rFonts w:ascii="Cambria Math"/>
                                </w:rPr>
                                <m:t>x</m:t>
                              </w:del>
                            </m:r>
                          </m:e>
                          <m:sub>
                            <m:r>
                              <w:del w:id="2250" w:author="leksandar komazec" w:date="2022-08-30T23:56:00Z">
                                <m:rPr>
                                  <m:sty m:val="p"/>
                                </m:rPr>
                                <w:rPr>
                                  <w:rFonts w:ascii="Cambria Math"/>
                                </w:rPr>
                                <m:t>n</m:t>
                              </w:del>
                            </m:r>
                          </m:sub>
                        </m:sSub>
                        <m:r>
                          <w:del w:id="2251" w:author="leksandar komazec" w:date="2022-08-30T23:56:00Z">
                            <m:rPr>
                              <m:sty m:val="p"/>
                            </m:rPr>
                            <w:rPr>
                              <w:rFonts w:ascii="Cambria Math"/>
                            </w:rPr>
                            <m:t>)   2(</m:t>
                          </w:del>
                        </m:r>
                        <m:sSub>
                          <m:sSubPr>
                            <m:ctrlPr>
                              <w:del w:id="2252" w:author="leksandar komazec" w:date="2022-08-30T23:56:00Z">
                                <w:rPr>
                                  <w:rFonts w:ascii="Cambria Math" w:hAnsi="Cambria Math"/>
                                </w:rPr>
                              </w:del>
                            </m:ctrlPr>
                          </m:sSubPr>
                          <m:e>
                            <m:r>
                              <w:del w:id="2253" w:author="leksandar komazec" w:date="2022-08-30T23:56:00Z">
                                <m:rPr>
                                  <m:sty m:val="p"/>
                                </m:rPr>
                                <w:rPr>
                                  <w:rFonts w:ascii="Cambria Math"/>
                                </w:rPr>
                                <m:t>y</m:t>
                              </w:del>
                            </m:r>
                          </m:e>
                          <m:sub>
                            <m:r>
                              <w:del w:id="2254" w:author="leksandar komazec" w:date="2022-08-30T23:56:00Z">
                                <m:rPr>
                                  <m:sty m:val="p"/>
                                </m:rPr>
                                <w:rPr>
                                  <w:rFonts w:ascii="Cambria Math"/>
                                </w:rPr>
                                <m:t>n</m:t>
                              </w:del>
                            </m:r>
                            <m:r>
                              <w:del w:id="2255" w:author="leksandar komazec" w:date="2022-08-30T23:56:00Z">
                                <m:rPr>
                                  <m:sty m:val="p"/>
                                </m:rPr>
                                <w:rPr>
                                  <w:rFonts w:ascii="Cambria Math" w:hAnsi="Cambria Math"/>
                                </w:rPr>
                                <m:t>-</m:t>
                              </w:del>
                            </m:r>
                            <m:r>
                              <w:del w:id="2256" w:author="leksandar komazec" w:date="2022-08-30T23:56:00Z">
                                <m:rPr>
                                  <m:sty m:val="p"/>
                                </m:rPr>
                                <w:rPr>
                                  <w:rFonts w:ascii="Cambria Math"/>
                                </w:rPr>
                                <m:t>1</m:t>
                              </w:del>
                            </m:r>
                          </m:sub>
                        </m:sSub>
                        <m:r>
                          <w:del w:id="2257" w:author="leksandar komazec" w:date="2022-08-30T23:56:00Z">
                            <m:rPr>
                              <m:sty m:val="p"/>
                            </m:rPr>
                            <w:rPr>
                              <w:rFonts w:ascii="Cambria Math" w:hAnsi="Cambria Math"/>
                            </w:rPr>
                            <m:t>-</m:t>
                          </w:del>
                        </m:r>
                        <m:sSub>
                          <m:sSubPr>
                            <m:ctrlPr>
                              <w:del w:id="2258" w:author="leksandar komazec" w:date="2022-08-30T23:56:00Z">
                                <w:rPr>
                                  <w:rFonts w:ascii="Cambria Math" w:hAnsi="Cambria Math"/>
                                </w:rPr>
                              </w:del>
                            </m:ctrlPr>
                          </m:sSubPr>
                          <m:e>
                            <m:r>
                              <w:del w:id="2259" w:author="leksandar komazec" w:date="2022-08-30T23:56:00Z">
                                <m:rPr>
                                  <m:sty m:val="p"/>
                                </m:rPr>
                                <w:rPr>
                                  <w:rFonts w:ascii="Cambria Math"/>
                                </w:rPr>
                                <m:t>y</m:t>
                              </w:del>
                            </m:r>
                          </m:e>
                          <m:sub>
                            <m:r>
                              <w:del w:id="2260" w:author="leksandar komazec" w:date="2022-08-30T23:56:00Z">
                                <m:rPr>
                                  <m:sty m:val="p"/>
                                </m:rPr>
                                <w:rPr>
                                  <w:rFonts w:ascii="Cambria Math"/>
                                </w:rPr>
                                <m:t>n</m:t>
                              </w:del>
                            </m:r>
                          </m:sub>
                        </m:sSub>
                        <m:r>
                          <w:del w:id="2261" w:author="leksandar komazec" w:date="2022-08-30T23:56:00Z">
                            <m:rPr>
                              <m:sty m:val="p"/>
                            </m:rPr>
                            <w:rPr>
                              <w:rFonts w:ascii="Cambria Math"/>
                            </w:rPr>
                            <m:t xml:space="preserve">)  </m:t>
                          </w:del>
                        </m:r>
                      </m:e>
                    </m:eqArr>
                  </m:e>
                </m:eqArr>
              </m:e>
            </m:eqArr>
          </m:e>
        </m:d>
      </m:oMath>
      <w:del w:id="2262" w:author="leksandar komazec" w:date="2022-08-30T23:56:00Z">
        <w:r w:rsidR="009F3E56" w:rsidDel="00612971">
          <w:tab/>
        </w:r>
        <w:r w:rsidR="009F3E56" w:rsidDel="00612971">
          <w:tab/>
        </w:r>
        <w:r w:rsidDel="00612971">
          <w:delText xml:space="preserve">  </w:delText>
        </w:r>
        <w:r w:rsidDel="00612971">
          <w:tab/>
        </w:r>
        <w:r w:rsidR="009F3E56" w:rsidDel="00612971">
          <w:tab/>
        </w:r>
        <w:r w:rsidR="00345D74" w:rsidDel="00612971">
          <w:delText xml:space="preserve">     </w:delText>
        </w:r>
        <w:r w:rsidR="00345D74" w:rsidDel="00612971">
          <w:tab/>
        </w:r>
        <w:r w:rsidR="009F3E56" w:rsidDel="00612971">
          <w:delText>(</w:delText>
        </w:r>
        <w:r w:rsidR="0096576E" w:rsidDel="00612971">
          <w:delText>2</w:delText>
        </w:r>
        <w:r w:rsidR="00316646" w:rsidDel="00612971">
          <w:delText>4</w:delText>
        </w:r>
        <w:r w:rsidR="009F3E56" w:rsidDel="00612971">
          <w:delText>)</w:delText>
        </w:r>
      </w:del>
    </w:p>
    <w:p w14:paraId="79FAACCB" w14:textId="48533CBC" w:rsidR="009C1BB8" w:rsidDel="00612971" w:rsidRDefault="009C1BB8">
      <w:pPr>
        <w:contextualSpacing/>
        <w:rPr>
          <w:del w:id="2263" w:author="leksandar komazec" w:date="2022-08-30T23:56:00Z"/>
          <w:b/>
        </w:rPr>
      </w:pPr>
    </w:p>
    <w:p w14:paraId="20C3F031" w14:textId="74F6C9E8" w:rsidR="009C1BB8" w:rsidDel="00612971" w:rsidRDefault="00345D74">
      <w:pPr>
        <w:contextualSpacing/>
        <w:jc w:val="right"/>
        <w:rPr>
          <w:del w:id="2264" w:author="leksandar komazec" w:date="2022-08-30T23:56:00Z"/>
          <w:b/>
        </w:rPr>
      </w:pPr>
      <w:del w:id="2265" w:author="leksandar komazec" w:date="2022-08-30T23:56:00Z">
        <w:r w:rsidDel="00612971">
          <w:rPr>
            <w:b/>
          </w:rPr>
          <w:tab/>
        </w:r>
        <w:r w:rsidDel="00612971">
          <w:rPr>
            <w:b/>
          </w:rPr>
          <w:tab/>
        </w:r>
        <w:r w:rsidR="009C1BB8" w:rsidRPr="00C2131C" w:rsidDel="00612971">
          <w:delText>B</w:delText>
        </w:r>
        <w:r w:rsidDel="00612971">
          <w:rPr>
            <w:b/>
          </w:rPr>
          <w:delText xml:space="preserve"> </w:delText>
        </w:r>
        <w:r w:rsidR="009C1BB8" w:rsidDel="00612971">
          <w:rPr>
            <w:b/>
          </w:rPr>
          <w:delText>=</w:delText>
        </w:r>
        <w:r w:rsidDel="00612971">
          <w:rPr>
            <w:b/>
          </w:rPr>
          <w:delText xml:space="preserve"> </w:delText>
        </w:r>
      </w:del>
      <m:oMath>
        <m:d>
          <m:dPr>
            <m:begChr m:val="["/>
            <m:endChr m:val="]"/>
            <m:ctrlPr>
              <w:del w:id="2266" w:author="leksandar komazec" w:date="2022-08-30T23:56:00Z">
                <w:rPr>
                  <w:rFonts w:ascii="Cambria Math" w:hAnsi="Cambria Math"/>
                  <w:i/>
                </w:rPr>
              </w:del>
            </m:ctrlPr>
          </m:dPr>
          <m:e>
            <m:eqArr>
              <m:eqArrPr>
                <m:ctrlPr>
                  <w:del w:id="2267" w:author="leksandar komazec" w:date="2022-08-30T23:56:00Z">
                    <w:rPr>
                      <w:rFonts w:ascii="Cambria Math" w:hAnsi="Cambria Math"/>
                    </w:rPr>
                  </w:del>
                </m:ctrlPr>
              </m:eqArrPr>
              <m:e>
                <m:sSubSup>
                  <m:sSubSupPr>
                    <m:ctrlPr>
                      <w:del w:id="2268" w:author="leksandar komazec" w:date="2022-08-30T23:56:00Z">
                        <w:rPr>
                          <w:rFonts w:ascii="Cambria Math" w:hAnsi="Cambria Math"/>
                        </w:rPr>
                      </w:del>
                    </m:ctrlPr>
                  </m:sSubSupPr>
                  <m:e>
                    <m:r>
                      <w:del w:id="2269" w:author="leksandar komazec" w:date="2022-08-30T23:56:00Z">
                        <m:rPr>
                          <m:sty m:val="p"/>
                        </m:rPr>
                        <w:rPr>
                          <w:rFonts w:ascii="Cambria Math"/>
                        </w:rPr>
                        <m:t>x</m:t>
                      </w:del>
                    </m:r>
                  </m:e>
                  <m:sub>
                    <m:r>
                      <w:del w:id="2270" w:author="leksandar komazec" w:date="2022-08-30T23:56:00Z">
                        <m:rPr>
                          <m:sty m:val="p"/>
                        </m:rPr>
                        <w:rPr>
                          <w:rFonts w:ascii="Cambria Math"/>
                        </w:rPr>
                        <m:t>1</m:t>
                      </w:del>
                    </m:r>
                  </m:sub>
                  <m:sup>
                    <m:r>
                      <w:del w:id="2271" w:author="leksandar komazec" w:date="2022-08-30T23:56:00Z">
                        <m:rPr>
                          <m:sty m:val="p"/>
                        </m:rPr>
                        <w:rPr>
                          <w:rFonts w:ascii="Cambria Math"/>
                        </w:rPr>
                        <m:t>2</m:t>
                      </w:del>
                    </m:r>
                  </m:sup>
                </m:sSubSup>
                <m:r>
                  <w:del w:id="2272" w:author="leksandar komazec" w:date="2022-08-30T23:56:00Z">
                    <m:rPr>
                      <m:sty m:val="p"/>
                    </m:rPr>
                    <w:rPr>
                      <w:rFonts w:ascii="Cambria Math" w:hAnsi="Cambria Math"/>
                    </w:rPr>
                    <m:t>-</m:t>
                  </w:del>
                </m:r>
                <m:sSubSup>
                  <m:sSubSupPr>
                    <m:ctrlPr>
                      <w:del w:id="2273" w:author="leksandar komazec" w:date="2022-08-30T23:56:00Z">
                        <w:rPr>
                          <w:rFonts w:ascii="Cambria Math" w:hAnsi="Cambria Math"/>
                        </w:rPr>
                      </w:del>
                    </m:ctrlPr>
                  </m:sSubSupPr>
                  <m:e>
                    <m:r>
                      <w:del w:id="2274" w:author="leksandar komazec" w:date="2022-08-30T23:56:00Z">
                        <m:rPr>
                          <m:sty m:val="p"/>
                        </m:rPr>
                        <w:rPr>
                          <w:rFonts w:ascii="Cambria Math"/>
                        </w:rPr>
                        <m:t>x</m:t>
                      </w:del>
                    </m:r>
                  </m:e>
                  <m:sub>
                    <m:r>
                      <w:del w:id="2275" w:author="leksandar komazec" w:date="2022-08-30T23:56:00Z">
                        <m:rPr>
                          <m:sty m:val="p"/>
                        </m:rPr>
                        <w:rPr>
                          <w:rFonts w:ascii="Cambria Math"/>
                        </w:rPr>
                        <m:t>n</m:t>
                      </w:del>
                    </m:r>
                  </m:sub>
                  <m:sup>
                    <m:r>
                      <w:del w:id="2276" w:author="leksandar komazec" w:date="2022-08-30T23:56:00Z">
                        <m:rPr>
                          <m:sty m:val="p"/>
                        </m:rPr>
                        <w:rPr>
                          <w:rFonts w:ascii="Cambria Math"/>
                        </w:rPr>
                        <m:t>2</m:t>
                      </w:del>
                    </m:r>
                  </m:sup>
                </m:sSubSup>
                <m:r>
                  <w:del w:id="2277" w:author="leksandar komazec" w:date="2022-08-30T23:56:00Z">
                    <m:rPr>
                      <m:sty m:val="p"/>
                    </m:rPr>
                    <w:rPr>
                      <w:rFonts w:ascii="Cambria Math"/>
                    </w:rPr>
                    <m:t>+</m:t>
                  </w:del>
                </m:r>
                <m:sSubSup>
                  <m:sSubSupPr>
                    <m:ctrlPr>
                      <w:del w:id="2278" w:author="leksandar komazec" w:date="2022-08-30T23:56:00Z">
                        <w:rPr>
                          <w:rFonts w:ascii="Cambria Math" w:hAnsi="Cambria Math"/>
                        </w:rPr>
                      </w:del>
                    </m:ctrlPr>
                  </m:sSubSupPr>
                  <m:e>
                    <m:r>
                      <w:del w:id="2279" w:author="leksandar komazec" w:date="2022-08-30T23:56:00Z">
                        <m:rPr>
                          <m:sty m:val="p"/>
                        </m:rPr>
                        <w:rPr>
                          <w:rFonts w:ascii="Cambria Math"/>
                        </w:rPr>
                        <m:t>y</m:t>
                      </w:del>
                    </m:r>
                  </m:e>
                  <m:sub>
                    <m:r>
                      <w:del w:id="2280" w:author="leksandar komazec" w:date="2022-08-30T23:56:00Z">
                        <m:rPr>
                          <m:sty m:val="p"/>
                        </m:rPr>
                        <w:rPr>
                          <w:rFonts w:ascii="Cambria Math"/>
                        </w:rPr>
                        <m:t>1</m:t>
                      </w:del>
                    </m:r>
                  </m:sub>
                  <m:sup>
                    <m:r>
                      <w:del w:id="2281" w:author="leksandar komazec" w:date="2022-08-30T23:56:00Z">
                        <m:rPr>
                          <m:sty m:val="p"/>
                        </m:rPr>
                        <w:rPr>
                          <w:rFonts w:ascii="Cambria Math"/>
                        </w:rPr>
                        <m:t>2</m:t>
                      </w:del>
                    </m:r>
                  </m:sup>
                </m:sSubSup>
                <m:r>
                  <w:del w:id="2282" w:author="leksandar komazec" w:date="2022-08-30T23:56:00Z">
                    <m:rPr>
                      <m:sty m:val="p"/>
                    </m:rPr>
                    <w:rPr>
                      <w:rFonts w:ascii="Cambria Math" w:hAnsi="Cambria Math"/>
                    </w:rPr>
                    <m:t>-</m:t>
                  </w:del>
                </m:r>
                <m:sSubSup>
                  <m:sSubSupPr>
                    <m:ctrlPr>
                      <w:del w:id="2283" w:author="leksandar komazec" w:date="2022-08-30T23:56:00Z">
                        <w:rPr>
                          <w:rFonts w:ascii="Cambria Math" w:hAnsi="Cambria Math"/>
                        </w:rPr>
                      </w:del>
                    </m:ctrlPr>
                  </m:sSubSupPr>
                  <m:e>
                    <m:r>
                      <w:del w:id="2284" w:author="leksandar komazec" w:date="2022-08-30T23:56:00Z">
                        <m:rPr>
                          <m:sty m:val="p"/>
                        </m:rPr>
                        <w:rPr>
                          <w:rFonts w:ascii="Cambria Math"/>
                        </w:rPr>
                        <m:t>y</m:t>
                      </w:del>
                    </m:r>
                  </m:e>
                  <m:sub>
                    <m:r>
                      <w:del w:id="2285" w:author="leksandar komazec" w:date="2022-08-30T23:56:00Z">
                        <m:rPr>
                          <m:sty m:val="p"/>
                        </m:rPr>
                        <w:rPr>
                          <w:rFonts w:ascii="Cambria Math"/>
                        </w:rPr>
                        <m:t>n</m:t>
                      </w:del>
                    </m:r>
                  </m:sub>
                  <m:sup>
                    <m:r>
                      <w:del w:id="2286" w:author="leksandar komazec" w:date="2022-08-30T23:56:00Z">
                        <m:rPr>
                          <m:sty m:val="p"/>
                        </m:rPr>
                        <w:rPr>
                          <w:rFonts w:ascii="Cambria Math"/>
                        </w:rPr>
                        <m:t>2</m:t>
                      </w:del>
                    </m:r>
                  </m:sup>
                </m:sSubSup>
                <m:r>
                  <w:del w:id="2287" w:author="leksandar komazec" w:date="2022-08-30T23:56:00Z">
                    <m:rPr>
                      <m:sty m:val="p"/>
                    </m:rPr>
                    <w:rPr>
                      <w:rFonts w:ascii="Cambria Math"/>
                    </w:rPr>
                    <m:t>+</m:t>
                  </w:del>
                </m:r>
                <m:sSubSup>
                  <m:sSubSupPr>
                    <m:ctrlPr>
                      <w:del w:id="2288" w:author="leksandar komazec" w:date="2022-08-30T23:56:00Z">
                        <w:rPr>
                          <w:rFonts w:ascii="Cambria Math" w:hAnsi="Cambria Math"/>
                        </w:rPr>
                      </w:del>
                    </m:ctrlPr>
                  </m:sSubSupPr>
                  <m:e>
                    <m:r>
                      <w:del w:id="2289" w:author="leksandar komazec" w:date="2022-08-30T23:56:00Z">
                        <m:rPr>
                          <m:sty m:val="p"/>
                        </m:rPr>
                        <w:rPr>
                          <w:rFonts w:ascii="Cambria Math"/>
                        </w:rPr>
                        <m:t>d</m:t>
                      </w:del>
                    </m:r>
                  </m:e>
                  <m:sub>
                    <m:r>
                      <w:del w:id="2290" w:author="leksandar komazec" w:date="2022-08-30T23:56:00Z">
                        <m:rPr>
                          <m:sty m:val="p"/>
                        </m:rPr>
                        <w:rPr>
                          <w:rFonts w:ascii="Cambria Math"/>
                        </w:rPr>
                        <m:t>n</m:t>
                      </w:del>
                    </m:r>
                  </m:sub>
                  <m:sup>
                    <m:r>
                      <w:del w:id="2291" w:author="leksandar komazec" w:date="2022-08-30T23:56:00Z">
                        <m:rPr>
                          <m:sty m:val="p"/>
                        </m:rPr>
                        <w:rPr>
                          <w:rFonts w:ascii="Cambria Math"/>
                        </w:rPr>
                        <m:t>2</m:t>
                      </w:del>
                    </m:r>
                  </m:sup>
                </m:sSubSup>
                <m:r>
                  <w:del w:id="2292" w:author="leksandar komazec" w:date="2022-08-30T23:56:00Z">
                    <m:rPr>
                      <m:sty m:val="p"/>
                    </m:rPr>
                    <w:rPr>
                      <w:rFonts w:ascii="Cambria Math" w:hAnsi="Cambria Math"/>
                    </w:rPr>
                    <m:t>-</m:t>
                  </w:del>
                </m:r>
                <m:sSubSup>
                  <m:sSubSupPr>
                    <m:ctrlPr>
                      <w:del w:id="2293" w:author="leksandar komazec" w:date="2022-08-30T23:56:00Z">
                        <w:rPr>
                          <w:rFonts w:ascii="Cambria Math" w:hAnsi="Cambria Math"/>
                        </w:rPr>
                      </w:del>
                    </m:ctrlPr>
                  </m:sSubSupPr>
                  <m:e>
                    <m:r>
                      <w:del w:id="2294" w:author="leksandar komazec" w:date="2022-08-30T23:56:00Z">
                        <m:rPr>
                          <m:sty m:val="p"/>
                        </m:rPr>
                        <w:rPr>
                          <w:rFonts w:ascii="Cambria Math"/>
                        </w:rPr>
                        <m:t>d</m:t>
                      </w:del>
                    </m:r>
                  </m:e>
                  <m:sub>
                    <m:r>
                      <w:del w:id="2295" w:author="leksandar komazec" w:date="2022-08-30T23:56:00Z">
                        <m:rPr>
                          <m:sty m:val="p"/>
                        </m:rPr>
                        <w:rPr>
                          <w:rFonts w:ascii="Cambria Math"/>
                        </w:rPr>
                        <m:t>1</m:t>
                      </w:del>
                    </m:r>
                  </m:sub>
                  <m:sup>
                    <m:r>
                      <w:del w:id="2296" w:author="leksandar komazec" w:date="2022-08-30T23:56:00Z">
                        <m:rPr>
                          <m:sty m:val="p"/>
                        </m:rPr>
                        <w:rPr>
                          <w:rFonts w:ascii="Cambria Math"/>
                        </w:rPr>
                        <m:t>2</m:t>
                      </w:del>
                    </m:r>
                  </m:sup>
                </m:sSubSup>
              </m:e>
              <m:e>
                <m:sSubSup>
                  <m:sSubSupPr>
                    <m:ctrlPr>
                      <w:del w:id="2297" w:author="leksandar komazec" w:date="2022-08-30T23:56:00Z">
                        <w:rPr>
                          <w:rFonts w:ascii="Cambria Math" w:hAnsi="Cambria Math"/>
                        </w:rPr>
                      </w:del>
                    </m:ctrlPr>
                  </m:sSubSupPr>
                  <m:e>
                    <m:r>
                      <w:del w:id="2298" w:author="leksandar komazec" w:date="2022-08-30T23:56:00Z">
                        <m:rPr>
                          <m:sty m:val="p"/>
                        </m:rPr>
                        <w:rPr>
                          <w:rFonts w:ascii="Cambria Math"/>
                        </w:rPr>
                        <m:t>x</m:t>
                      </w:del>
                    </m:r>
                  </m:e>
                  <m:sub>
                    <m:r>
                      <w:del w:id="2299" w:author="leksandar komazec" w:date="2022-08-30T23:56:00Z">
                        <m:rPr>
                          <m:sty m:val="p"/>
                        </m:rPr>
                        <w:rPr>
                          <w:rFonts w:ascii="Cambria Math"/>
                        </w:rPr>
                        <m:t>2</m:t>
                      </w:del>
                    </m:r>
                  </m:sub>
                  <m:sup>
                    <m:r>
                      <w:del w:id="2300" w:author="leksandar komazec" w:date="2022-08-30T23:56:00Z">
                        <m:rPr>
                          <m:sty m:val="p"/>
                        </m:rPr>
                        <w:rPr>
                          <w:rFonts w:ascii="Cambria Math"/>
                        </w:rPr>
                        <m:t>2</m:t>
                      </w:del>
                    </m:r>
                  </m:sup>
                </m:sSubSup>
                <m:r>
                  <w:del w:id="2301" w:author="leksandar komazec" w:date="2022-08-30T23:56:00Z">
                    <m:rPr>
                      <m:sty m:val="p"/>
                    </m:rPr>
                    <w:rPr>
                      <w:rFonts w:ascii="Cambria Math" w:hAnsi="Cambria Math"/>
                    </w:rPr>
                    <m:t>-</m:t>
                  </w:del>
                </m:r>
                <m:sSubSup>
                  <m:sSubSupPr>
                    <m:ctrlPr>
                      <w:del w:id="2302" w:author="leksandar komazec" w:date="2022-08-30T23:56:00Z">
                        <w:rPr>
                          <w:rFonts w:ascii="Cambria Math" w:hAnsi="Cambria Math"/>
                        </w:rPr>
                      </w:del>
                    </m:ctrlPr>
                  </m:sSubSupPr>
                  <m:e>
                    <m:r>
                      <w:del w:id="2303" w:author="leksandar komazec" w:date="2022-08-30T23:56:00Z">
                        <m:rPr>
                          <m:sty m:val="p"/>
                        </m:rPr>
                        <w:rPr>
                          <w:rFonts w:ascii="Cambria Math"/>
                        </w:rPr>
                        <m:t>x</m:t>
                      </w:del>
                    </m:r>
                  </m:e>
                  <m:sub>
                    <m:r>
                      <w:del w:id="2304" w:author="leksandar komazec" w:date="2022-08-30T23:56:00Z">
                        <m:rPr>
                          <m:sty m:val="p"/>
                        </m:rPr>
                        <w:rPr>
                          <w:rFonts w:ascii="Cambria Math"/>
                        </w:rPr>
                        <m:t>n</m:t>
                      </w:del>
                    </m:r>
                  </m:sub>
                  <m:sup>
                    <m:r>
                      <w:del w:id="2305" w:author="leksandar komazec" w:date="2022-08-30T23:56:00Z">
                        <m:rPr>
                          <m:sty m:val="p"/>
                        </m:rPr>
                        <w:rPr>
                          <w:rFonts w:ascii="Cambria Math"/>
                        </w:rPr>
                        <m:t>2</m:t>
                      </w:del>
                    </m:r>
                  </m:sup>
                </m:sSubSup>
                <m:r>
                  <w:del w:id="2306" w:author="leksandar komazec" w:date="2022-08-30T23:56:00Z">
                    <m:rPr>
                      <m:sty m:val="p"/>
                    </m:rPr>
                    <w:rPr>
                      <w:rFonts w:ascii="Cambria Math"/>
                    </w:rPr>
                    <m:t>+</m:t>
                  </w:del>
                </m:r>
                <m:sSubSup>
                  <m:sSubSupPr>
                    <m:ctrlPr>
                      <w:del w:id="2307" w:author="leksandar komazec" w:date="2022-08-30T23:56:00Z">
                        <w:rPr>
                          <w:rFonts w:ascii="Cambria Math" w:hAnsi="Cambria Math"/>
                        </w:rPr>
                      </w:del>
                    </m:ctrlPr>
                  </m:sSubSupPr>
                  <m:e>
                    <m:r>
                      <w:del w:id="2308" w:author="leksandar komazec" w:date="2022-08-30T23:56:00Z">
                        <m:rPr>
                          <m:sty m:val="p"/>
                        </m:rPr>
                        <w:rPr>
                          <w:rFonts w:ascii="Cambria Math"/>
                        </w:rPr>
                        <m:t>y</m:t>
                      </w:del>
                    </m:r>
                  </m:e>
                  <m:sub>
                    <m:r>
                      <w:del w:id="2309" w:author="leksandar komazec" w:date="2022-08-30T23:56:00Z">
                        <m:rPr>
                          <m:sty m:val="p"/>
                        </m:rPr>
                        <w:rPr>
                          <w:rFonts w:ascii="Cambria Math"/>
                        </w:rPr>
                        <m:t>2</m:t>
                      </w:del>
                    </m:r>
                  </m:sub>
                  <m:sup>
                    <m:r>
                      <w:del w:id="2310" w:author="leksandar komazec" w:date="2022-08-30T23:56:00Z">
                        <m:rPr>
                          <m:sty m:val="p"/>
                        </m:rPr>
                        <w:rPr>
                          <w:rFonts w:ascii="Cambria Math"/>
                        </w:rPr>
                        <m:t>2</m:t>
                      </w:del>
                    </m:r>
                  </m:sup>
                </m:sSubSup>
                <m:r>
                  <w:del w:id="2311" w:author="leksandar komazec" w:date="2022-08-30T23:56:00Z">
                    <m:rPr>
                      <m:sty m:val="p"/>
                    </m:rPr>
                    <w:rPr>
                      <w:rFonts w:ascii="Cambria Math" w:hAnsi="Cambria Math"/>
                    </w:rPr>
                    <m:t>-</m:t>
                  </w:del>
                </m:r>
                <m:sSubSup>
                  <m:sSubSupPr>
                    <m:ctrlPr>
                      <w:del w:id="2312" w:author="leksandar komazec" w:date="2022-08-30T23:56:00Z">
                        <w:rPr>
                          <w:rFonts w:ascii="Cambria Math" w:hAnsi="Cambria Math"/>
                        </w:rPr>
                      </w:del>
                    </m:ctrlPr>
                  </m:sSubSupPr>
                  <m:e>
                    <m:r>
                      <w:del w:id="2313" w:author="leksandar komazec" w:date="2022-08-30T23:56:00Z">
                        <m:rPr>
                          <m:sty m:val="p"/>
                        </m:rPr>
                        <w:rPr>
                          <w:rFonts w:ascii="Cambria Math"/>
                        </w:rPr>
                        <m:t>y</m:t>
                      </w:del>
                    </m:r>
                  </m:e>
                  <m:sub>
                    <m:r>
                      <w:del w:id="2314" w:author="leksandar komazec" w:date="2022-08-30T23:56:00Z">
                        <m:rPr>
                          <m:sty m:val="p"/>
                        </m:rPr>
                        <w:rPr>
                          <w:rFonts w:ascii="Cambria Math"/>
                        </w:rPr>
                        <m:t>n</m:t>
                      </w:del>
                    </m:r>
                  </m:sub>
                  <m:sup>
                    <m:r>
                      <w:del w:id="2315" w:author="leksandar komazec" w:date="2022-08-30T23:56:00Z">
                        <m:rPr>
                          <m:sty m:val="p"/>
                        </m:rPr>
                        <w:rPr>
                          <w:rFonts w:ascii="Cambria Math"/>
                        </w:rPr>
                        <m:t>2</m:t>
                      </w:del>
                    </m:r>
                  </m:sup>
                </m:sSubSup>
                <m:r>
                  <w:del w:id="2316" w:author="leksandar komazec" w:date="2022-08-30T23:56:00Z">
                    <m:rPr>
                      <m:sty m:val="p"/>
                    </m:rPr>
                    <w:rPr>
                      <w:rFonts w:ascii="Cambria Math"/>
                    </w:rPr>
                    <m:t>+</m:t>
                  </w:del>
                </m:r>
                <m:sSubSup>
                  <m:sSubSupPr>
                    <m:ctrlPr>
                      <w:del w:id="2317" w:author="leksandar komazec" w:date="2022-08-30T23:56:00Z">
                        <w:rPr>
                          <w:rFonts w:ascii="Cambria Math" w:hAnsi="Cambria Math"/>
                        </w:rPr>
                      </w:del>
                    </m:ctrlPr>
                  </m:sSubSupPr>
                  <m:e>
                    <m:r>
                      <w:del w:id="2318" w:author="leksandar komazec" w:date="2022-08-30T23:56:00Z">
                        <m:rPr>
                          <m:sty m:val="p"/>
                        </m:rPr>
                        <w:rPr>
                          <w:rFonts w:ascii="Cambria Math"/>
                        </w:rPr>
                        <m:t>d</m:t>
                      </w:del>
                    </m:r>
                  </m:e>
                  <m:sub>
                    <m:r>
                      <w:del w:id="2319" w:author="leksandar komazec" w:date="2022-08-30T23:56:00Z">
                        <m:rPr>
                          <m:sty m:val="p"/>
                        </m:rPr>
                        <w:rPr>
                          <w:rFonts w:ascii="Cambria Math"/>
                        </w:rPr>
                        <m:t>n</m:t>
                      </w:del>
                    </m:r>
                  </m:sub>
                  <m:sup>
                    <m:r>
                      <w:del w:id="2320" w:author="leksandar komazec" w:date="2022-08-30T23:56:00Z">
                        <m:rPr>
                          <m:sty m:val="p"/>
                        </m:rPr>
                        <w:rPr>
                          <w:rFonts w:ascii="Cambria Math"/>
                        </w:rPr>
                        <m:t>2</m:t>
                      </w:del>
                    </m:r>
                  </m:sup>
                </m:sSubSup>
                <m:r>
                  <w:del w:id="2321" w:author="leksandar komazec" w:date="2022-08-30T23:56:00Z">
                    <m:rPr>
                      <m:sty m:val="p"/>
                    </m:rPr>
                    <w:rPr>
                      <w:rFonts w:ascii="Cambria Math" w:hAnsi="Cambria Math"/>
                    </w:rPr>
                    <m:t>-</m:t>
                  </w:del>
                </m:r>
                <m:sSubSup>
                  <m:sSubSupPr>
                    <m:ctrlPr>
                      <w:del w:id="2322" w:author="leksandar komazec" w:date="2022-08-30T23:56:00Z">
                        <w:rPr>
                          <w:rFonts w:ascii="Cambria Math" w:hAnsi="Cambria Math"/>
                        </w:rPr>
                      </w:del>
                    </m:ctrlPr>
                  </m:sSubSupPr>
                  <m:e>
                    <m:r>
                      <w:del w:id="2323" w:author="leksandar komazec" w:date="2022-08-30T23:56:00Z">
                        <m:rPr>
                          <m:sty m:val="p"/>
                        </m:rPr>
                        <w:rPr>
                          <w:rFonts w:ascii="Cambria Math"/>
                        </w:rPr>
                        <m:t>d</m:t>
                      </w:del>
                    </m:r>
                  </m:e>
                  <m:sub>
                    <m:r>
                      <w:del w:id="2324" w:author="leksandar komazec" w:date="2022-08-30T23:56:00Z">
                        <m:rPr>
                          <m:sty m:val="p"/>
                        </m:rPr>
                        <w:rPr>
                          <w:rFonts w:ascii="Cambria Math"/>
                        </w:rPr>
                        <m:t>2</m:t>
                      </w:del>
                    </m:r>
                  </m:sub>
                  <m:sup>
                    <m:r>
                      <w:del w:id="2325" w:author="leksandar komazec" w:date="2022-08-30T23:56:00Z">
                        <m:rPr>
                          <m:sty m:val="p"/>
                        </m:rPr>
                        <w:rPr>
                          <w:rFonts w:ascii="Cambria Math"/>
                        </w:rPr>
                        <m:t>2</m:t>
                      </w:del>
                    </m:r>
                  </m:sup>
                </m:sSubSup>
                <m:ctrlPr>
                  <w:del w:id="2326" w:author="leksandar komazec" w:date="2022-08-30T23:56:00Z">
                    <w:rPr>
                      <w:rFonts w:ascii="Cambria Math" w:eastAsia="Cambria Math" w:hAnsi="Cambria Math"/>
                    </w:rPr>
                  </w:del>
                </m:ctrlPr>
              </m:e>
              <m:e>
                <m:r>
                  <w:del w:id="2327" w:author="leksandar komazec" w:date="2022-08-30T23:56:00Z">
                    <m:rPr>
                      <m:sty m:val="p"/>
                    </m:rPr>
                    <w:rPr>
                      <w:rFonts w:ascii="Cambria Math" w:eastAsia="Cambria Math" w:hAnsi="Cambria Math"/>
                    </w:rPr>
                    <m:t>…</m:t>
                  </w:del>
                </m:r>
                <m:r>
                  <w:del w:id="2328" w:author="leksandar komazec" w:date="2022-08-30T23:56:00Z">
                    <m:rPr>
                      <m:sty m:val="p"/>
                    </m:rPr>
                    <w:rPr>
                      <w:rFonts w:ascii="Cambria Math" w:eastAsia="Cambria Math"/>
                    </w:rPr>
                    <m:t>.</m:t>
                  </w:del>
                </m:r>
                <m:ctrlPr>
                  <w:del w:id="2329" w:author="leksandar komazec" w:date="2022-08-30T23:56:00Z">
                    <w:rPr>
                      <w:rFonts w:ascii="Cambria Math" w:eastAsia="Cambria Math" w:hAnsi="Cambria Math"/>
                    </w:rPr>
                  </w:del>
                </m:ctrlPr>
              </m:e>
              <m:e>
                <m:sSubSup>
                  <m:sSubSupPr>
                    <m:ctrlPr>
                      <w:del w:id="2330" w:author="leksandar komazec" w:date="2022-08-30T23:56:00Z">
                        <w:rPr>
                          <w:rFonts w:ascii="Cambria Math" w:hAnsi="Cambria Math"/>
                        </w:rPr>
                      </w:del>
                    </m:ctrlPr>
                  </m:sSubSupPr>
                  <m:e>
                    <m:r>
                      <w:del w:id="2331" w:author="leksandar komazec" w:date="2022-08-30T23:56:00Z">
                        <m:rPr>
                          <m:sty m:val="p"/>
                        </m:rPr>
                        <w:rPr>
                          <w:rFonts w:ascii="Cambria Math"/>
                        </w:rPr>
                        <m:t>x</m:t>
                      </w:del>
                    </m:r>
                  </m:e>
                  <m:sub>
                    <m:r>
                      <w:del w:id="2332" w:author="leksandar komazec" w:date="2022-08-30T23:56:00Z">
                        <m:rPr>
                          <m:sty m:val="p"/>
                        </m:rPr>
                        <w:rPr>
                          <w:rFonts w:ascii="Cambria Math"/>
                        </w:rPr>
                        <m:t>n</m:t>
                      </w:del>
                    </m:r>
                    <m:r>
                      <w:del w:id="2333" w:author="leksandar komazec" w:date="2022-08-30T23:56:00Z">
                        <m:rPr>
                          <m:sty m:val="p"/>
                        </m:rPr>
                        <w:rPr>
                          <w:rFonts w:ascii="Cambria Math" w:hAnsi="Cambria Math"/>
                        </w:rPr>
                        <m:t>-</m:t>
                      </w:del>
                    </m:r>
                    <m:r>
                      <w:del w:id="2334" w:author="leksandar komazec" w:date="2022-08-30T23:56:00Z">
                        <m:rPr>
                          <m:sty m:val="p"/>
                        </m:rPr>
                        <w:rPr>
                          <w:rFonts w:ascii="Cambria Math"/>
                        </w:rPr>
                        <m:t>1</m:t>
                      </w:del>
                    </m:r>
                  </m:sub>
                  <m:sup>
                    <m:r>
                      <w:del w:id="2335" w:author="leksandar komazec" w:date="2022-08-30T23:56:00Z">
                        <m:rPr>
                          <m:sty m:val="p"/>
                        </m:rPr>
                        <w:rPr>
                          <w:rFonts w:ascii="Cambria Math"/>
                        </w:rPr>
                        <m:t>2</m:t>
                      </w:del>
                    </m:r>
                  </m:sup>
                </m:sSubSup>
                <m:r>
                  <w:del w:id="2336" w:author="leksandar komazec" w:date="2022-08-30T23:56:00Z">
                    <m:rPr>
                      <m:sty m:val="p"/>
                    </m:rPr>
                    <w:rPr>
                      <w:rFonts w:ascii="Cambria Math" w:hAnsi="Cambria Math"/>
                    </w:rPr>
                    <m:t>-</m:t>
                  </w:del>
                </m:r>
                <m:sSubSup>
                  <m:sSubSupPr>
                    <m:ctrlPr>
                      <w:del w:id="2337" w:author="leksandar komazec" w:date="2022-08-30T23:56:00Z">
                        <w:rPr>
                          <w:rFonts w:ascii="Cambria Math" w:hAnsi="Cambria Math"/>
                        </w:rPr>
                      </w:del>
                    </m:ctrlPr>
                  </m:sSubSupPr>
                  <m:e>
                    <m:r>
                      <w:del w:id="2338" w:author="leksandar komazec" w:date="2022-08-30T23:56:00Z">
                        <m:rPr>
                          <m:sty m:val="p"/>
                        </m:rPr>
                        <w:rPr>
                          <w:rFonts w:ascii="Cambria Math"/>
                        </w:rPr>
                        <m:t>x</m:t>
                      </w:del>
                    </m:r>
                  </m:e>
                  <m:sub>
                    <m:r>
                      <w:del w:id="2339" w:author="leksandar komazec" w:date="2022-08-30T23:56:00Z">
                        <m:rPr>
                          <m:sty m:val="p"/>
                        </m:rPr>
                        <w:rPr>
                          <w:rFonts w:ascii="Cambria Math"/>
                        </w:rPr>
                        <m:t>n</m:t>
                      </w:del>
                    </m:r>
                  </m:sub>
                  <m:sup>
                    <m:r>
                      <w:del w:id="2340" w:author="leksandar komazec" w:date="2022-08-30T23:56:00Z">
                        <m:rPr>
                          <m:sty m:val="p"/>
                        </m:rPr>
                        <w:rPr>
                          <w:rFonts w:ascii="Cambria Math"/>
                        </w:rPr>
                        <m:t>2</m:t>
                      </w:del>
                    </m:r>
                  </m:sup>
                </m:sSubSup>
                <m:r>
                  <w:del w:id="2341" w:author="leksandar komazec" w:date="2022-08-30T23:56:00Z">
                    <m:rPr>
                      <m:sty m:val="p"/>
                    </m:rPr>
                    <w:rPr>
                      <w:rFonts w:ascii="Cambria Math"/>
                    </w:rPr>
                    <m:t>+</m:t>
                  </w:del>
                </m:r>
                <m:sSubSup>
                  <m:sSubSupPr>
                    <m:ctrlPr>
                      <w:del w:id="2342" w:author="leksandar komazec" w:date="2022-08-30T23:56:00Z">
                        <w:rPr>
                          <w:rFonts w:ascii="Cambria Math" w:hAnsi="Cambria Math"/>
                        </w:rPr>
                      </w:del>
                    </m:ctrlPr>
                  </m:sSubSupPr>
                  <m:e>
                    <m:r>
                      <w:del w:id="2343" w:author="leksandar komazec" w:date="2022-08-30T23:56:00Z">
                        <m:rPr>
                          <m:sty m:val="p"/>
                        </m:rPr>
                        <w:rPr>
                          <w:rFonts w:ascii="Cambria Math"/>
                        </w:rPr>
                        <m:t>y</m:t>
                      </w:del>
                    </m:r>
                  </m:e>
                  <m:sub>
                    <m:r>
                      <w:del w:id="2344" w:author="leksandar komazec" w:date="2022-08-30T23:56:00Z">
                        <m:rPr>
                          <m:sty m:val="p"/>
                        </m:rPr>
                        <w:rPr>
                          <w:rFonts w:ascii="Cambria Math"/>
                        </w:rPr>
                        <m:t>n</m:t>
                      </w:del>
                    </m:r>
                    <m:r>
                      <w:del w:id="2345" w:author="leksandar komazec" w:date="2022-08-30T23:56:00Z">
                        <m:rPr>
                          <m:sty m:val="p"/>
                        </m:rPr>
                        <w:rPr>
                          <w:rFonts w:ascii="Cambria Math" w:hAnsi="Cambria Math"/>
                        </w:rPr>
                        <m:t>-</m:t>
                      </w:del>
                    </m:r>
                    <m:r>
                      <w:del w:id="2346" w:author="leksandar komazec" w:date="2022-08-30T23:56:00Z">
                        <m:rPr>
                          <m:sty m:val="p"/>
                        </m:rPr>
                        <w:rPr>
                          <w:rFonts w:ascii="Cambria Math"/>
                        </w:rPr>
                        <m:t>1</m:t>
                      </w:del>
                    </m:r>
                  </m:sub>
                  <m:sup>
                    <m:r>
                      <w:del w:id="2347" w:author="leksandar komazec" w:date="2022-08-30T23:56:00Z">
                        <m:rPr>
                          <m:sty m:val="p"/>
                        </m:rPr>
                        <w:rPr>
                          <w:rFonts w:ascii="Cambria Math"/>
                        </w:rPr>
                        <m:t>2</m:t>
                      </w:del>
                    </m:r>
                  </m:sup>
                </m:sSubSup>
                <m:r>
                  <w:del w:id="2348" w:author="leksandar komazec" w:date="2022-08-30T23:56:00Z">
                    <m:rPr>
                      <m:sty m:val="p"/>
                    </m:rPr>
                    <w:rPr>
                      <w:rFonts w:ascii="Cambria Math" w:hAnsi="Cambria Math"/>
                    </w:rPr>
                    <m:t>-</m:t>
                  </w:del>
                </m:r>
                <m:sSubSup>
                  <m:sSubSupPr>
                    <m:ctrlPr>
                      <w:del w:id="2349" w:author="leksandar komazec" w:date="2022-08-30T23:56:00Z">
                        <w:rPr>
                          <w:rFonts w:ascii="Cambria Math" w:hAnsi="Cambria Math"/>
                        </w:rPr>
                      </w:del>
                    </m:ctrlPr>
                  </m:sSubSupPr>
                  <m:e>
                    <m:r>
                      <w:del w:id="2350" w:author="leksandar komazec" w:date="2022-08-30T23:56:00Z">
                        <m:rPr>
                          <m:sty m:val="p"/>
                        </m:rPr>
                        <w:rPr>
                          <w:rFonts w:ascii="Cambria Math"/>
                        </w:rPr>
                        <m:t>y</m:t>
                      </w:del>
                    </m:r>
                  </m:e>
                  <m:sub>
                    <m:r>
                      <w:del w:id="2351" w:author="leksandar komazec" w:date="2022-08-30T23:56:00Z">
                        <m:rPr>
                          <m:sty m:val="p"/>
                        </m:rPr>
                        <w:rPr>
                          <w:rFonts w:ascii="Cambria Math"/>
                        </w:rPr>
                        <m:t>n</m:t>
                      </w:del>
                    </m:r>
                  </m:sub>
                  <m:sup>
                    <m:r>
                      <w:del w:id="2352" w:author="leksandar komazec" w:date="2022-08-30T23:56:00Z">
                        <m:rPr>
                          <m:sty m:val="p"/>
                        </m:rPr>
                        <w:rPr>
                          <w:rFonts w:ascii="Cambria Math"/>
                        </w:rPr>
                        <m:t>2</m:t>
                      </w:del>
                    </m:r>
                  </m:sup>
                </m:sSubSup>
                <m:r>
                  <w:del w:id="2353" w:author="leksandar komazec" w:date="2022-08-30T23:56:00Z">
                    <m:rPr>
                      <m:sty m:val="p"/>
                    </m:rPr>
                    <w:rPr>
                      <w:rFonts w:ascii="Cambria Math"/>
                    </w:rPr>
                    <m:t>+</m:t>
                  </w:del>
                </m:r>
                <m:sSubSup>
                  <m:sSubSupPr>
                    <m:ctrlPr>
                      <w:del w:id="2354" w:author="leksandar komazec" w:date="2022-08-30T23:56:00Z">
                        <w:rPr>
                          <w:rFonts w:ascii="Cambria Math" w:hAnsi="Cambria Math"/>
                        </w:rPr>
                      </w:del>
                    </m:ctrlPr>
                  </m:sSubSupPr>
                  <m:e>
                    <m:r>
                      <w:del w:id="2355" w:author="leksandar komazec" w:date="2022-08-30T23:56:00Z">
                        <m:rPr>
                          <m:sty m:val="p"/>
                        </m:rPr>
                        <w:rPr>
                          <w:rFonts w:ascii="Cambria Math"/>
                        </w:rPr>
                        <m:t>d</m:t>
                      </w:del>
                    </m:r>
                  </m:e>
                  <m:sub>
                    <m:r>
                      <w:del w:id="2356" w:author="leksandar komazec" w:date="2022-08-30T23:56:00Z">
                        <m:rPr>
                          <m:sty m:val="p"/>
                        </m:rPr>
                        <w:rPr>
                          <w:rFonts w:ascii="Cambria Math"/>
                        </w:rPr>
                        <m:t>n</m:t>
                      </w:del>
                    </m:r>
                  </m:sub>
                  <m:sup>
                    <m:r>
                      <w:del w:id="2357" w:author="leksandar komazec" w:date="2022-08-30T23:56:00Z">
                        <m:rPr>
                          <m:sty m:val="p"/>
                        </m:rPr>
                        <w:rPr>
                          <w:rFonts w:ascii="Cambria Math"/>
                        </w:rPr>
                        <m:t>2</m:t>
                      </w:del>
                    </m:r>
                  </m:sup>
                </m:sSubSup>
                <m:r>
                  <w:del w:id="2358" w:author="leksandar komazec" w:date="2022-08-30T23:56:00Z">
                    <m:rPr>
                      <m:sty m:val="p"/>
                    </m:rPr>
                    <w:rPr>
                      <w:rFonts w:ascii="Cambria Math" w:hAnsi="Cambria Math"/>
                    </w:rPr>
                    <m:t>-</m:t>
                  </w:del>
                </m:r>
                <m:sSubSup>
                  <m:sSubSupPr>
                    <m:ctrlPr>
                      <w:del w:id="2359" w:author="leksandar komazec" w:date="2022-08-30T23:56:00Z">
                        <w:rPr>
                          <w:rFonts w:ascii="Cambria Math" w:hAnsi="Cambria Math"/>
                        </w:rPr>
                      </w:del>
                    </m:ctrlPr>
                  </m:sSubSupPr>
                  <m:e>
                    <m:r>
                      <w:del w:id="2360" w:author="leksandar komazec" w:date="2022-08-30T23:56:00Z">
                        <m:rPr>
                          <m:sty m:val="p"/>
                        </m:rPr>
                        <w:rPr>
                          <w:rFonts w:ascii="Cambria Math"/>
                        </w:rPr>
                        <m:t>d</m:t>
                      </w:del>
                    </m:r>
                  </m:e>
                  <m:sub>
                    <m:r>
                      <w:del w:id="2361" w:author="leksandar komazec" w:date="2022-08-30T23:56:00Z">
                        <m:rPr>
                          <m:sty m:val="p"/>
                        </m:rPr>
                        <w:rPr>
                          <w:rFonts w:ascii="Cambria Math"/>
                        </w:rPr>
                        <m:t>n</m:t>
                      </w:del>
                    </m:r>
                    <m:r>
                      <w:del w:id="2362" w:author="leksandar komazec" w:date="2022-08-30T23:56:00Z">
                        <m:rPr>
                          <m:sty m:val="p"/>
                        </m:rPr>
                        <w:rPr>
                          <w:rFonts w:ascii="Cambria Math" w:hAnsi="Cambria Math"/>
                        </w:rPr>
                        <m:t>-</m:t>
                      </w:del>
                    </m:r>
                    <m:r>
                      <w:del w:id="2363" w:author="leksandar komazec" w:date="2022-08-30T23:56:00Z">
                        <m:rPr>
                          <m:sty m:val="p"/>
                        </m:rPr>
                        <w:rPr>
                          <w:rFonts w:ascii="Cambria Math"/>
                        </w:rPr>
                        <m:t>1</m:t>
                      </w:del>
                    </m:r>
                  </m:sub>
                  <m:sup>
                    <m:r>
                      <w:del w:id="2364" w:author="leksandar komazec" w:date="2022-08-30T23:56:00Z">
                        <m:rPr>
                          <m:sty m:val="p"/>
                        </m:rPr>
                        <w:rPr>
                          <w:rFonts w:ascii="Cambria Math"/>
                        </w:rPr>
                        <m:t>2</m:t>
                      </w:del>
                    </m:r>
                  </m:sup>
                </m:sSubSup>
              </m:e>
            </m:eqArr>
          </m:e>
        </m:d>
      </m:oMath>
      <w:del w:id="2365" w:author="leksandar komazec" w:date="2022-08-30T23:56:00Z">
        <w:r w:rsidR="009F3E56" w:rsidDel="00612971">
          <w:tab/>
        </w:r>
        <w:r w:rsidR="009F3E56" w:rsidDel="00612971">
          <w:tab/>
        </w:r>
        <w:r w:rsidR="008968DA" w:rsidDel="00612971">
          <w:tab/>
        </w:r>
        <w:r w:rsidDel="00612971">
          <w:tab/>
        </w:r>
        <w:r w:rsidR="009F3E56" w:rsidDel="00612971">
          <w:delText>(</w:delText>
        </w:r>
        <w:r w:rsidR="0096576E" w:rsidDel="00612971">
          <w:delText>2</w:delText>
        </w:r>
        <w:r w:rsidR="00316646" w:rsidDel="00612971">
          <w:delText>5</w:delText>
        </w:r>
        <w:r w:rsidR="009F3E56" w:rsidDel="00612971">
          <w:delText>)</w:delText>
        </w:r>
      </w:del>
    </w:p>
    <w:p w14:paraId="17E258CD" w14:textId="3AACAF7C" w:rsidR="009C1BB8" w:rsidDel="00612971" w:rsidRDefault="009C1BB8">
      <w:pPr>
        <w:contextualSpacing/>
        <w:rPr>
          <w:del w:id="2366" w:author="leksandar komazec" w:date="2022-08-30T23:56:00Z"/>
          <w:b/>
        </w:rPr>
      </w:pPr>
    </w:p>
    <w:p w14:paraId="61757182" w14:textId="6A2532A6" w:rsidR="009C1BB8" w:rsidRPr="0096576E" w:rsidDel="00612971" w:rsidRDefault="00345D74">
      <w:pPr>
        <w:contextualSpacing/>
        <w:jc w:val="right"/>
        <w:rPr>
          <w:del w:id="2367" w:author="leksandar komazec" w:date="2022-08-30T23:56:00Z"/>
        </w:rPr>
      </w:pPr>
      <w:del w:id="2368" w:author="leksandar komazec" w:date="2022-08-30T23:56:00Z">
        <w:r w:rsidDel="00612971">
          <w:rPr>
            <w:b/>
          </w:rPr>
          <w:tab/>
        </w:r>
        <w:r w:rsidDel="00612971">
          <w:rPr>
            <w:b/>
          </w:rPr>
          <w:tab/>
        </w:r>
        <w:r w:rsidDel="00612971">
          <w:rPr>
            <w:b/>
          </w:rPr>
          <w:tab/>
        </w:r>
        <w:r w:rsidR="009C1BB8" w:rsidRPr="00C2131C" w:rsidDel="00612971">
          <w:delText>p</w:delText>
        </w:r>
        <w:r w:rsidR="0063585C" w:rsidDel="00612971">
          <w:delText xml:space="preserve"> </w:delText>
        </w:r>
        <w:r w:rsidR="009C1BB8" w:rsidRPr="00C2131C" w:rsidDel="00612971">
          <w:delText>=</w:delText>
        </w:r>
      </w:del>
      <m:oMath>
        <m:r>
          <w:del w:id="2369" w:author="leksandar komazec" w:date="2022-08-30T23:56:00Z">
            <w:rPr>
              <w:rFonts w:ascii="Cambria Math"/>
            </w:rPr>
            <m:t xml:space="preserve"> </m:t>
          </w:del>
        </m:r>
        <m:d>
          <m:dPr>
            <m:begChr m:val="["/>
            <m:endChr m:val="]"/>
            <m:ctrlPr>
              <w:del w:id="2370" w:author="leksandar komazec" w:date="2022-08-30T23:56:00Z">
                <w:rPr>
                  <w:rFonts w:ascii="Cambria Math" w:hAnsi="Cambria Math"/>
                  <w:i/>
                </w:rPr>
              </w:del>
            </m:ctrlPr>
          </m:dPr>
          <m:e>
            <m:eqArr>
              <m:eqArrPr>
                <m:ctrlPr>
                  <w:del w:id="2371" w:author="leksandar komazec" w:date="2022-08-30T23:56:00Z">
                    <w:rPr>
                      <w:rFonts w:ascii="Cambria Math" w:hAnsi="Cambria Math"/>
                    </w:rPr>
                  </w:del>
                </m:ctrlPr>
              </m:eqArrPr>
              <m:e>
                <m:r>
                  <w:del w:id="2372" w:author="leksandar komazec" w:date="2022-08-30T23:56:00Z">
                    <m:rPr>
                      <m:sty m:val="p"/>
                    </m:rPr>
                    <w:rPr>
                      <w:rFonts w:ascii="Cambria Math"/>
                    </w:rPr>
                    <m:t>x</m:t>
                  </w:del>
                </m:r>
              </m:e>
              <m:e>
                <m:r>
                  <w:del w:id="2373" w:author="leksandar komazec" w:date="2022-08-30T23:56:00Z">
                    <m:rPr>
                      <m:sty m:val="p"/>
                    </m:rPr>
                    <w:rPr>
                      <w:rFonts w:ascii="Cambria Math"/>
                    </w:rPr>
                    <m:t>y</m:t>
                  </w:del>
                </m:r>
              </m:e>
            </m:eqArr>
          </m:e>
        </m:d>
      </m:oMath>
      <w:del w:id="2374" w:author="leksandar komazec" w:date="2022-08-30T23:56:00Z">
        <w:r w:rsidR="0096576E" w:rsidDel="00612971">
          <w:tab/>
        </w:r>
        <w:r w:rsidR="0096576E" w:rsidDel="00612971">
          <w:tab/>
        </w:r>
        <w:r w:rsidR="0096576E" w:rsidDel="00612971">
          <w:tab/>
        </w:r>
        <w:r w:rsidR="0096576E" w:rsidDel="00612971">
          <w:tab/>
        </w:r>
        <w:r w:rsidR="0096576E" w:rsidDel="00612971">
          <w:tab/>
        </w:r>
        <w:r w:rsidR="0096576E" w:rsidDel="00612971">
          <w:tab/>
        </w:r>
        <w:r w:rsidR="0096576E" w:rsidDel="00612971">
          <w:tab/>
          <w:delText>(2</w:delText>
        </w:r>
        <w:r w:rsidR="00316646" w:rsidDel="00612971">
          <w:delText>6</w:delText>
        </w:r>
        <w:r w:rsidR="0096576E" w:rsidDel="00612971">
          <w:delText>)</w:delText>
        </w:r>
      </w:del>
    </w:p>
    <w:p w14:paraId="71907B8A" w14:textId="2FF68948" w:rsidR="003671BC" w:rsidRPr="00DA1D9D" w:rsidDel="00612971" w:rsidRDefault="0096576E">
      <w:pPr>
        <w:contextualSpacing/>
        <w:rPr>
          <w:del w:id="2375" w:author="leksandar komazec" w:date="2022-08-30T23:56:00Z"/>
        </w:rPr>
      </w:pPr>
      <w:del w:id="2376" w:author="leksandar komazec" w:date="2022-08-30T23:56:00Z">
        <w:r w:rsidDel="00612971">
          <w:rPr>
            <w:b/>
          </w:rPr>
          <w:tab/>
        </w:r>
      </w:del>
    </w:p>
    <w:p w14:paraId="4EE04BE0" w14:textId="7E9E061E" w:rsidR="009C1BB8" w:rsidDel="00612971" w:rsidRDefault="009C1BB8">
      <w:pPr>
        <w:spacing w:after="120" w:afterAutospacing="0"/>
        <w:ind w:firstLine="567"/>
        <w:rPr>
          <w:del w:id="2377" w:author="leksandar komazec" w:date="2022-08-30T23:56:00Z"/>
        </w:rPr>
      </w:pPr>
      <w:del w:id="2378" w:author="leksandar komazec" w:date="2022-08-30T23:56:00Z">
        <w:r w:rsidRPr="009C1BB8" w:rsidDel="00612971">
          <w:delText>Tada p nalazimo prema slede</w:delText>
        </w:r>
        <w:r w:rsidR="003653F5" w:rsidDel="00612971">
          <w:delText>ć</w:delText>
        </w:r>
        <w:r w:rsidRPr="009C1BB8" w:rsidDel="00612971">
          <w:delText>oj formuli</w:delText>
        </w:r>
        <w:r w:rsidR="003653F5" w:rsidDel="00612971">
          <w:delText>,</w:delText>
        </w:r>
        <w:r w:rsidR="0096576E" w:rsidDel="00612971">
          <w:delText xml:space="preserve"> odnosno metodom</w:delText>
        </w:r>
        <w:r w:rsidR="003653F5" w:rsidDel="00612971">
          <w:delText xml:space="preserve"> najmanjih kvadrata</w:delText>
        </w:r>
        <w:r w:rsidR="00960397" w:rsidDel="00612971">
          <w:delText xml:space="preserve"> </w:delText>
        </w:r>
        <w:r w:rsidR="00097EC6" w:rsidDel="00612971">
          <w:delText>[30]</w:delText>
        </w:r>
        <w:r w:rsidRPr="009C1BB8" w:rsidDel="00612971">
          <w:delText>:</w:delText>
        </w:r>
      </w:del>
    </w:p>
    <w:p w14:paraId="0DCBBC33" w14:textId="0F5D9B59" w:rsidR="00B67FFB" w:rsidRPr="009C1BB8" w:rsidDel="00612971" w:rsidRDefault="00B67FFB">
      <w:pPr>
        <w:spacing w:after="0" w:afterAutospacing="0"/>
        <w:contextualSpacing/>
        <w:rPr>
          <w:del w:id="2379" w:author="leksandar komazec" w:date="2022-08-30T23:56:00Z"/>
        </w:rPr>
      </w:pPr>
    </w:p>
    <w:p w14:paraId="5BFFB29D" w14:textId="2EC00311" w:rsidR="009C1BB8" w:rsidDel="00612971" w:rsidRDefault="00345D74">
      <w:pPr>
        <w:contextualSpacing/>
        <w:jc w:val="right"/>
        <w:rPr>
          <w:del w:id="2380" w:author="leksandar komazec" w:date="2022-08-30T23:56:00Z"/>
        </w:rPr>
      </w:pPr>
      <w:del w:id="2381" w:author="leksandar komazec" w:date="2022-08-30T23:56:00Z">
        <w:r w:rsidDel="00612971">
          <w:rPr>
            <w:b/>
          </w:rPr>
          <w:tab/>
        </w:r>
        <w:r w:rsidDel="00612971">
          <w:rPr>
            <w:b/>
          </w:rPr>
          <w:tab/>
        </w:r>
        <w:r w:rsidDel="00612971">
          <w:rPr>
            <w:b/>
          </w:rPr>
          <w:tab/>
        </w:r>
        <w:r w:rsidDel="00612971">
          <w:rPr>
            <w:b/>
          </w:rPr>
          <w:tab/>
        </w:r>
        <w:r w:rsidR="009C1BB8" w:rsidRPr="00345D74" w:rsidDel="00612971">
          <w:delText>p = (A</w:delText>
        </w:r>
        <w:r w:rsidR="009C1BB8" w:rsidRPr="00345D74" w:rsidDel="00612971">
          <w:rPr>
            <w:vertAlign w:val="superscript"/>
          </w:rPr>
          <w:delText>T</w:delText>
        </w:r>
        <w:r w:rsidR="009C1BB8" w:rsidRPr="00345D74" w:rsidDel="00612971">
          <w:delText>A)</w:delText>
        </w:r>
        <w:r w:rsidR="009C1BB8" w:rsidRPr="00345D74" w:rsidDel="00612971">
          <w:rPr>
            <w:vertAlign w:val="superscript"/>
          </w:rPr>
          <w:delText>-1</w:delText>
        </w:r>
        <w:r w:rsidR="009C1BB8" w:rsidRPr="00345D74" w:rsidDel="00612971">
          <w:delText>A</w:delText>
        </w:r>
        <w:r w:rsidR="009C1BB8" w:rsidRPr="00345D74" w:rsidDel="00612971">
          <w:rPr>
            <w:vertAlign w:val="superscript"/>
          </w:rPr>
          <w:delText>T</w:delText>
        </w:r>
        <w:r w:rsidR="009C1BB8" w:rsidRPr="00345D74" w:rsidDel="00612971">
          <w:delText>B</w:delText>
        </w:r>
        <w:r w:rsidRPr="00345D74" w:rsidDel="00612971">
          <w:tab/>
        </w:r>
        <w:r w:rsidRPr="00345D74" w:rsidDel="00612971">
          <w:tab/>
        </w:r>
        <w:r w:rsidR="001E09DC" w:rsidDel="00612971">
          <w:tab/>
          <w:delText xml:space="preserve"> </w:delText>
        </w:r>
        <w:r w:rsidRPr="00345D74" w:rsidDel="00612971">
          <w:tab/>
        </w:r>
        <w:r w:rsidRPr="00345D74" w:rsidDel="00612971">
          <w:tab/>
          <w:delText>(</w:delText>
        </w:r>
        <w:r w:rsidR="0096576E" w:rsidDel="00612971">
          <w:delText>2</w:delText>
        </w:r>
        <w:r w:rsidR="00316646" w:rsidDel="00612971">
          <w:delText>7</w:delText>
        </w:r>
        <w:r w:rsidRPr="00345D74" w:rsidDel="00612971">
          <w:delText>)</w:delText>
        </w:r>
      </w:del>
    </w:p>
    <w:p w14:paraId="7B7412D0" w14:textId="17427407" w:rsidR="00B67FFB" w:rsidDel="00612971" w:rsidRDefault="00B67FFB">
      <w:pPr>
        <w:contextualSpacing/>
        <w:jc w:val="right"/>
        <w:rPr>
          <w:del w:id="2382" w:author="leksandar komazec" w:date="2022-08-30T23:56:00Z"/>
        </w:rPr>
      </w:pPr>
    </w:p>
    <w:p w14:paraId="2F02B757" w14:textId="6B69E3A4" w:rsidR="00B67FFB" w:rsidDel="00612971" w:rsidRDefault="00B67FFB">
      <w:pPr>
        <w:contextualSpacing/>
        <w:jc w:val="right"/>
        <w:rPr>
          <w:del w:id="2383" w:author="leksandar komazec" w:date="2022-08-30T23:56:00Z"/>
        </w:rPr>
      </w:pPr>
    </w:p>
    <w:p w14:paraId="16404F29" w14:textId="584F0622" w:rsidR="00B67FFB" w:rsidDel="00612971" w:rsidRDefault="00B67FFB">
      <w:pPr>
        <w:contextualSpacing/>
        <w:jc w:val="right"/>
        <w:rPr>
          <w:del w:id="2384" w:author="leksandar komazec" w:date="2022-08-30T23:56:00Z"/>
        </w:rPr>
      </w:pPr>
    </w:p>
    <w:p w14:paraId="3C29A778" w14:textId="6AAB346B" w:rsidR="00B67FFB" w:rsidDel="00612971" w:rsidRDefault="00B67FFB">
      <w:pPr>
        <w:contextualSpacing/>
        <w:jc w:val="right"/>
        <w:rPr>
          <w:del w:id="2385" w:author="leksandar komazec" w:date="2022-08-30T23:56:00Z"/>
        </w:rPr>
      </w:pPr>
    </w:p>
    <w:p w14:paraId="250A7CB0" w14:textId="4506E68E" w:rsidR="001E09DC" w:rsidDel="00612971" w:rsidRDefault="001E09DC">
      <w:pPr>
        <w:contextualSpacing/>
        <w:rPr>
          <w:del w:id="2386" w:author="leksandar komazec" w:date="2022-08-30T23:56:00Z"/>
          <w:b/>
        </w:rPr>
      </w:pPr>
    </w:p>
    <w:p w14:paraId="1E5E3A77" w14:textId="6B8ABB4D" w:rsidR="00C2131C" w:rsidDel="00612971" w:rsidRDefault="00000000">
      <w:pPr>
        <w:contextualSpacing/>
        <w:rPr>
          <w:del w:id="2387" w:author="leksandar komazec" w:date="2022-08-30T23:56:00Z"/>
          <w:b/>
        </w:rPr>
      </w:pPr>
      <w:del w:id="2388" w:author="leksandar komazec" w:date="2022-08-30T23:56:00Z">
        <w:r>
          <w:rPr>
            <w:b/>
            <w:noProof/>
          </w:rPr>
          <w:pict w14:anchorId="41561B77">
            <v:group id="_x0000_s1335" style="position:absolute;left:0;text-align:left;margin-left:28.5pt;margin-top:4.95pt;width:417.7pt;height:196.3pt;z-index:251799552" coordorigin="2010,7064" coordsize="8354,3926">
              <v:shape id="_x0000_s1273" type="#_x0000_t32" style="position:absolute;left:4386;top:8955;width:337;height:632" o:connectortype="straight"/>
              <v:group id="_x0000_s1293" style="position:absolute;left:2010;top:7064;width:8354;height:3926" coordorigin="2038,7462" coordsize="8354,3926">
                <v:group id="_x0000_s1281" style="position:absolute;left:2595;top:7757;width:6753;height:2816" coordorigin="2595,7481" coordsize="6753,2816">
                  <v:group id="_x0000_s1280" style="position:absolute;left:2595;top:7481;width:6753;height:2816" coordorigin="2595,7481" coordsize="6753,2816">
                    <v:oval id="_x0000_s1256" style="position:absolute;left:2595;top:9691;width:652;height:606" fillcolor="#f2dbdb [661]" strokecolor="red">
                      <v:textbox style="mso-next-textbox:#_x0000_s1256">
                        <w:txbxContent>
                          <w:p w14:paraId="6EAD83F7" w14:textId="77777777" w:rsidR="00682D28" w:rsidRDefault="00682D28">
                            <w:r w:rsidRPr="00DE183F">
                              <w:rPr>
                                <w:sz w:val="20"/>
                              </w:rPr>
                              <w:t>A</w:t>
                            </w:r>
                            <w:r>
                              <w:rPr>
                                <w:sz w:val="20"/>
                              </w:rPr>
                              <w:t>1</w:t>
                            </w:r>
                          </w:p>
                        </w:txbxContent>
                      </v:textbox>
                    </v:oval>
                    <v:oval id="_x0000_s1257" style="position:absolute;left:7174;top:8498;width:570;height:503"/>
                    <v:oval id="_x0000_s1258" style="position:absolute;left:4564;top:9613;width:570;height:503">
                      <v:textbox style="mso-next-textbox:#_x0000_s1258">
                        <w:txbxContent>
                          <w:p w14:paraId="24DD7EB7" w14:textId="77777777" w:rsidR="00682D28" w:rsidRPr="00566850" w:rsidRDefault="00682D28"/>
                        </w:txbxContent>
                      </v:textbox>
                    </v:oval>
                    <v:oval id="_x0000_s1259" style="position:absolute;left:4006;top:8574;width:570;height:503"/>
                    <v:oval id="_x0000_s1261" style="position:absolute;left:5543;top:8622;width:570;height:503">
                      <v:textbox style="mso-next-textbox:#_x0000_s1261">
                        <w:txbxContent>
                          <w:p w14:paraId="6A073A3F" w14:textId="77777777" w:rsidR="00682D28" w:rsidRPr="00566850" w:rsidRDefault="00682D28">
                            <w:r>
                              <w:t>N</w:t>
                            </w:r>
                          </w:p>
                        </w:txbxContent>
                      </v:textbox>
                    </v:oval>
                    <v:oval id="_x0000_s1262" style="position:absolute;left:6462;top:9691;width:570;height:503">
                      <v:textbox style="mso-next-textbox:#_x0000_s1262">
                        <w:txbxContent>
                          <w:p w14:paraId="21D242A9" w14:textId="77777777" w:rsidR="00682D28" w:rsidRDefault="00682D28"/>
                        </w:txbxContent>
                      </v:textbox>
                    </v:oval>
                    <v:oval id="_x0000_s1264" style="position:absolute;left:5250;top:7481;width:652;height:606" fillcolor="#f2dbdb [661]" strokecolor="red">
                      <v:textbox style="mso-next-textbox:#_x0000_s1264">
                        <w:txbxContent>
                          <w:p w14:paraId="25924717" w14:textId="77777777" w:rsidR="00682D28" w:rsidRDefault="00682D28" w:rsidP="00DE183F">
                            <w:r w:rsidRPr="00DE183F">
                              <w:rPr>
                                <w:sz w:val="20"/>
                              </w:rPr>
                              <w:t>A</w:t>
                            </w:r>
                            <w:r>
                              <w:rPr>
                                <w:sz w:val="20"/>
                              </w:rPr>
                              <w:t>2</w:t>
                            </w:r>
                          </w:p>
                        </w:txbxContent>
                      </v:textbox>
                    </v:oval>
                    <v:oval id="_x0000_s1265" style="position:absolute;left:8696;top:8622;width:652;height:606" fillcolor="#f2dbdb [661]" strokecolor="red">
                      <v:textbox style="mso-next-textbox:#_x0000_s1265">
                        <w:txbxContent>
                          <w:p w14:paraId="4D14C9D1" w14:textId="77777777" w:rsidR="00682D28" w:rsidRDefault="00682D28" w:rsidP="00DE183F">
                            <w:r w:rsidRPr="00DE183F">
                              <w:rPr>
                                <w:sz w:val="20"/>
                              </w:rPr>
                              <w:t>A</w:t>
                            </w:r>
                            <w:r>
                              <w:rPr>
                                <w:sz w:val="20"/>
                              </w:rPr>
                              <w:t>3</w:t>
                            </w:r>
                          </w:p>
                        </w:txbxContent>
                      </v:textbox>
                    </v:oval>
                  </v:group>
                  <v:shape id="_x0000_s1266" type="#_x0000_t32" style="position:absolute;left:3179;top:9001;width:888;height:779;flip:y" o:connectortype="straight"/>
                  <v:shape id="_x0000_s1267" type="#_x0000_t32" style="position:absolute;left:4386;top:7936;width:909;height:653;flip:y" o:connectortype="straight"/>
                  <v:shape id="_x0000_s1268" type="#_x0000_t32" style="position:absolute;left:4984;top:9059;width:643;height:566;flip:y" o:connectortype="straight"/>
                  <v:shape id="_x0000_s1269" type="#_x0000_t32" style="position:absolute;left:6900;top:8953;width:396;height:738;flip:y" o:connectortype="straight"/>
                  <v:shape id="_x0000_s1270" type="#_x0000_t32" style="position:absolute;left:7744;top:8801;width:952;height:81" o:connectortype="straight"/>
                  <v:shape id="_x0000_s1271" type="#_x0000_t32" style="position:absolute;left:5902;top:7920;width:1310;height:702;flip:x y" o:connectortype="straight"/>
                  <v:shape id="_x0000_s1272" type="#_x0000_t32" style="position:absolute;left:5627;top:8087;width:133;height:535" o:connectortype="straight"/>
                  <v:shape id="_x0000_s1274" type="#_x0000_t32" style="position:absolute;left:4576;top:8801;width:967;height:0" o:connectortype="straight"/>
                  <v:shape id="_x0000_s1275" type="#_x0000_t32" style="position:absolute;left:5990;top:9077;width:565;height:614" o:connectortype="straight"/>
                  <v:shape id="_x0000_s1276" type="#_x0000_t32" style="position:absolute;left:5134;top:9919;width:1328;height:11" o:connectortype="straight"/>
                </v:group>
                <v:group id="_x0000_s1292" style="position:absolute;left:2038;top:7462;width:8354;height:3926" coordorigin="2038,7186" coordsize="8354,3926">
                  <v:shape id="_x0000_s1282" type="#_x0000_t32" style="position:absolute;left:2523;top:9625;width:161;height:155" o:connectortype="straight"/>
                  <v:shape id="_x0000_s1283" type="#_x0000_t32" style="position:absolute;left:5116;top:7339;width:223;height:227" o:connectortype="straight"/>
                  <v:shape id="_x0000_s1284" type="#_x0000_t32" style="position:absolute;left:5787;top:7330;width:69;height:178;flip:y" o:connectortype="straight"/>
                  <v:shape id="_x0000_s1285" type="#_x0000_t32" style="position:absolute;left:9124;top:8368;width:58;height:239;flip:y" o:connectortype="straight"/>
                  <v:shape id="_x0000_s1286" type="#_x0000_t32" style="position:absolute;left:2949;top:10297;width:0;height:297;flip:y" o:connectortype="straight"/>
                  <v:shape id="_x0000_s1287" type="#_x0000_t32" style="position:absolute;left:9079;top:9255;width:278;height:1404;flip:x y" o:connectortype="straight"/>
                  <v:group id="_x0000_s1291" style="position:absolute;left:2038;top:7186;width:8354;height:3926" coordorigin="2038,7186" coordsize="8354,3926">
                    <v:rect id="_x0000_s1255" style="position:absolute;left:2038;top:7186;width:8354;height:3926" filled="f"/>
                    <v:shape id="_x0000_s1277" type="#_x0000_t32" style="position:absolute;left:2595;top:7481;width:2655;height:2210;flip:x" o:connectortype="straight">
                      <v:stroke startarrow="block" endarrow="block"/>
                    </v:shape>
                    <v:shape id="_x0000_s1278" type="#_x0000_t32" style="position:absolute;left:5829;top:7407;width:3295;height:1167" o:connectortype="straight">
                      <v:stroke startarrow="block" endarrow="block"/>
                    </v:shape>
                    <v:shape id="_x0000_s1279" type="#_x0000_t32" style="position:absolute;left:2949;top:10356;width:6336;height:81;flip:y" o:connectortype="straight">
                      <v:stroke startarrow="block" endarrow="block"/>
                    </v:shape>
                    <v:shape id="_x0000_s1288" type="#_x0000_t202" style="position:absolute;left:3179;top:8087;width:757;height:402" stroked="f">
                      <v:textbox style="mso-next-textbox:#_x0000_s1288">
                        <w:txbxContent>
                          <w:p w14:paraId="5F0F0CB3" w14:textId="77777777" w:rsidR="00682D28" w:rsidRDefault="00682D28">
                            <w:r>
                              <w:t>40m</w:t>
                            </w:r>
                          </w:p>
                        </w:txbxContent>
                      </v:textbox>
                    </v:shape>
                    <v:shape id="_x0000_s1289" type="#_x0000_t202" style="position:absolute;left:7450;top:7566;width:757;height:402" stroked="f">
                      <v:textbox style="mso-next-textbox:#_x0000_s1289">
                        <w:txbxContent>
                          <w:p w14:paraId="101F2F10" w14:textId="77777777" w:rsidR="00682D28" w:rsidRDefault="00682D28" w:rsidP="003F5250">
                            <w:r>
                              <w:t>75m</w:t>
                            </w:r>
                          </w:p>
                        </w:txbxContent>
                      </v:textbox>
                    </v:shape>
                    <v:shape id="_x0000_s1290" type="#_x0000_t202" style="position:absolute;left:5458;top:10538;width:1004;height:402" stroked="f">
                      <v:textbox style="mso-next-textbox:#_x0000_s1290">
                        <w:txbxContent>
                          <w:p w14:paraId="6E44CFDC" w14:textId="77777777" w:rsidR="00682D28" w:rsidRDefault="00682D28" w:rsidP="003F5250">
                            <w:r>
                              <w:t>100m</w:t>
                            </w:r>
                          </w:p>
                        </w:txbxContent>
                      </v:textbox>
                    </v:shape>
                  </v:group>
                </v:group>
              </v:group>
            </v:group>
          </w:pict>
        </w:r>
      </w:del>
    </w:p>
    <w:p w14:paraId="1FF5A87F" w14:textId="44407355" w:rsidR="00C2131C" w:rsidDel="00612971" w:rsidRDefault="00C2131C">
      <w:pPr>
        <w:contextualSpacing/>
        <w:rPr>
          <w:del w:id="2389" w:author="leksandar komazec" w:date="2022-08-30T23:56:00Z"/>
          <w:b/>
        </w:rPr>
      </w:pPr>
    </w:p>
    <w:p w14:paraId="2E4DCBA2" w14:textId="77954F2E" w:rsidR="00C2131C" w:rsidDel="00612971" w:rsidRDefault="00C2131C">
      <w:pPr>
        <w:contextualSpacing/>
        <w:rPr>
          <w:del w:id="2390" w:author="leksandar komazec" w:date="2022-08-30T23:56:00Z"/>
          <w:b/>
        </w:rPr>
      </w:pPr>
    </w:p>
    <w:p w14:paraId="7989C1DE" w14:textId="360B869B" w:rsidR="00C2131C" w:rsidDel="00612971" w:rsidRDefault="00C2131C">
      <w:pPr>
        <w:contextualSpacing/>
        <w:rPr>
          <w:del w:id="2391" w:author="leksandar komazec" w:date="2022-08-30T23:56:00Z"/>
          <w:b/>
        </w:rPr>
      </w:pPr>
    </w:p>
    <w:p w14:paraId="34DF4E72" w14:textId="7337BB8D" w:rsidR="00C2131C" w:rsidDel="00612971" w:rsidRDefault="00C2131C">
      <w:pPr>
        <w:contextualSpacing/>
        <w:rPr>
          <w:del w:id="2392" w:author="leksandar komazec" w:date="2022-08-30T23:56:00Z"/>
          <w:b/>
        </w:rPr>
      </w:pPr>
    </w:p>
    <w:p w14:paraId="75D13B5C" w14:textId="3C2308DC" w:rsidR="00C2131C" w:rsidDel="00612971" w:rsidRDefault="00C2131C">
      <w:pPr>
        <w:contextualSpacing/>
        <w:rPr>
          <w:del w:id="2393" w:author="leksandar komazec" w:date="2022-08-30T23:56:00Z"/>
          <w:b/>
        </w:rPr>
      </w:pPr>
    </w:p>
    <w:p w14:paraId="76DF315A" w14:textId="2717A47C" w:rsidR="00C2131C" w:rsidDel="00612971" w:rsidRDefault="00C2131C">
      <w:pPr>
        <w:contextualSpacing/>
        <w:rPr>
          <w:del w:id="2394" w:author="leksandar komazec" w:date="2022-08-30T23:56:00Z"/>
          <w:b/>
        </w:rPr>
      </w:pPr>
    </w:p>
    <w:p w14:paraId="6B75507D" w14:textId="510DE43D" w:rsidR="00C2131C" w:rsidDel="00612971" w:rsidRDefault="00C2131C">
      <w:pPr>
        <w:contextualSpacing/>
        <w:rPr>
          <w:del w:id="2395" w:author="leksandar komazec" w:date="2022-08-30T23:56:00Z"/>
          <w:b/>
        </w:rPr>
      </w:pPr>
    </w:p>
    <w:p w14:paraId="0E9DC2ED" w14:textId="1CF9E509" w:rsidR="00C2131C" w:rsidDel="00612971" w:rsidRDefault="00C2131C">
      <w:pPr>
        <w:contextualSpacing/>
        <w:rPr>
          <w:del w:id="2396" w:author="leksandar komazec" w:date="2022-08-30T23:56:00Z"/>
          <w:b/>
        </w:rPr>
      </w:pPr>
    </w:p>
    <w:p w14:paraId="554BA6C8" w14:textId="39D43AD3" w:rsidR="00C2131C" w:rsidDel="00612971" w:rsidRDefault="00C2131C">
      <w:pPr>
        <w:contextualSpacing/>
        <w:rPr>
          <w:del w:id="2397" w:author="leksandar komazec" w:date="2022-08-30T23:56:00Z"/>
          <w:b/>
        </w:rPr>
      </w:pPr>
    </w:p>
    <w:p w14:paraId="524A38B2" w14:textId="1DE17F1B" w:rsidR="00C2131C" w:rsidDel="00612971" w:rsidRDefault="00C2131C">
      <w:pPr>
        <w:contextualSpacing/>
        <w:rPr>
          <w:del w:id="2398" w:author="leksandar komazec" w:date="2022-08-30T23:56:00Z"/>
          <w:b/>
        </w:rPr>
      </w:pPr>
    </w:p>
    <w:p w14:paraId="046DF00A" w14:textId="6ED5E91A" w:rsidR="00C2131C" w:rsidDel="00612971" w:rsidRDefault="00C2131C">
      <w:pPr>
        <w:contextualSpacing/>
        <w:rPr>
          <w:del w:id="2399" w:author="leksandar komazec" w:date="2022-08-30T23:56:00Z"/>
          <w:b/>
        </w:rPr>
      </w:pPr>
    </w:p>
    <w:p w14:paraId="089E6E47" w14:textId="1F5C706D" w:rsidR="00C2131C" w:rsidDel="00612971" w:rsidRDefault="00C2131C">
      <w:pPr>
        <w:contextualSpacing/>
        <w:rPr>
          <w:del w:id="2400" w:author="leksandar komazec" w:date="2022-08-30T23:56:00Z"/>
          <w:b/>
        </w:rPr>
      </w:pPr>
    </w:p>
    <w:p w14:paraId="40F94793" w14:textId="3851C151" w:rsidR="00C2131C" w:rsidDel="00612971" w:rsidRDefault="00C2131C">
      <w:pPr>
        <w:contextualSpacing/>
        <w:rPr>
          <w:del w:id="2401" w:author="leksandar komazec" w:date="2022-08-30T23:56:00Z"/>
          <w:b/>
        </w:rPr>
      </w:pPr>
    </w:p>
    <w:p w14:paraId="363BAB91" w14:textId="33721159" w:rsidR="009C1BB8" w:rsidDel="00612971" w:rsidRDefault="009C1BB8">
      <w:pPr>
        <w:contextualSpacing/>
        <w:rPr>
          <w:del w:id="2402" w:author="leksandar komazec" w:date="2022-08-30T23:56:00Z"/>
          <w:b/>
        </w:rPr>
      </w:pPr>
    </w:p>
    <w:p w14:paraId="2A31B95C" w14:textId="3A1063C4" w:rsidR="001E09DC" w:rsidDel="00612971" w:rsidRDefault="001E09DC">
      <w:pPr>
        <w:keepNext/>
        <w:contextualSpacing/>
        <w:jc w:val="center"/>
        <w:rPr>
          <w:del w:id="2403" w:author="leksandar komazec" w:date="2022-08-30T23:56:00Z"/>
        </w:rPr>
      </w:pPr>
    </w:p>
    <w:p w14:paraId="50A0D689" w14:textId="0754E13C" w:rsidR="00087B5A" w:rsidRPr="00087B5A" w:rsidDel="00612971" w:rsidRDefault="00087B5A">
      <w:pPr>
        <w:keepNext/>
        <w:contextualSpacing/>
        <w:jc w:val="center"/>
        <w:rPr>
          <w:del w:id="2404" w:author="leksandar komazec" w:date="2022-08-30T23:56:00Z"/>
        </w:rPr>
      </w:pPr>
      <w:bookmarkStart w:id="2405" w:name="_Toc337907815"/>
      <w:del w:id="2406"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7</w:delText>
        </w:r>
        <w:r w:rsidDel="00612971">
          <w:rPr>
            <w:noProof/>
          </w:rPr>
          <w:fldChar w:fldCharType="end"/>
        </w:r>
        <w:r w:rsidDel="00612971">
          <w:delText>.</w:delText>
        </w:r>
        <w:r w:rsidR="003904F0" w:rsidDel="00612971">
          <w:delText xml:space="preserve"> </w:delText>
        </w:r>
        <w:r w:rsidRPr="00087B5A" w:rsidDel="00612971">
          <w:delText>DV-Hop primer</w:delText>
        </w:r>
        <w:bookmarkEnd w:id="2405"/>
      </w:del>
    </w:p>
    <w:p w14:paraId="455336FC" w14:textId="5E5181E7" w:rsidR="009F30C5" w:rsidRPr="009F30C5" w:rsidDel="00612971" w:rsidRDefault="009F30C5">
      <w:pPr>
        <w:contextualSpacing/>
        <w:rPr>
          <w:del w:id="2407" w:author="leksandar komazec" w:date="2022-08-30T23:56:00Z"/>
        </w:rPr>
      </w:pPr>
    </w:p>
    <w:p w14:paraId="24714CFF" w14:textId="0A995638" w:rsidR="00566850" w:rsidDel="00612971" w:rsidRDefault="009F30C5">
      <w:pPr>
        <w:spacing w:after="0" w:afterAutospacing="0"/>
        <w:ind w:firstLine="567"/>
        <w:rPr>
          <w:del w:id="2408" w:author="leksandar komazec" w:date="2022-08-30T23:56:00Z"/>
        </w:rPr>
      </w:pPr>
      <w:del w:id="2409" w:author="leksandar komazec" w:date="2022-08-30T23:56:00Z">
        <w:r w:rsidRPr="009F30C5" w:rsidDel="00612971">
          <w:delText>Na slici</w:delText>
        </w:r>
        <w:r w:rsidDel="00612971">
          <w:delText xml:space="preserve"> </w:delText>
        </w:r>
        <w:r w:rsidR="001E09DC" w:rsidDel="00612971">
          <w:delText>2.4.7</w:delText>
        </w:r>
        <w:r w:rsidR="005743E5" w:rsidDel="00612971">
          <w:delText>.</w:delText>
        </w:r>
        <w:r w:rsidDel="00612971">
          <w:delText xml:space="preserve"> je prikazan primer sa tri sidra A1,</w:delText>
        </w:r>
        <w:r w:rsidR="003653F5" w:rsidDel="00612971">
          <w:delText xml:space="preserve"> </w:delText>
        </w:r>
        <w:r w:rsidDel="00612971">
          <w:delText>A2,</w:delText>
        </w:r>
        <w:r w:rsidR="003653F5" w:rsidDel="00612971">
          <w:delText xml:space="preserve"> </w:delText>
        </w:r>
        <w:r w:rsidDel="00612971">
          <w:delText>A3 i SČ čiju lokaciju ne znamo</w:delText>
        </w:r>
        <w:r w:rsidR="00960397" w:rsidDel="00612971">
          <w:delText xml:space="preserve"> (N)</w:delText>
        </w:r>
        <w:r w:rsidDel="00612971">
          <w:delText>.</w:delText>
        </w:r>
        <w:r w:rsidR="005743E5" w:rsidDel="00612971">
          <w:delText xml:space="preserve"> </w:delText>
        </w:r>
        <w:r w:rsidDel="00612971">
          <w:delText>Svako sidro poseduje informaciju o Euklidovom rastojanju do ostalih usidrenih čvorova. Tako npr. sidro A1 je udaljeno 40m od sidra A2, a 100m od sidra A3. Takođe broj skokova između svakog od njih je poznat.</w:delText>
        </w:r>
        <w:r w:rsidR="0063585C" w:rsidDel="00612971">
          <w:delText xml:space="preserve"> </w:delText>
        </w:r>
        <w:r w:rsidDel="00612971">
          <w:delText xml:space="preserve">Prosečna vrednost jednog skoka za </w:delText>
        </w:r>
        <w:r w:rsidR="0063585C" w:rsidDel="00612971">
          <w:delText>sidro A1 je (40+100)/(2+4) = 23.</w:delText>
        </w:r>
        <w:r w:rsidDel="00612971">
          <w:delText xml:space="preserve">3m, minimalan broj skokova do A2 je 2, dok broj skokova najkraćom putanjom do A3 je 4. Na isti način i druga sidra računaju prosečni vrednost skoka, za A2 </w:delText>
        </w:r>
        <w:r w:rsidR="0063585C" w:rsidDel="00612971">
          <w:delText>(40+75)/(2+2) = 28.</w:delText>
        </w:r>
        <w:r w:rsidR="00566850" w:rsidDel="00612971">
          <w:delText>75m i za</w:delText>
        </w:r>
        <w:r w:rsidR="0063585C" w:rsidDel="00612971">
          <w:delText xml:space="preserve"> A3 iznosi (75+100)/(4+2) = 29.</w:delText>
        </w:r>
        <w:r w:rsidR="00566850" w:rsidDel="00612971">
          <w:delText xml:space="preserve">16m. Nepoznati </w:delText>
        </w:r>
        <w:r w:rsidR="009F0F5F" w:rsidDel="00612971">
          <w:delText>čvor</w:delText>
        </w:r>
        <w:r w:rsidR="00566850" w:rsidDel="00612971">
          <w:delText xml:space="preserve"> kao vrednost jednog skoka koristi obično onu od najbližeg sidra. Tako da u ovom slučaju najbliže sidro čvoru N je A2, a</w:delText>
        </w:r>
        <w:r w:rsidR="0063585C" w:rsidDel="00612971">
          <w:delText xml:space="preserve"> vrednost po jednom skoku je 28.</w:delText>
        </w:r>
        <w:r w:rsidR="00566850" w:rsidDel="00612971">
          <w:delText>75m. Sa ovom vrednošću procenjena rastojanja koja ulaze u sistem</w:delText>
        </w:r>
        <w:r w:rsidR="0063585C" w:rsidDel="00612971">
          <w:delText xml:space="preserve"> jednačina su sledeća</w:delText>
        </w:r>
        <w:r w:rsidR="001E09DC" w:rsidDel="00612971">
          <w:delText>:</w:delText>
        </w:r>
        <w:r w:rsidR="0063585C" w:rsidDel="00612971">
          <w:delText xml:space="preserve"> A1</w:delText>
        </w:r>
        <w:r w:rsidR="001E09DC" w:rsidDel="00612971">
          <w:delText xml:space="preserve">: </w:delText>
        </w:r>
        <w:r w:rsidR="0063585C" w:rsidDel="00612971">
          <w:delText>2</w:delText>
        </w:r>
        <w:r w:rsidR="00132106" w:rsidDel="00612971">
          <w:delText>·</w:delText>
        </w:r>
        <w:r w:rsidR="0063585C" w:rsidDel="00612971">
          <w:delText>28.75 = 57.</w:delText>
        </w:r>
        <w:r w:rsidR="00566850" w:rsidDel="00612971">
          <w:delText xml:space="preserve">5m, </w:delText>
        </w:r>
        <w:r w:rsidR="00132106" w:rsidDel="00612971">
          <w:delText xml:space="preserve">A2: </w:delText>
        </w:r>
        <w:r w:rsidR="0063585C" w:rsidDel="00612971">
          <w:delText>1</w:delText>
        </w:r>
        <w:r w:rsidR="00132106" w:rsidDel="00612971">
          <w:delText>·28.75 = 28.75m, A3:</w:delText>
        </w:r>
        <w:r w:rsidR="0063585C" w:rsidDel="00612971">
          <w:delText xml:space="preserve"> 3</w:delText>
        </w:r>
        <w:r w:rsidR="00132106" w:rsidDel="00612971">
          <w:delText>·</w:delText>
        </w:r>
        <w:r w:rsidR="0063585C" w:rsidDel="00612971">
          <w:delText>28.</w:delText>
        </w:r>
        <w:r w:rsidR="004C70EA" w:rsidDel="00612971">
          <w:delText>75 = 86.</w:delText>
        </w:r>
        <w:r w:rsidR="00566850" w:rsidDel="00612971">
          <w:delText>5m.</w:delText>
        </w:r>
      </w:del>
    </w:p>
    <w:p w14:paraId="29A3983F" w14:textId="378D5A9E" w:rsidR="003653F5" w:rsidDel="00612971" w:rsidRDefault="003653F5">
      <w:pPr>
        <w:spacing w:after="0" w:afterAutospacing="0"/>
        <w:ind w:firstLine="567"/>
        <w:rPr>
          <w:del w:id="2410" w:author="leksandar komazec" w:date="2022-08-30T23:56:00Z"/>
        </w:rPr>
      </w:pPr>
    </w:p>
    <w:p w14:paraId="041478EA" w14:textId="21A513A4" w:rsidR="009F30C5" w:rsidDel="00612971" w:rsidRDefault="00077013">
      <w:pPr>
        <w:spacing w:after="0" w:afterAutospacing="0"/>
        <w:ind w:firstLine="567"/>
        <w:rPr>
          <w:del w:id="2411" w:author="leksandar komazec" w:date="2022-08-30T23:56:00Z"/>
        </w:rPr>
      </w:pPr>
      <w:del w:id="2412" w:author="leksandar komazec" w:date="2022-08-30T23:56:00Z">
        <w:r w:rsidDel="00612971">
          <w:delText xml:space="preserve">Vrlina </w:delText>
        </w:r>
        <w:r w:rsidR="00A8367C" w:rsidDel="00612971">
          <w:delText>DV-Hop</w:delText>
        </w:r>
        <w:r w:rsidR="00566850" w:rsidDel="00612971">
          <w:delText xml:space="preserve">-a je to da radi dobro za izotropne mreže, odnosno mreže koje kada predstavimo grafom imaju iste osobine u svim pravcima tako da procenjena rastojanja odgovaraju stvarnim. </w:delText>
        </w:r>
        <w:r w:rsidR="005743E5" w:rsidDel="00612971">
          <w:delText>Za neregularne mreže greške su velike, prvenstveno zbog loše procene rastojanja.</w:delText>
        </w:r>
      </w:del>
    </w:p>
    <w:p w14:paraId="206F5C30" w14:textId="54EF40B6" w:rsidR="000449F1" w:rsidDel="00612971" w:rsidRDefault="000449F1">
      <w:pPr>
        <w:spacing w:after="120" w:afterAutospacing="0"/>
        <w:ind w:firstLine="567"/>
        <w:rPr>
          <w:del w:id="2413" w:author="leksandar komazec" w:date="2022-08-30T23:56:00Z"/>
        </w:rPr>
      </w:pPr>
    </w:p>
    <w:p w14:paraId="6B30533C" w14:textId="7992608D" w:rsidR="000449F1" w:rsidDel="00612971" w:rsidRDefault="000449F1">
      <w:pPr>
        <w:contextualSpacing/>
        <w:rPr>
          <w:del w:id="2414" w:author="leksandar komazec" w:date="2022-08-30T23:56:00Z"/>
        </w:rPr>
      </w:pPr>
    </w:p>
    <w:p w14:paraId="37F60EAC" w14:textId="7F8F0AA3" w:rsidR="000449F1" w:rsidDel="00612971" w:rsidRDefault="000449F1">
      <w:pPr>
        <w:contextualSpacing/>
        <w:rPr>
          <w:del w:id="2415" w:author="leksandar komazec" w:date="2022-08-30T23:56:00Z"/>
        </w:rPr>
      </w:pPr>
    </w:p>
    <w:p w14:paraId="759DA948" w14:textId="2D981484" w:rsidR="000449F1" w:rsidDel="00612971" w:rsidRDefault="000449F1">
      <w:pPr>
        <w:contextualSpacing/>
        <w:rPr>
          <w:del w:id="2416" w:author="leksandar komazec" w:date="2022-08-30T23:56:00Z"/>
        </w:rPr>
      </w:pPr>
    </w:p>
    <w:p w14:paraId="3C743654" w14:textId="3E57C4D3" w:rsidR="000449F1" w:rsidDel="00612971" w:rsidRDefault="000449F1">
      <w:pPr>
        <w:contextualSpacing/>
        <w:rPr>
          <w:del w:id="2417" w:author="leksandar komazec" w:date="2022-08-30T23:56:00Z"/>
        </w:rPr>
      </w:pPr>
    </w:p>
    <w:p w14:paraId="51550211" w14:textId="4826A752" w:rsidR="000449F1" w:rsidDel="00612971" w:rsidRDefault="000449F1">
      <w:pPr>
        <w:contextualSpacing/>
        <w:rPr>
          <w:del w:id="2418" w:author="leksandar komazec" w:date="2022-08-30T23:56:00Z"/>
        </w:rPr>
      </w:pPr>
    </w:p>
    <w:p w14:paraId="453D1FF1" w14:textId="0DEDD85F" w:rsidR="000449F1" w:rsidDel="00612971" w:rsidRDefault="000449F1">
      <w:pPr>
        <w:contextualSpacing/>
        <w:rPr>
          <w:del w:id="2419" w:author="leksandar komazec" w:date="2022-08-30T23:56:00Z"/>
        </w:rPr>
      </w:pPr>
    </w:p>
    <w:p w14:paraId="54FF2B41" w14:textId="78927758" w:rsidR="000449F1" w:rsidDel="00612971" w:rsidRDefault="000449F1">
      <w:pPr>
        <w:contextualSpacing/>
        <w:rPr>
          <w:del w:id="2420" w:author="leksandar komazec" w:date="2022-08-30T23:56:00Z"/>
        </w:rPr>
      </w:pPr>
    </w:p>
    <w:p w14:paraId="5C2B3A1F" w14:textId="25F96C12" w:rsidR="000449F1" w:rsidDel="00612971" w:rsidRDefault="000449F1">
      <w:pPr>
        <w:contextualSpacing/>
        <w:rPr>
          <w:del w:id="2421" w:author="leksandar komazec" w:date="2022-08-30T23:56:00Z"/>
        </w:rPr>
      </w:pPr>
    </w:p>
    <w:p w14:paraId="0161AB7B" w14:textId="6CB3C72D" w:rsidR="000449F1" w:rsidDel="00612971" w:rsidRDefault="000449F1">
      <w:pPr>
        <w:contextualSpacing/>
        <w:rPr>
          <w:del w:id="2422" w:author="leksandar komazec" w:date="2022-08-30T23:56:00Z"/>
        </w:rPr>
      </w:pPr>
    </w:p>
    <w:p w14:paraId="1AFC3699" w14:textId="07A8CBF3" w:rsidR="000449F1" w:rsidRPr="00D43685" w:rsidDel="00612971" w:rsidRDefault="000449F1">
      <w:pPr>
        <w:pStyle w:val="Heading4"/>
        <w:rPr>
          <w:del w:id="2423" w:author="leksandar komazec" w:date="2022-08-30T23:56:00Z"/>
        </w:rPr>
      </w:pPr>
      <w:bookmarkStart w:id="2424" w:name="_Toc334831984"/>
      <w:bookmarkStart w:id="2425" w:name="_Toc336455889"/>
      <w:del w:id="2426" w:author="leksandar komazec" w:date="2022-08-30T23:56:00Z">
        <w:r w:rsidDel="00612971">
          <w:delText>Pobo</w:delText>
        </w:r>
        <w:r w:rsidRPr="00D43685" w:rsidDel="00612971">
          <w:delText>lj</w:delText>
        </w:r>
        <w:r w:rsidDel="00612971">
          <w:delText>š</w:delText>
        </w:r>
        <w:r w:rsidRPr="00D43685" w:rsidDel="00612971">
          <w:delText>ani DV-Hop</w:delText>
        </w:r>
        <w:bookmarkEnd w:id="2424"/>
        <w:bookmarkEnd w:id="2425"/>
      </w:del>
    </w:p>
    <w:p w14:paraId="58C745CD" w14:textId="49D9B75F" w:rsidR="00D2652D" w:rsidRPr="00164981" w:rsidDel="00612971" w:rsidRDefault="00D2652D">
      <w:pPr>
        <w:spacing w:after="120" w:afterAutospacing="0"/>
        <w:ind w:firstLine="567"/>
        <w:rPr>
          <w:del w:id="2427" w:author="leksandar komazec" w:date="2022-08-30T23:56:00Z"/>
        </w:rPr>
      </w:pPr>
      <w:del w:id="2428" w:author="leksandar komazec" w:date="2022-08-30T23:56:00Z">
        <w:r w:rsidDel="00612971">
          <w:delText xml:space="preserve">Na osnovu karakteristika DV-Hop-a, pobošljani algoritam su predložili Chen </w:delText>
        </w:r>
        <w:r w:rsidRPr="00077013" w:rsidDel="00612971">
          <w:rPr>
            <w:i/>
          </w:rPr>
          <w:delText>et al.</w:delText>
        </w:r>
        <w:r w:rsidDel="00612971">
          <w:delText xml:space="preserve"> [25]. Glavni princip je da se procena vrednosti skoka odredi na osnovu suseda u istom regionu. Da bi se greška u lokalizaciji smanjila koriste se težinska rastojanja za konačan proračun. Chen </w:delText>
        </w:r>
        <w:r w:rsidRPr="00DE1968" w:rsidDel="00612971">
          <w:rPr>
            <w:i/>
          </w:rPr>
          <w:delText>et al.</w:delText>
        </w:r>
        <w:r w:rsidDel="00612971">
          <w:delText xml:space="preserve"> [25] su  dali još jedno poboljšanje DV-Hop-a. Fokusira se na korekciju vrednosti skoka. Nakon što svako sidro izračuna svoju vrednost skoka, tu informaciju šalju nepoznatom čvoru koji kao konacnu vrednost koristi srednju vrednost skokova koju je primio od svih sidara. Druga promena je korišćenje 2-D </w:delText>
        </w:r>
        <w:r w:rsidR="00A2125D" w:rsidDel="00612971">
          <w:delText xml:space="preserve">hiperboličnog </w:delText>
        </w:r>
        <w:r w:rsidDel="00612971">
          <w:delText xml:space="preserve">algoritma za određivanje lokacije nepoznatog čvora. Simulacije u radu [25] su pokazale da algoritam može da poboljša tačnost lokalizacije. </w:delText>
        </w:r>
        <w:r w:rsidRPr="00164981" w:rsidDel="00612971">
          <w:delText>Pobošljanje se fokusira na dva koraka u odnosu na originalni algoritam. Ti koraci su sledeći:</w:delText>
        </w:r>
      </w:del>
    </w:p>
    <w:p w14:paraId="6FCDB3FB" w14:textId="6215A0AE" w:rsidR="00D2652D" w:rsidDel="00612971" w:rsidRDefault="00D2652D">
      <w:pPr>
        <w:spacing w:after="120" w:afterAutospacing="0"/>
        <w:ind w:firstLine="567"/>
        <w:rPr>
          <w:del w:id="2429" w:author="leksandar komazec" w:date="2022-08-30T23:56:00Z"/>
        </w:rPr>
      </w:pPr>
      <w:del w:id="2430" w:author="leksandar komazec" w:date="2022-08-30T23:56:00Z">
        <w:r w:rsidDel="00612971">
          <w:delText>Nakon što usidreni čvor odredi vrednost jednog skoka(eng. hop-size), prosleđuje tu vrednost mreži sa korekcijom. Format paketa koji se šalje je {Id</w:delText>
        </w:r>
        <w:r w:rsidDel="00612971">
          <w:rPr>
            <w:rFonts w:ascii="MS Gothic" w:eastAsia="MS Gothic" w:hAnsi="MS Gothic" w:cs="MS Gothic" w:hint="eastAsia"/>
          </w:rPr>
          <w:delText>，</w:delText>
        </w:r>
        <w:r w:rsidRPr="004C70EA" w:rsidDel="00612971">
          <w:rPr>
            <w:i/>
          </w:rPr>
          <w:delText>Hop-Size</w:delText>
        </w:r>
        <w:r w:rsidRPr="004C70EA" w:rsidDel="00612971">
          <w:rPr>
            <w:i/>
            <w:vertAlign w:val="subscript"/>
          </w:rPr>
          <w:delText>i</w:delText>
        </w:r>
        <w:r w:rsidDel="00612971">
          <w:delText xml:space="preserve">}, gde je Id oznaka sidra, i </w:delText>
        </w:r>
        <w:r w:rsidRPr="004C70EA" w:rsidDel="00612971">
          <w:rPr>
            <w:i/>
          </w:rPr>
          <w:delText>Hop-Size</w:delText>
        </w:r>
        <w:r w:rsidRPr="004C70EA" w:rsidDel="00612971">
          <w:rPr>
            <w:i/>
            <w:vertAlign w:val="subscript"/>
          </w:rPr>
          <w:delText>i</w:delText>
        </w:r>
        <w:r w:rsidDel="00612971">
          <w:delText xml:space="preserve"> predstavlja srednju vrednost jednog skoka. Svako sidro poseduje svoju procenjenu vrednost </w:delText>
        </w:r>
        <w:r w:rsidRPr="004C70EA" w:rsidDel="00612971">
          <w:rPr>
            <w:i/>
          </w:rPr>
          <w:delText>Hop-Size</w:delText>
        </w:r>
        <w:r w:rsidRPr="004C70EA" w:rsidDel="00612971">
          <w:rPr>
            <w:i/>
            <w:vertAlign w:val="subscript"/>
          </w:rPr>
          <w:delText>i</w:delText>
        </w:r>
        <w:r w:rsidDel="00612971">
          <w:delText>.</w:delText>
        </w:r>
      </w:del>
    </w:p>
    <w:p w14:paraId="417E98EC" w14:textId="47BC4D0A" w:rsidR="00D2652D" w:rsidDel="00612971" w:rsidRDefault="00D2652D">
      <w:pPr>
        <w:spacing w:after="120" w:afterAutospacing="0"/>
        <w:ind w:firstLine="567"/>
        <w:rPr>
          <w:del w:id="2431" w:author="leksandar komazec" w:date="2022-08-30T23:56:00Z"/>
        </w:rPr>
      </w:pPr>
      <w:del w:id="2432" w:author="leksandar komazec" w:date="2022-08-30T23:56:00Z">
        <w:r w:rsidDel="00612971">
          <w:delText xml:space="preserve">Kada senzorski čvor primi paket, čuva ove informacije u tabeli i prosleđuje ih svojim susedima. Nakon prvog koraka, svi čvorovi imaju informaciju o </w:delText>
        </w:r>
        <w:r w:rsidDel="00612971">
          <w:rPr>
            <w:i/>
          </w:rPr>
          <w:delText>Hop</w:delText>
        </w:r>
        <w:r w:rsidRPr="004C70EA" w:rsidDel="00612971">
          <w:rPr>
            <w:i/>
          </w:rPr>
          <w:delText>Size</w:delText>
        </w:r>
        <w:r w:rsidRPr="004C70EA" w:rsidDel="00612971">
          <w:rPr>
            <w:i/>
            <w:vertAlign w:val="subscript"/>
          </w:rPr>
          <w:delText>i</w:delText>
        </w:r>
        <w:r w:rsidRPr="00A8367C" w:rsidDel="00612971">
          <w:rPr>
            <w:vertAlign w:val="subscript"/>
          </w:rPr>
          <w:delText xml:space="preserve"> </w:delText>
        </w:r>
        <w:r w:rsidDel="00612971">
          <w:delText xml:space="preserve">, koja se računa u prvom koraku DV-Hop-a. Novo u ovom algoritmu je da se kao konačna vrednost </w:delText>
        </w:r>
        <w:r w:rsidDel="00612971">
          <w:rPr>
            <w:i/>
          </w:rPr>
          <w:delText>Hop</w:delText>
        </w:r>
        <w:r w:rsidRPr="004C70EA" w:rsidDel="00612971">
          <w:rPr>
            <w:i/>
          </w:rPr>
          <w:delText>Size</w:delText>
        </w:r>
        <w:r w:rsidRPr="004C70EA" w:rsidDel="00612971">
          <w:rPr>
            <w:i/>
            <w:vertAlign w:val="subscript"/>
          </w:rPr>
          <w:delText>i</w:delText>
        </w:r>
        <w:r w:rsidDel="00612971">
          <w:delText xml:space="preserve"> računa kao srednja vrednost svih vrednosti skokova usidrenih čvorova, odnosno prema sledećoj formuli:</w:delText>
        </w:r>
      </w:del>
    </w:p>
    <w:p w14:paraId="30BD6F93" w14:textId="1DE45C24" w:rsidR="00B20A2C" w:rsidDel="00612971" w:rsidRDefault="00B20A2C">
      <w:pPr>
        <w:spacing w:after="0" w:afterAutospacing="0"/>
        <w:ind w:firstLine="567"/>
        <w:rPr>
          <w:del w:id="2433" w:author="leksandar komazec" w:date="2022-08-30T23:56:00Z"/>
        </w:rPr>
      </w:pPr>
    </w:p>
    <w:p w14:paraId="6E6E2C12" w14:textId="192CFAE8" w:rsidR="000449F1" w:rsidDel="00612971" w:rsidRDefault="000449F1">
      <w:pPr>
        <w:ind w:firstLine="180"/>
        <w:jc w:val="right"/>
        <w:rPr>
          <w:del w:id="2434" w:author="leksandar komazec" w:date="2022-08-30T23:56:00Z"/>
        </w:rPr>
      </w:pPr>
      <w:del w:id="2435" w:author="leksandar komazec" w:date="2022-08-30T23:56:00Z">
        <w:r w:rsidDel="00612971">
          <w:tab/>
          <w:delText>HopSize</w:delText>
        </w:r>
        <w:r w:rsidRPr="006D1EA2" w:rsidDel="00612971">
          <w:rPr>
            <w:vertAlign w:val="subscript"/>
          </w:rPr>
          <w:delText>ave</w:delText>
        </w:r>
        <w:r w:rsidDel="00612971">
          <w:delText xml:space="preserve"> = </w:delText>
        </w:r>
      </w:del>
      <m:oMath>
        <m:f>
          <m:fPr>
            <m:ctrlPr>
              <w:del w:id="2436" w:author="leksandar komazec" w:date="2022-08-30T23:56:00Z">
                <w:rPr>
                  <w:rFonts w:ascii="Cambria Math" w:hAnsi="Cambria Math"/>
                  <w:i/>
                  <w:sz w:val="28"/>
                </w:rPr>
              </w:del>
            </m:ctrlPr>
          </m:fPr>
          <m:num>
            <m:nary>
              <m:naryPr>
                <m:chr m:val="∑"/>
                <m:limLoc m:val="undOvr"/>
                <m:subHide m:val="1"/>
                <m:supHide m:val="1"/>
                <m:ctrlPr>
                  <w:del w:id="2437" w:author="leksandar komazec" w:date="2022-08-30T23:56:00Z">
                    <w:rPr>
                      <w:rFonts w:ascii="Cambria Math" w:hAnsi="Cambria Math"/>
                      <w:i/>
                      <w:sz w:val="28"/>
                    </w:rPr>
                  </w:del>
                </m:ctrlPr>
              </m:naryPr>
              <m:sub/>
              <m:sup/>
              <m:e>
                <m:sSub>
                  <m:sSubPr>
                    <m:ctrlPr>
                      <w:del w:id="2438" w:author="leksandar komazec" w:date="2022-08-30T23:56:00Z">
                        <w:rPr>
                          <w:rFonts w:ascii="Cambria Math" w:hAnsi="Cambria Math"/>
                          <w:i/>
                          <w:sz w:val="28"/>
                        </w:rPr>
                      </w:del>
                    </m:ctrlPr>
                  </m:sSubPr>
                  <m:e>
                    <m:r>
                      <w:del w:id="2439" w:author="leksandar komazec" w:date="2022-08-30T23:56:00Z">
                        <m:rPr>
                          <m:sty m:val="p"/>
                        </m:rPr>
                        <w:rPr>
                          <w:rFonts w:ascii="Cambria Math"/>
                          <w:sz w:val="28"/>
                        </w:rPr>
                        <m:t>HopSize</m:t>
                      </w:del>
                    </m:r>
                  </m:e>
                  <m:sub>
                    <m:r>
                      <w:del w:id="2440" w:author="leksandar komazec" w:date="2022-08-30T23:56:00Z">
                        <w:rPr>
                          <w:rFonts w:ascii="Cambria Math" w:hAnsi="Cambria Math"/>
                          <w:sz w:val="28"/>
                        </w:rPr>
                        <m:t>i</m:t>
                      </w:del>
                    </m:r>
                  </m:sub>
                </m:sSub>
              </m:e>
            </m:nary>
          </m:num>
          <m:den>
            <m:r>
              <w:del w:id="2441" w:author="leksandar komazec" w:date="2022-08-30T23:56:00Z">
                <m:rPr>
                  <m:sty m:val="p"/>
                </m:rPr>
                <w:rPr>
                  <w:rFonts w:ascii="Cambria Math"/>
                  <w:sz w:val="28"/>
                </w:rPr>
                <m:t>n</m:t>
              </w:del>
            </m:r>
          </m:den>
        </m:f>
      </m:oMath>
      <w:del w:id="2442" w:author="leksandar komazec" w:date="2022-08-30T23:56:00Z">
        <w:r w:rsidDel="00612971">
          <w:tab/>
        </w:r>
        <w:r w:rsidDel="00612971">
          <w:tab/>
        </w:r>
        <w:r w:rsidR="00132106" w:rsidDel="00612971">
          <w:tab/>
        </w:r>
        <w:r w:rsidDel="00612971">
          <w:tab/>
        </w:r>
        <w:r w:rsidDel="00612971">
          <w:tab/>
          <w:delText>(2</w:delText>
        </w:r>
        <w:r w:rsidR="00316646" w:rsidDel="00612971">
          <w:delText>8</w:delText>
        </w:r>
        <w:r w:rsidDel="00612971">
          <w:delText>)</w:delText>
        </w:r>
      </w:del>
    </w:p>
    <w:p w14:paraId="139DAE4B" w14:textId="7EAF0E8F" w:rsidR="000449F1" w:rsidDel="00612971" w:rsidRDefault="004C70EA">
      <w:pPr>
        <w:spacing w:after="120" w:afterAutospacing="0"/>
        <w:ind w:firstLine="57"/>
        <w:rPr>
          <w:del w:id="2443" w:author="leksandar komazec" w:date="2022-08-30T23:56:00Z"/>
        </w:rPr>
      </w:pPr>
      <w:del w:id="2444" w:author="leksandar komazec" w:date="2022-08-30T23:56:00Z">
        <w:r w:rsidDel="00612971">
          <w:tab/>
          <w:delText>U formuli</w:delText>
        </w:r>
        <w:r w:rsidR="000449F1" w:rsidDel="00612971">
          <w:delText xml:space="preserve"> (</w:delText>
        </w:r>
        <w:r w:rsidDel="00612971">
          <w:delText>28</w:delText>
        </w:r>
        <w:r w:rsidR="000449F1" w:rsidDel="00612971">
          <w:delText xml:space="preserve">) n predstavlja </w:delText>
        </w:r>
        <w:r w:rsidDel="00612971">
          <w:delText xml:space="preserve">broj usidrenih </w:delText>
        </w:r>
        <w:r w:rsidR="009F0F5F" w:rsidDel="00612971">
          <w:delText>čvorova</w:delText>
        </w:r>
        <w:r w:rsidDel="00612971">
          <w:delText>. Na kraju</w:delText>
        </w:r>
        <w:r w:rsidR="000449F1" w:rsidDel="00612971">
          <w:delText xml:space="preserve"> ovog koraka, nepoznati čvorovi računaju rastojanje prema usidrenim čvorovima kao:</w:delText>
        </w:r>
      </w:del>
    </w:p>
    <w:p w14:paraId="2334418C" w14:textId="2A555A2C" w:rsidR="000449F1" w:rsidRPr="00D96DD3" w:rsidDel="00612971" w:rsidRDefault="000449F1">
      <w:pPr>
        <w:ind w:firstLine="180"/>
        <w:jc w:val="right"/>
        <w:rPr>
          <w:del w:id="2445" w:author="leksandar komazec" w:date="2022-08-30T23:56:00Z"/>
        </w:rPr>
      </w:pPr>
      <w:del w:id="2446" w:author="leksandar komazec" w:date="2022-08-30T23:56:00Z">
        <w:r w:rsidDel="00612971">
          <w:tab/>
          <w:delText>d</w:delText>
        </w:r>
        <w:r w:rsidRPr="006D1EA2" w:rsidDel="00612971">
          <w:rPr>
            <w:vertAlign w:val="subscript"/>
          </w:rPr>
          <w:delText>i</w:delText>
        </w:r>
        <w:r w:rsidDel="00612971">
          <w:delText xml:space="preserve"> = hops </w:delText>
        </w:r>
      </w:del>
      <m:oMath>
        <m:r>
          <w:del w:id="2447" w:author="leksandar komazec" w:date="2022-08-30T23:56:00Z">
            <w:rPr>
              <w:rFonts w:ascii="Cambria Math" w:hAnsi="Cambria Math"/>
            </w:rPr>
            <m:t>×</m:t>
          </w:del>
        </m:r>
      </m:oMath>
      <w:del w:id="2448" w:author="leksandar komazec" w:date="2022-08-30T23:56:00Z">
        <w:r w:rsidDel="00612971">
          <w:delText xml:space="preserve"> HopSize</w:delText>
        </w:r>
        <w:r w:rsidRPr="006D1EA2" w:rsidDel="00612971">
          <w:rPr>
            <w:vertAlign w:val="subscript"/>
          </w:rPr>
          <w:delText>ave</w:delText>
        </w:r>
        <w:r w:rsidDel="00612971">
          <w:rPr>
            <w:vertAlign w:val="subscript"/>
          </w:rPr>
          <w:tab/>
        </w:r>
        <w:r w:rsidDel="00612971">
          <w:rPr>
            <w:vertAlign w:val="subscript"/>
          </w:rPr>
          <w:tab/>
        </w:r>
        <w:r w:rsidR="00132106" w:rsidDel="00612971">
          <w:rPr>
            <w:vertAlign w:val="subscript"/>
          </w:rPr>
          <w:tab/>
        </w:r>
        <w:r w:rsidDel="00612971">
          <w:rPr>
            <w:vertAlign w:val="subscript"/>
          </w:rPr>
          <w:tab/>
        </w:r>
        <w:r w:rsidDel="00612971">
          <w:rPr>
            <w:vertAlign w:val="subscript"/>
          </w:rPr>
          <w:tab/>
        </w:r>
        <w:r w:rsidDel="00612971">
          <w:delText>(2</w:delText>
        </w:r>
        <w:r w:rsidR="00316646" w:rsidDel="00612971">
          <w:delText>9</w:delText>
        </w:r>
        <w:r w:rsidDel="00612971">
          <w:delText>)</w:delText>
        </w:r>
      </w:del>
    </w:p>
    <w:p w14:paraId="26C36A95" w14:textId="26FCAF35" w:rsidR="000449F1" w:rsidDel="00612971" w:rsidRDefault="000449F1">
      <w:pPr>
        <w:spacing w:after="120" w:afterAutospacing="0"/>
        <w:ind w:firstLine="567"/>
        <w:rPr>
          <w:del w:id="2449" w:author="leksandar komazec" w:date="2022-08-30T23:56:00Z"/>
        </w:rPr>
      </w:pPr>
      <w:del w:id="2450" w:author="leksandar komazec" w:date="2022-08-30T23:56:00Z">
        <w:r w:rsidDel="00612971">
          <w:tab/>
          <w:delText>U zadnjem koraku umesto lateracije korišćen je 2-D Hiperbolični algoritam za procenu lokacije. Neka su (x, y) koordinate nepoznatog čvora, a (X</w:delText>
        </w:r>
        <w:r w:rsidRPr="004C70EA" w:rsidDel="00612971">
          <w:rPr>
            <w:vertAlign w:val="subscript"/>
          </w:rPr>
          <w:delText>i</w:delText>
        </w:r>
        <w:r w:rsidDel="00612971">
          <w:delText>, Y</w:delText>
        </w:r>
        <w:r w:rsidRPr="004C70EA" w:rsidDel="00612971">
          <w:rPr>
            <w:vertAlign w:val="subscript"/>
          </w:rPr>
          <w:delText>i</w:delText>
        </w:r>
        <w:r w:rsidDel="00612971">
          <w:delText>) koordinate usidrenih čvorova kojih ima i</w:delText>
        </w:r>
        <w:r w:rsidR="00131E13" w:rsidDel="00612971">
          <w:delText>:</w:delText>
        </w:r>
        <w:r w:rsidDel="00612971">
          <w:delText xml:space="preserve"> 1…M. Rastojanje između usidrenih čvorova i nepoznatih se računa kao:</w:delText>
        </w:r>
      </w:del>
    </w:p>
    <w:p w14:paraId="31DC9DFD" w14:textId="6D3C242F" w:rsidR="000449F1" w:rsidDel="00612971" w:rsidRDefault="000449F1">
      <w:pPr>
        <w:ind w:firstLine="180"/>
        <w:jc w:val="right"/>
        <w:rPr>
          <w:del w:id="2451" w:author="leksandar komazec" w:date="2022-08-30T23:56:00Z"/>
        </w:rPr>
      </w:pPr>
      <w:del w:id="2452" w:author="leksandar komazec" w:date="2022-08-30T23:56:00Z">
        <w:r w:rsidDel="00612971">
          <w:tab/>
          <w:delText>d</w:delText>
        </w:r>
        <w:r w:rsidRPr="006D1EA2" w:rsidDel="00612971">
          <w:rPr>
            <w:vertAlign w:val="subscript"/>
          </w:rPr>
          <w:delText>i</w:delText>
        </w:r>
        <w:r w:rsidDel="00612971">
          <w:delText>=</w:delText>
        </w:r>
        <w:r w:rsidR="004C70EA" w:rsidRPr="004C70EA" w:rsidDel="00612971">
          <w:rPr>
            <w:position w:val="-6"/>
          </w:rPr>
          <w:object w:dxaOrig="2220" w:dyaOrig="440" w14:anchorId="1F68893C">
            <v:shape id="_x0000_i1026" type="#_x0000_t75" style="width:111pt;height:21.75pt" o:ole="">
              <v:imagedata r:id="rId35" o:title=""/>
            </v:shape>
            <o:OLEObject Type="Embed" ProgID="Equation.3" ShapeID="_x0000_i1026" DrawAspect="Content" ObjectID="_1723754384" r:id="rId36"/>
          </w:object>
        </w:r>
        <w:r w:rsidDel="00612971">
          <w:rPr>
            <w:position w:val="-10"/>
          </w:rPr>
          <w:tab/>
        </w:r>
        <w:r w:rsidDel="00612971">
          <w:rPr>
            <w:position w:val="-10"/>
          </w:rPr>
          <w:tab/>
        </w:r>
        <w:r w:rsidR="00132106" w:rsidDel="00612971">
          <w:rPr>
            <w:position w:val="-10"/>
          </w:rPr>
          <w:tab/>
        </w:r>
        <w:r w:rsidDel="00612971">
          <w:rPr>
            <w:position w:val="-10"/>
          </w:rPr>
          <w:tab/>
        </w:r>
        <w:r w:rsidDel="00612971">
          <w:rPr>
            <w:position w:val="-10"/>
          </w:rPr>
          <w:tab/>
          <w:delText>(</w:delText>
        </w:r>
        <w:r w:rsidR="00316646" w:rsidDel="00612971">
          <w:rPr>
            <w:position w:val="-10"/>
          </w:rPr>
          <w:delText>30</w:delText>
        </w:r>
        <w:r w:rsidDel="00612971">
          <w:rPr>
            <w:position w:val="-10"/>
          </w:rPr>
          <w:delText>)</w:delText>
        </w:r>
      </w:del>
    </w:p>
    <w:p w14:paraId="77A5ADCD" w14:textId="71327F85" w:rsidR="000449F1" w:rsidDel="00612971" w:rsidRDefault="000449F1">
      <w:pPr>
        <w:ind w:firstLine="180"/>
        <w:jc w:val="left"/>
        <w:rPr>
          <w:del w:id="2453" w:author="leksandar komazec" w:date="2022-08-30T23:56:00Z"/>
        </w:rPr>
      </w:pPr>
      <w:del w:id="2454" w:author="leksandar komazec" w:date="2022-08-30T23:56:00Z">
        <w:r w:rsidDel="00612971">
          <w:tab/>
          <w:delText>Na osnovu prethodne jednačine sledeće možemo napisati:</w:delText>
        </w:r>
      </w:del>
    </w:p>
    <w:p w14:paraId="2A0988D6" w14:textId="5185046A" w:rsidR="000449F1" w:rsidDel="00612971" w:rsidRDefault="00000000">
      <w:pPr>
        <w:ind w:firstLine="187"/>
        <w:contextualSpacing/>
        <w:jc w:val="right"/>
        <w:rPr>
          <w:del w:id="2455" w:author="leksandar komazec" w:date="2022-08-30T23:56:00Z"/>
        </w:rPr>
      </w:pPr>
      <m:oMath>
        <m:sSubSup>
          <m:sSubSupPr>
            <m:ctrlPr>
              <w:del w:id="2456" w:author="leksandar komazec" w:date="2022-08-30T23:56:00Z">
                <w:rPr>
                  <w:rFonts w:ascii="Cambria Math" w:hAnsi="Cambria Math"/>
                </w:rPr>
              </w:del>
            </m:ctrlPr>
          </m:sSubSupPr>
          <m:e>
            <m:r>
              <w:del w:id="2457" w:author="leksandar komazec" w:date="2022-08-30T23:56:00Z">
                <m:rPr>
                  <m:sty m:val="p"/>
                </m:rPr>
                <w:rPr>
                  <w:rFonts w:ascii="Cambria Math" w:hAnsi="Cambria Math"/>
                </w:rPr>
                <m:t>X</m:t>
              </w:del>
            </m:r>
          </m:e>
          <m:sub>
            <m:r>
              <w:del w:id="2458" w:author="leksandar komazec" w:date="2022-08-30T23:56:00Z">
                <m:rPr>
                  <m:sty m:val="p"/>
                </m:rPr>
                <w:rPr>
                  <w:rFonts w:ascii="Cambria Math" w:hAnsi="Cambria Math"/>
                </w:rPr>
                <m:t>i</m:t>
              </w:del>
            </m:r>
          </m:sub>
          <m:sup>
            <m:r>
              <w:del w:id="2459" w:author="leksandar komazec" w:date="2022-08-30T23:56:00Z">
                <m:rPr>
                  <m:sty m:val="p"/>
                </m:rPr>
                <w:rPr>
                  <w:rFonts w:ascii="Cambria Math" w:hAnsi="Cambria Math"/>
                </w:rPr>
                <m:t>2</m:t>
              </w:del>
            </m:r>
          </m:sup>
        </m:sSubSup>
        <m:r>
          <w:del w:id="2460" w:author="leksandar komazec" w:date="2022-08-30T23:56:00Z">
            <m:rPr>
              <m:sty m:val="p"/>
            </m:rPr>
            <w:rPr>
              <w:rFonts w:ascii="Cambria Math" w:hAnsi="Cambria Math"/>
            </w:rPr>
            <m:t>+</m:t>
          </w:del>
        </m:r>
        <m:sSubSup>
          <m:sSubSupPr>
            <m:ctrlPr>
              <w:del w:id="2461" w:author="leksandar komazec" w:date="2022-08-30T23:56:00Z">
                <w:rPr>
                  <w:rFonts w:ascii="Cambria Math" w:hAnsi="Cambria Math"/>
                </w:rPr>
              </w:del>
            </m:ctrlPr>
          </m:sSubSupPr>
          <m:e>
            <m:r>
              <w:del w:id="2462" w:author="leksandar komazec" w:date="2022-08-30T23:56:00Z">
                <m:rPr>
                  <m:sty m:val="p"/>
                </m:rPr>
                <w:rPr>
                  <w:rFonts w:ascii="Cambria Math" w:hAnsi="Cambria Math"/>
                </w:rPr>
                <m:t>Y</m:t>
              </w:del>
            </m:r>
          </m:e>
          <m:sub>
            <m:r>
              <w:del w:id="2463" w:author="leksandar komazec" w:date="2022-08-30T23:56:00Z">
                <m:rPr>
                  <m:sty m:val="p"/>
                </m:rPr>
                <w:rPr>
                  <w:rFonts w:ascii="Cambria Math" w:hAnsi="Cambria Math"/>
                </w:rPr>
                <m:t>i</m:t>
              </w:del>
            </m:r>
          </m:sub>
          <m:sup>
            <m:r>
              <w:del w:id="2464" w:author="leksandar komazec" w:date="2022-08-30T23:56:00Z">
                <m:rPr>
                  <m:sty m:val="p"/>
                </m:rPr>
                <w:rPr>
                  <w:rFonts w:ascii="Cambria Math" w:hAnsi="Cambria Math"/>
                </w:rPr>
                <m:t>2</m:t>
              </w:del>
            </m:r>
          </m:sup>
        </m:sSubSup>
        <m:r>
          <w:del w:id="2465" w:author="leksandar komazec" w:date="2022-08-30T23:56:00Z">
            <m:rPr>
              <m:sty m:val="p"/>
            </m:rPr>
            <w:rPr>
              <w:rFonts w:ascii="Cambria Math" w:hAnsi="Cambria Math"/>
            </w:rPr>
            <m:t>-2</m:t>
          </w:del>
        </m:r>
        <m:sSub>
          <m:sSubPr>
            <m:ctrlPr>
              <w:del w:id="2466" w:author="leksandar komazec" w:date="2022-08-30T23:56:00Z">
                <w:rPr>
                  <w:rFonts w:ascii="Cambria Math" w:hAnsi="Cambria Math"/>
                </w:rPr>
              </w:del>
            </m:ctrlPr>
          </m:sSubPr>
          <m:e>
            <m:r>
              <w:del w:id="2467" w:author="leksandar komazec" w:date="2022-08-30T23:56:00Z">
                <m:rPr>
                  <m:sty m:val="p"/>
                </m:rPr>
                <w:rPr>
                  <w:rFonts w:ascii="Cambria Math" w:hAnsi="Cambria Math"/>
                </w:rPr>
                <m:t>X</m:t>
              </w:del>
            </m:r>
          </m:e>
          <m:sub>
            <m:r>
              <w:del w:id="2468" w:author="leksandar komazec" w:date="2022-08-30T23:56:00Z">
                <m:rPr>
                  <m:sty m:val="p"/>
                </m:rPr>
                <w:rPr>
                  <w:rFonts w:ascii="Cambria Math" w:hAnsi="Cambria Math"/>
                </w:rPr>
                <m:t>i</m:t>
              </w:del>
            </m:r>
          </m:sub>
        </m:sSub>
        <m:r>
          <w:del w:id="2469" w:author="leksandar komazec" w:date="2022-08-30T23:56:00Z">
            <m:rPr>
              <m:sty m:val="p"/>
            </m:rPr>
            <w:rPr>
              <w:rFonts w:ascii="Cambria Math" w:hAnsi="Cambria Math"/>
            </w:rPr>
            <m:t>x-2</m:t>
          </w:del>
        </m:r>
        <m:sSub>
          <m:sSubPr>
            <m:ctrlPr>
              <w:del w:id="2470" w:author="leksandar komazec" w:date="2022-08-30T23:56:00Z">
                <w:rPr>
                  <w:rFonts w:ascii="Cambria Math" w:hAnsi="Cambria Math"/>
                </w:rPr>
              </w:del>
            </m:ctrlPr>
          </m:sSubPr>
          <m:e>
            <m:r>
              <w:del w:id="2471" w:author="leksandar komazec" w:date="2022-08-30T23:56:00Z">
                <m:rPr>
                  <m:sty m:val="p"/>
                </m:rPr>
                <w:rPr>
                  <w:rFonts w:ascii="Cambria Math" w:hAnsi="Cambria Math"/>
                </w:rPr>
                <m:t>Y</m:t>
              </w:del>
            </m:r>
          </m:e>
          <m:sub>
            <m:r>
              <w:del w:id="2472" w:author="leksandar komazec" w:date="2022-08-30T23:56:00Z">
                <m:rPr>
                  <m:sty m:val="p"/>
                </m:rPr>
                <w:rPr>
                  <w:rFonts w:ascii="Cambria Math" w:hAnsi="Cambria Math"/>
                </w:rPr>
                <m:t>i</m:t>
              </w:del>
            </m:r>
          </m:sub>
        </m:sSub>
        <m:r>
          <w:del w:id="2473" w:author="leksandar komazec" w:date="2022-08-30T23:56:00Z">
            <m:rPr>
              <m:sty m:val="p"/>
            </m:rPr>
            <w:rPr>
              <w:rFonts w:ascii="Cambria Math" w:hAnsi="Cambria Math"/>
            </w:rPr>
            <m:t>y+</m:t>
          </w:del>
        </m:r>
        <m:sSup>
          <m:sSupPr>
            <m:ctrlPr>
              <w:del w:id="2474" w:author="leksandar komazec" w:date="2022-08-30T23:56:00Z">
                <w:rPr>
                  <w:rFonts w:ascii="Cambria Math" w:hAnsi="Cambria Math"/>
                </w:rPr>
              </w:del>
            </m:ctrlPr>
          </m:sSupPr>
          <m:e>
            <m:r>
              <w:del w:id="2475" w:author="leksandar komazec" w:date="2022-08-30T23:56:00Z">
                <m:rPr>
                  <m:sty m:val="p"/>
                </m:rPr>
                <w:rPr>
                  <w:rFonts w:ascii="Cambria Math" w:hAnsi="Cambria Math"/>
                </w:rPr>
                <m:t>x</m:t>
              </w:del>
            </m:r>
          </m:e>
          <m:sup>
            <m:r>
              <w:del w:id="2476" w:author="leksandar komazec" w:date="2022-08-30T23:56:00Z">
                <m:rPr>
                  <m:sty m:val="p"/>
                </m:rPr>
                <w:rPr>
                  <w:rFonts w:ascii="Cambria Math" w:hAnsi="Cambria Math"/>
                </w:rPr>
                <m:t>2</m:t>
              </w:del>
            </m:r>
          </m:sup>
        </m:sSup>
        <m:r>
          <w:del w:id="2477" w:author="leksandar komazec" w:date="2022-08-30T23:56:00Z">
            <m:rPr>
              <m:sty m:val="p"/>
            </m:rPr>
            <w:rPr>
              <w:rFonts w:ascii="Cambria Math" w:hAnsi="Cambria Math"/>
            </w:rPr>
            <m:t>+</m:t>
          </w:del>
        </m:r>
        <m:sSup>
          <m:sSupPr>
            <m:ctrlPr>
              <w:del w:id="2478" w:author="leksandar komazec" w:date="2022-08-30T23:56:00Z">
                <w:rPr>
                  <w:rFonts w:ascii="Cambria Math" w:hAnsi="Cambria Math"/>
                </w:rPr>
              </w:del>
            </m:ctrlPr>
          </m:sSupPr>
          <m:e>
            <m:r>
              <w:del w:id="2479" w:author="leksandar komazec" w:date="2022-08-30T23:56:00Z">
                <m:rPr>
                  <m:sty m:val="p"/>
                </m:rPr>
                <w:rPr>
                  <w:rFonts w:ascii="Cambria Math" w:hAnsi="Cambria Math"/>
                </w:rPr>
                <m:t>y</m:t>
              </w:del>
            </m:r>
          </m:e>
          <m:sup>
            <m:r>
              <w:del w:id="2480" w:author="leksandar komazec" w:date="2022-08-30T23:56:00Z">
                <m:rPr>
                  <m:sty m:val="p"/>
                </m:rPr>
                <w:rPr>
                  <w:rFonts w:ascii="Cambria Math" w:hAnsi="Cambria Math"/>
                </w:rPr>
                <m:t>2</m:t>
              </w:del>
            </m:r>
          </m:sup>
        </m:sSup>
        <m:r>
          <w:del w:id="2481" w:author="leksandar komazec" w:date="2022-08-30T23:56:00Z">
            <m:rPr>
              <m:sty m:val="p"/>
            </m:rPr>
            <w:rPr>
              <w:rFonts w:ascii="Cambria Math" w:hAnsi="Cambria Math"/>
            </w:rPr>
            <m:t xml:space="preserve"> = </m:t>
          </w:del>
        </m:r>
        <m:sSubSup>
          <m:sSubSupPr>
            <m:ctrlPr>
              <w:del w:id="2482" w:author="leksandar komazec" w:date="2022-08-30T23:56:00Z">
                <w:rPr>
                  <w:rFonts w:ascii="Cambria Math" w:hAnsi="Cambria Math"/>
                </w:rPr>
              </w:del>
            </m:ctrlPr>
          </m:sSubSupPr>
          <m:e>
            <m:r>
              <w:del w:id="2483" w:author="leksandar komazec" w:date="2022-08-30T23:56:00Z">
                <m:rPr>
                  <m:sty m:val="p"/>
                </m:rPr>
                <w:rPr>
                  <w:rFonts w:ascii="Cambria Math" w:hAnsi="Cambria Math"/>
                </w:rPr>
                <m:t>d</m:t>
              </w:del>
            </m:r>
          </m:e>
          <m:sub>
            <m:r>
              <w:del w:id="2484" w:author="leksandar komazec" w:date="2022-08-30T23:56:00Z">
                <m:rPr>
                  <m:sty m:val="p"/>
                </m:rPr>
                <w:rPr>
                  <w:rFonts w:ascii="Cambria Math" w:hAnsi="Cambria Math"/>
                </w:rPr>
                <m:t>i</m:t>
              </w:del>
            </m:r>
          </m:sub>
          <m:sup>
            <m:r>
              <w:del w:id="2485" w:author="leksandar komazec" w:date="2022-08-30T23:56:00Z">
                <m:rPr>
                  <m:sty m:val="p"/>
                </m:rPr>
                <w:rPr>
                  <w:rFonts w:ascii="Cambria Math" w:hAnsi="Cambria Math"/>
                </w:rPr>
                <m:t>2</m:t>
              </w:del>
            </m:r>
          </m:sup>
        </m:sSubSup>
      </m:oMath>
      <w:del w:id="2486" w:author="leksandar komazec" w:date="2022-08-30T23:56:00Z">
        <w:r w:rsidR="000449F1" w:rsidDel="00612971">
          <w:rPr>
            <w:i/>
          </w:rPr>
          <w:delText xml:space="preserve"> </w:delText>
        </w:r>
        <w:r w:rsidR="000449F1" w:rsidDel="00612971">
          <w:delText xml:space="preserve">      =&gt;    </w:delText>
        </w:r>
      </w:del>
      <m:oMath>
        <m:sSubSup>
          <m:sSubSupPr>
            <m:ctrlPr>
              <w:del w:id="2487" w:author="leksandar komazec" w:date="2022-08-30T23:56:00Z">
                <w:rPr>
                  <w:rFonts w:ascii="Cambria Math" w:hAnsi="Cambria Math"/>
                </w:rPr>
              </w:del>
            </m:ctrlPr>
          </m:sSubSupPr>
          <m:e>
            <m:r>
              <w:del w:id="2488" w:author="leksandar komazec" w:date="2022-08-30T23:56:00Z">
                <m:rPr>
                  <m:sty m:val="p"/>
                </m:rPr>
                <w:rPr>
                  <w:rFonts w:ascii="Cambria Math" w:hAnsi="Cambria Math"/>
                </w:rPr>
                <m:t>d</m:t>
              </w:del>
            </m:r>
          </m:e>
          <m:sub>
            <m:r>
              <w:del w:id="2489" w:author="leksandar komazec" w:date="2022-08-30T23:56:00Z">
                <m:rPr>
                  <m:sty m:val="p"/>
                </m:rPr>
                <w:rPr>
                  <w:rFonts w:ascii="Cambria Math" w:hAnsi="Cambria Math"/>
                </w:rPr>
                <m:t>i</m:t>
              </w:del>
            </m:r>
          </m:sub>
          <m:sup>
            <m:r>
              <w:del w:id="2490" w:author="leksandar komazec" w:date="2022-08-30T23:56:00Z">
                <m:rPr>
                  <m:sty m:val="p"/>
                </m:rPr>
                <w:rPr>
                  <w:rFonts w:ascii="Cambria Math" w:hAnsi="Cambria Math"/>
                </w:rPr>
                <m:t>2</m:t>
              </w:del>
            </m:r>
          </m:sup>
        </m:sSubSup>
      </m:oMath>
      <w:del w:id="2491" w:author="leksandar komazec" w:date="2022-08-30T23:56:00Z">
        <w:r w:rsidR="000449F1" w:rsidRPr="00981C69" w:rsidDel="00612971">
          <w:delText>- E</w:delText>
        </w:r>
        <w:r w:rsidR="000449F1" w:rsidRPr="00981C69" w:rsidDel="00612971">
          <w:rPr>
            <w:vertAlign w:val="subscript"/>
          </w:rPr>
          <w:delText>i</w:delText>
        </w:r>
        <w:r w:rsidR="000449F1" w:rsidRPr="00981C69" w:rsidDel="00612971">
          <w:delText xml:space="preserve"> = </w:delText>
        </w:r>
      </w:del>
      <m:oMath>
        <m:r>
          <w:del w:id="2492" w:author="leksandar komazec" w:date="2022-08-30T23:56:00Z">
            <m:rPr>
              <m:sty m:val="p"/>
            </m:rPr>
            <w:rPr>
              <w:rFonts w:ascii="Cambria Math" w:hAnsi="Cambria Math"/>
            </w:rPr>
            <m:t>-2</m:t>
          </w:del>
        </m:r>
        <m:sSub>
          <m:sSubPr>
            <m:ctrlPr>
              <w:del w:id="2493" w:author="leksandar komazec" w:date="2022-08-30T23:56:00Z">
                <w:rPr>
                  <w:rFonts w:ascii="Cambria Math" w:hAnsi="Cambria Math"/>
                </w:rPr>
              </w:del>
            </m:ctrlPr>
          </m:sSubPr>
          <m:e>
            <m:r>
              <w:del w:id="2494" w:author="leksandar komazec" w:date="2022-08-30T23:56:00Z">
                <m:rPr>
                  <m:sty m:val="p"/>
                </m:rPr>
                <w:rPr>
                  <w:rFonts w:ascii="Cambria Math" w:hAnsi="Cambria Math"/>
                </w:rPr>
                <m:t>X</m:t>
              </w:del>
            </m:r>
          </m:e>
          <m:sub>
            <m:r>
              <w:del w:id="2495" w:author="leksandar komazec" w:date="2022-08-30T23:56:00Z">
                <m:rPr>
                  <m:sty m:val="p"/>
                </m:rPr>
                <w:rPr>
                  <w:rFonts w:ascii="Cambria Math" w:hAnsi="Cambria Math"/>
                </w:rPr>
                <m:t>i</m:t>
              </w:del>
            </m:r>
          </m:sub>
        </m:sSub>
        <m:r>
          <w:del w:id="2496" w:author="leksandar komazec" w:date="2022-08-30T23:56:00Z">
            <m:rPr>
              <m:sty m:val="p"/>
            </m:rPr>
            <w:rPr>
              <w:rFonts w:ascii="Cambria Math" w:hAnsi="Cambria Math"/>
            </w:rPr>
            <m:t>x-2</m:t>
          </w:del>
        </m:r>
        <m:sSub>
          <m:sSubPr>
            <m:ctrlPr>
              <w:del w:id="2497" w:author="leksandar komazec" w:date="2022-08-30T23:56:00Z">
                <w:rPr>
                  <w:rFonts w:ascii="Cambria Math" w:hAnsi="Cambria Math"/>
                </w:rPr>
              </w:del>
            </m:ctrlPr>
          </m:sSubPr>
          <m:e>
            <m:r>
              <w:del w:id="2498" w:author="leksandar komazec" w:date="2022-08-30T23:56:00Z">
                <m:rPr>
                  <m:sty m:val="p"/>
                </m:rPr>
                <w:rPr>
                  <w:rFonts w:ascii="Cambria Math" w:hAnsi="Cambria Math"/>
                </w:rPr>
                <m:t>Y</m:t>
              </w:del>
            </m:r>
          </m:e>
          <m:sub>
            <m:r>
              <w:del w:id="2499" w:author="leksandar komazec" w:date="2022-08-30T23:56:00Z">
                <m:rPr>
                  <m:sty m:val="p"/>
                </m:rPr>
                <w:rPr>
                  <w:rFonts w:ascii="Cambria Math" w:hAnsi="Cambria Math"/>
                </w:rPr>
                <m:t>i</m:t>
              </w:del>
            </m:r>
          </m:sub>
        </m:sSub>
        <m:r>
          <w:del w:id="2500" w:author="leksandar komazec" w:date="2022-08-30T23:56:00Z">
            <m:rPr>
              <m:sty m:val="p"/>
            </m:rPr>
            <w:rPr>
              <w:rFonts w:ascii="Cambria Math" w:hAnsi="Cambria Math"/>
            </w:rPr>
            <m:t>y+K</m:t>
          </w:del>
        </m:r>
      </m:oMath>
      <w:del w:id="2501" w:author="leksandar komazec" w:date="2022-08-30T23:56:00Z">
        <w:r w:rsidR="00A32F6C" w:rsidDel="00612971">
          <w:tab/>
        </w:r>
        <w:r w:rsidR="000449F1" w:rsidDel="00612971">
          <w:tab/>
          <w:delText>(</w:delText>
        </w:r>
        <w:r w:rsidR="00316646" w:rsidDel="00612971">
          <w:delText>31</w:delText>
        </w:r>
        <w:r w:rsidR="000449F1" w:rsidDel="00612971">
          <w:delText>)</w:delText>
        </w:r>
      </w:del>
    </w:p>
    <w:p w14:paraId="4AD33ADB" w14:textId="770743D3" w:rsidR="000449F1" w:rsidRPr="005D60EB" w:rsidDel="00612971" w:rsidRDefault="000449F1">
      <w:pPr>
        <w:ind w:firstLine="187"/>
        <w:contextualSpacing/>
        <w:jc w:val="right"/>
        <w:rPr>
          <w:del w:id="2502" w:author="leksandar komazec" w:date="2022-08-30T23:56:00Z"/>
          <w:i/>
        </w:rPr>
      </w:pPr>
    </w:p>
    <w:p w14:paraId="2485B77B" w14:textId="49502772" w:rsidR="000449F1" w:rsidRPr="00981C69" w:rsidDel="00612971" w:rsidRDefault="000449F1">
      <w:pPr>
        <w:ind w:firstLine="180"/>
        <w:jc w:val="right"/>
        <w:rPr>
          <w:del w:id="2503" w:author="leksandar komazec" w:date="2022-08-30T23:56:00Z"/>
        </w:rPr>
      </w:pPr>
      <w:del w:id="2504" w:author="leksandar komazec" w:date="2022-08-30T23:56:00Z">
        <w:r w:rsidDel="00612971">
          <w:tab/>
        </w:r>
        <w:r w:rsidDel="00612971">
          <w:tab/>
        </w:r>
        <w:r w:rsidRPr="00981C69" w:rsidDel="00612971">
          <w:delText>E</w:delText>
        </w:r>
        <w:r w:rsidRPr="00981C69" w:rsidDel="00612971">
          <w:rPr>
            <w:vertAlign w:val="subscript"/>
          </w:rPr>
          <w:delText>i</w:delText>
        </w:r>
        <w:r w:rsidRPr="00981C69" w:rsidDel="00612971">
          <w:delText xml:space="preserve"> =  </w:delText>
        </w:r>
      </w:del>
      <m:oMath>
        <m:sSubSup>
          <m:sSubSupPr>
            <m:ctrlPr>
              <w:del w:id="2505" w:author="leksandar komazec" w:date="2022-08-30T23:56:00Z">
                <w:rPr>
                  <w:rFonts w:ascii="Cambria Math" w:hAnsi="Cambria Math"/>
                </w:rPr>
              </w:del>
            </m:ctrlPr>
          </m:sSubSupPr>
          <m:e>
            <m:r>
              <w:del w:id="2506" w:author="leksandar komazec" w:date="2022-08-30T23:56:00Z">
                <m:rPr>
                  <m:sty m:val="p"/>
                </m:rPr>
                <w:rPr>
                  <w:rFonts w:ascii="Cambria Math" w:hAnsi="Cambria Math"/>
                </w:rPr>
                <m:t>X</m:t>
              </w:del>
            </m:r>
          </m:e>
          <m:sub>
            <m:r>
              <w:del w:id="2507" w:author="leksandar komazec" w:date="2022-08-30T23:56:00Z">
                <m:rPr>
                  <m:sty m:val="p"/>
                </m:rPr>
                <w:rPr>
                  <w:rFonts w:ascii="Cambria Math" w:hAnsi="Cambria Math"/>
                </w:rPr>
                <m:t>i</m:t>
              </w:del>
            </m:r>
          </m:sub>
          <m:sup>
            <m:r>
              <w:del w:id="2508" w:author="leksandar komazec" w:date="2022-08-30T23:56:00Z">
                <m:rPr>
                  <m:sty m:val="p"/>
                </m:rPr>
                <w:rPr>
                  <w:rFonts w:ascii="Cambria Math" w:hAnsi="Cambria Math"/>
                </w:rPr>
                <m:t>2</m:t>
              </w:del>
            </m:r>
          </m:sup>
        </m:sSubSup>
        <m:r>
          <w:del w:id="2509" w:author="leksandar komazec" w:date="2022-08-30T23:56:00Z">
            <m:rPr>
              <m:sty m:val="p"/>
            </m:rPr>
            <w:rPr>
              <w:rFonts w:ascii="Cambria Math" w:hAnsi="Cambria Math"/>
            </w:rPr>
            <m:t>+</m:t>
          </w:del>
        </m:r>
        <m:sSubSup>
          <m:sSubSupPr>
            <m:ctrlPr>
              <w:del w:id="2510" w:author="leksandar komazec" w:date="2022-08-30T23:56:00Z">
                <w:rPr>
                  <w:rFonts w:ascii="Cambria Math" w:hAnsi="Cambria Math"/>
                </w:rPr>
              </w:del>
            </m:ctrlPr>
          </m:sSubSupPr>
          <m:e>
            <m:r>
              <w:del w:id="2511" w:author="leksandar komazec" w:date="2022-08-30T23:56:00Z">
                <m:rPr>
                  <m:sty m:val="p"/>
                </m:rPr>
                <w:rPr>
                  <w:rFonts w:ascii="Cambria Math" w:hAnsi="Cambria Math"/>
                </w:rPr>
                <m:t>Y</m:t>
              </w:del>
            </m:r>
          </m:e>
          <m:sub>
            <m:r>
              <w:del w:id="2512" w:author="leksandar komazec" w:date="2022-08-30T23:56:00Z">
                <m:rPr>
                  <m:sty m:val="p"/>
                </m:rPr>
                <w:rPr>
                  <w:rFonts w:ascii="Cambria Math" w:hAnsi="Cambria Math"/>
                </w:rPr>
                <m:t>i</m:t>
              </w:del>
            </m:r>
          </m:sub>
          <m:sup>
            <m:r>
              <w:del w:id="2513" w:author="leksandar komazec" w:date="2022-08-30T23:56:00Z">
                <m:rPr>
                  <m:sty m:val="p"/>
                </m:rPr>
                <w:rPr>
                  <w:rFonts w:ascii="Cambria Math" w:hAnsi="Cambria Math"/>
                </w:rPr>
                <m:t>2</m:t>
              </w:del>
            </m:r>
          </m:sup>
        </m:sSubSup>
      </m:oMath>
      <w:del w:id="2514" w:author="leksandar komazec" w:date="2022-08-30T23:56:00Z">
        <w:r w:rsidRPr="00981C69" w:rsidDel="00612971">
          <w:delText xml:space="preserve">     , </w:delText>
        </w:r>
        <w:r w:rsidRPr="00981C69" w:rsidDel="00612971">
          <w:tab/>
          <w:delText xml:space="preserve">K= </w:delText>
        </w:r>
      </w:del>
      <m:oMath>
        <m:sSup>
          <m:sSupPr>
            <m:ctrlPr>
              <w:del w:id="2515" w:author="leksandar komazec" w:date="2022-08-30T23:56:00Z">
                <w:rPr>
                  <w:rFonts w:ascii="Cambria Math" w:hAnsi="Cambria Math"/>
                </w:rPr>
              </w:del>
            </m:ctrlPr>
          </m:sSupPr>
          <m:e>
            <m:r>
              <w:del w:id="2516" w:author="leksandar komazec" w:date="2022-08-30T23:56:00Z">
                <m:rPr>
                  <m:sty m:val="p"/>
                </m:rPr>
                <w:rPr>
                  <w:rFonts w:ascii="Cambria Math" w:hAnsi="Cambria Math"/>
                </w:rPr>
                <m:t>x</m:t>
              </w:del>
            </m:r>
          </m:e>
          <m:sup>
            <m:r>
              <w:del w:id="2517" w:author="leksandar komazec" w:date="2022-08-30T23:56:00Z">
                <m:rPr>
                  <m:sty m:val="p"/>
                </m:rPr>
                <w:rPr>
                  <w:rFonts w:ascii="Cambria Math" w:hAnsi="Cambria Math"/>
                </w:rPr>
                <m:t>2</m:t>
              </w:del>
            </m:r>
          </m:sup>
        </m:sSup>
        <m:r>
          <w:del w:id="2518" w:author="leksandar komazec" w:date="2022-08-30T23:56:00Z">
            <m:rPr>
              <m:sty m:val="p"/>
            </m:rPr>
            <w:rPr>
              <w:rFonts w:ascii="Cambria Math" w:hAnsi="Cambria Math"/>
            </w:rPr>
            <m:t>+</m:t>
          </w:del>
        </m:r>
        <m:sSup>
          <m:sSupPr>
            <m:ctrlPr>
              <w:del w:id="2519" w:author="leksandar komazec" w:date="2022-08-30T23:56:00Z">
                <w:rPr>
                  <w:rFonts w:ascii="Cambria Math" w:hAnsi="Cambria Math"/>
                </w:rPr>
              </w:del>
            </m:ctrlPr>
          </m:sSupPr>
          <m:e>
            <m:r>
              <w:del w:id="2520" w:author="leksandar komazec" w:date="2022-08-30T23:56:00Z">
                <m:rPr>
                  <m:sty m:val="p"/>
                </m:rPr>
                <w:rPr>
                  <w:rFonts w:ascii="Cambria Math" w:hAnsi="Cambria Math"/>
                </w:rPr>
                <m:t>y</m:t>
              </w:del>
            </m:r>
          </m:e>
          <m:sup>
            <m:r>
              <w:del w:id="2521" w:author="leksandar komazec" w:date="2022-08-30T23:56:00Z">
                <m:rPr>
                  <m:sty m:val="p"/>
                </m:rPr>
                <w:rPr>
                  <w:rFonts w:ascii="Cambria Math" w:hAnsi="Cambria Math"/>
                </w:rPr>
                <m:t>2</m:t>
              </w:del>
            </m:r>
          </m:sup>
        </m:sSup>
      </m:oMath>
      <w:del w:id="2522" w:author="leksandar komazec" w:date="2022-08-30T23:56:00Z">
        <w:r w:rsidRPr="00981C69" w:rsidDel="00612971">
          <w:delText xml:space="preserve">    </w:delText>
        </w:r>
        <w:r w:rsidDel="00612971">
          <w:tab/>
        </w:r>
        <w:r w:rsidDel="00612971">
          <w:tab/>
        </w:r>
        <w:r w:rsidDel="00612971">
          <w:tab/>
        </w:r>
        <w:r w:rsidDel="00612971">
          <w:tab/>
        </w:r>
        <w:r w:rsidDel="00612971">
          <w:tab/>
          <w:delText>(</w:delText>
        </w:r>
        <w:r w:rsidR="00316646" w:rsidDel="00612971">
          <w:delText>32</w:delText>
        </w:r>
        <w:r w:rsidDel="00612971">
          <w:delText>)</w:delText>
        </w:r>
      </w:del>
    </w:p>
    <w:p w14:paraId="38DCADF2" w14:textId="3B7D890C" w:rsidR="000449F1" w:rsidDel="00612971" w:rsidRDefault="000449F1">
      <w:pPr>
        <w:rPr>
          <w:del w:id="2523" w:author="leksandar komazec" w:date="2022-08-30T23:56:00Z"/>
        </w:rPr>
      </w:pPr>
      <w:del w:id="2524" w:author="leksandar komazec" w:date="2022-08-30T23:56:00Z">
        <w:r w:rsidDel="00612971">
          <w:delText>Neka je :</w:delText>
        </w:r>
      </w:del>
    </w:p>
    <w:p w14:paraId="0509E29A" w14:textId="1C5B3624" w:rsidR="000449F1" w:rsidDel="00612971" w:rsidRDefault="000449F1">
      <w:pPr>
        <w:ind w:firstLine="180"/>
        <w:jc w:val="right"/>
        <w:rPr>
          <w:del w:id="2525" w:author="leksandar komazec" w:date="2022-08-30T23:56:00Z"/>
        </w:rPr>
      </w:pPr>
      <w:del w:id="2526" w:author="leksandar komazec" w:date="2022-08-30T23:56:00Z">
        <w:r w:rsidDel="00612971">
          <w:tab/>
          <w:delText>Z</w:delText>
        </w:r>
        <w:r w:rsidRPr="00B77C08" w:rsidDel="00612971">
          <w:rPr>
            <w:vertAlign w:val="subscript"/>
          </w:rPr>
          <w:delText xml:space="preserve">c </w:delText>
        </w:r>
        <w:r w:rsidDel="00612971">
          <w:delText>= [x,y,K]</w:delText>
        </w:r>
        <w:r w:rsidRPr="005D60EB" w:rsidDel="00612971">
          <w:rPr>
            <w:vertAlign w:val="superscript"/>
          </w:rPr>
          <w:delText>T</w:delText>
        </w:r>
        <w:r w:rsidDel="00612971">
          <w:rPr>
            <w:vertAlign w:val="superscript"/>
          </w:rPr>
          <w:delText xml:space="preserve"> </w:delText>
        </w:r>
        <w:r w:rsidR="00A32F6C" w:rsidDel="00612971">
          <w:delText xml:space="preserve">,    </w:delText>
        </w:r>
        <w:r w:rsidDel="00612971">
          <w:delText>G</w:delText>
        </w:r>
        <w:r w:rsidRPr="00B77C08" w:rsidDel="00612971">
          <w:rPr>
            <w:vertAlign w:val="subscript"/>
          </w:rPr>
          <w:delText>c</w:delText>
        </w:r>
        <w:r w:rsidDel="00612971">
          <w:rPr>
            <w:vertAlign w:val="subscript"/>
          </w:rPr>
          <w:delText xml:space="preserve"> </w:delText>
        </w:r>
        <w:r w:rsidDel="00612971">
          <w:delText>=</w:delText>
        </w:r>
      </w:del>
      <m:oMath>
        <m:r>
          <w:del w:id="2527" w:author="leksandar komazec" w:date="2022-08-30T23:56:00Z">
            <w:rPr>
              <w:rFonts w:ascii="Cambria Math" w:hAnsi="Cambria Math"/>
            </w:rPr>
            <m:t xml:space="preserve"> </m:t>
          </w:del>
        </m:r>
        <m:d>
          <m:dPr>
            <m:begChr m:val="["/>
            <m:endChr m:val="]"/>
            <m:ctrlPr>
              <w:del w:id="2528" w:author="leksandar komazec" w:date="2022-08-30T23:56:00Z">
                <w:rPr>
                  <w:rFonts w:ascii="Cambria Math" w:hAnsi="Cambria Math"/>
                  <w:i/>
                </w:rPr>
              </w:del>
            </m:ctrlPr>
          </m:dPr>
          <m:e>
            <m:eqArr>
              <m:eqArrPr>
                <m:ctrlPr>
                  <w:del w:id="2529" w:author="leksandar komazec" w:date="2022-08-30T23:56:00Z">
                    <w:rPr>
                      <w:rFonts w:ascii="Cambria Math" w:hAnsi="Cambria Math"/>
                      <w:i/>
                    </w:rPr>
                  </w:del>
                </m:ctrlPr>
              </m:eqArrPr>
              <m:e>
                <m:m>
                  <m:mPr>
                    <m:mcs>
                      <m:mc>
                        <m:mcPr>
                          <m:count m:val="3"/>
                          <m:mcJc m:val="center"/>
                        </m:mcPr>
                      </m:mc>
                    </m:mcs>
                    <m:ctrlPr>
                      <w:del w:id="2530" w:author="leksandar komazec" w:date="2022-08-30T23:56:00Z">
                        <w:rPr>
                          <w:rFonts w:ascii="Cambria Math" w:hAnsi="Cambria Math"/>
                          <w:i/>
                        </w:rPr>
                      </w:del>
                    </m:ctrlPr>
                  </m:mPr>
                  <m:mr>
                    <m:e>
                      <m:r>
                        <w:del w:id="2531" w:author="leksandar komazec" w:date="2022-08-30T23:56:00Z">
                          <w:rPr>
                            <w:rFonts w:ascii="Cambria Math" w:hAnsi="Cambria Math"/>
                          </w:rPr>
                          <m:t>-2</m:t>
                        </w:del>
                      </m:r>
                      <m:sSub>
                        <m:sSubPr>
                          <m:ctrlPr>
                            <w:del w:id="2532" w:author="leksandar komazec" w:date="2022-08-30T23:56:00Z">
                              <w:rPr>
                                <w:rFonts w:ascii="Cambria Math" w:hAnsi="Cambria Math"/>
                                <w:i/>
                              </w:rPr>
                            </w:del>
                          </m:ctrlPr>
                        </m:sSubPr>
                        <m:e>
                          <m:r>
                            <w:del w:id="2533" w:author="leksandar komazec" w:date="2022-08-30T23:56:00Z">
                              <w:rPr>
                                <w:rFonts w:ascii="Cambria Math" w:hAnsi="Cambria Math"/>
                              </w:rPr>
                              <m:t>X</m:t>
                            </w:del>
                          </m:r>
                        </m:e>
                        <m:sub>
                          <m:r>
                            <w:del w:id="2534" w:author="leksandar komazec" w:date="2022-08-30T23:56:00Z">
                              <w:rPr>
                                <w:rFonts w:ascii="Cambria Math" w:hAnsi="Cambria Math"/>
                              </w:rPr>
                              <m:t>1</m:t>
                            </w:del>
                          </m:r>
                        </m:sub>
                      </m:sSub>
                    </m:e>
                    <m:e>
                      <m:r>
                        <w:del w:id="2535" w:author="leksandar komazec" w:date="2022-08-30T23:56:00Z">
                          <w:rPr>
                            <w:rFonts w:ascii="Cambria Math" w:hAnsi="Cambria Math"/>
                          </w:rPr>
                          <m:t>-2</m:t>
                        </w:del>
                      </m:r>
                      <m:sSub>
                        <m:sSubPr>
                          <m:ctrlPr>
                            <w:del w:id="2536" w:author="leksandar komazec" w:date="2022-08-30T23:56:00Z">
                              <w:rPr>
                                <w:rFonts w:ascii="Cambria Math" w:hAnsi="Cambria Math"/>
                                <w:i/>
                              </w:rPr>
                            </w:del>
                          </m:ctrlPr>
                        </m:sSubPr>
                        <m:e>
                          <m:r>
                            <w:del w:id="2537" w:author="leksandar komazec" w:date="2022-08-30T23:56:00Z">
                              <w:rPr>
                                <w:rFonts w:ascii="Cambria Math" w:hAnsi="Cambria Math"/>
                              </w:rPr>
                              <m:t>Y</m:t>
                            </w:del>
                          </m:r>
                        </m:e>
                        <m:sub>
                          <m:r>
                            <w:del w:id="2538" w:author="leksandar komazec" w:date="2022-08-30T23:56:00Z">
                              <w:rPr>
                                <w:rFonts w:ascii="Cambria Math" w:hAnsi="Cambria Math"/>
                              </w:rPr>
                              <m:t>1</m:t>
                            </w:del>
                          </m:r>
                        </m:sub>
                      </m:sSub>
                    </m:e>
                    <m:e>
                      <m:r>
                        <w:del w:id="2539" w:author="leksandar komazec" w:date="2022-08-30T23:56:00Z">
                          <w:rPr>
                            <w:rFonts w:ascii="Cambria Math" w:hAnsi="Cambria Math"/>
                          </w:rPr>
                          <m:t>1</m:t>
                        </w:del>
                      </m:r>
                    </m:e>
                  </m:mr>
                  <m:mr>
                    <m:e>
                      <m:r>
                        <w:del w:id="2540" w:author="leksandar komazec" w:date="2022-08-30T23:56:00Z">
                          <w:rPr>
                            <w:rFonts w:ascii="Cambria Math" w:hAnsi="Cambria Math"/>
                          </w:rPr>
                          <m:t>-2</m:t>
                        </w:del>
                      </m:r>
                      <m:sSub>
                        <m:sSubPr>
                          <m:ctrlPr>
                            <w:del w:id="2541" w:author="leksandar komazec" w:date="2022-08-30T23:56:00Z">
                              <w:rPr>
                                <w:rFonts w:ascii="Cambria Math" w:hAnsi="Cambria Math"/>
                                <w:i/>
                              </w:rPr>
                            </w:del>
                          </m:ctrlPr>
                        </m:sSubPr>
                        <m:e>
                          <m:r>
                            <w:del w:id="2542" w:author="leksandar komazec" w:date="2022-08-30T23:56:00Z">
                              <w:rPr>
                                <w:rFonts w:ascii="Cambria Math" w:hAnsi="Cambria Math"/>
                              </w:rPr>
                              <m:t>X</m:t>
                            </w:del>
                          </m:r>
                        </m:e>
                        <m:sub>
                          <m:r>
                            <w:del w:id="2543" w:author="leksandar komazec" w:date="2022-08-30T23:56:00Z">
                              <w:rPr>
                                <w:rFonts w:ascii="Cambria Math" w:hAnsi="Cambria Math"/>
                              </w:rPr>
                              <m:t>2</m:t>
                            </w:del>
                          </m:r>
                        </m:sub>
                      </m:sSub>
                    </m:e>
                    <m:e>
                      <m:r>
                        <w:del w:id="2544" w:author="leksandar komazec" w:date="2022-08-30T23:56:00Z">
                          <w:rPr>
                            <w:rFonts w:ascii="Cambria Math" w:hAnsi="Cambria Math"/>
                          </w:rPr>
                          <m:t>-2</m:t>
                        </w:del>
                      </m:r>
                      <m:sSub>
                        <m:sSubPr>
                          <m:ctrlPr>
                            <w:del w:id="2545" w:author="leksandar komazec" w:date="2022-08-30T23:56:00Z">
                              <w:rPr>
                                <w:rFonts w:ascii="Cambria Math" w:hAnsi="Cambria Math"/>
                                <w:i/>
                              </w:rPr>
                            </w:del>
                          </m:ctrlPr>
                        </m:sSubPr>
                        <m:e>
                          <m:r>
                            <w:del w:id="2546" w:author="leksandar komazec" w:date="2022-08-30T23:56:00Z">
                              <w:rPr>
                                <w:rFonts w:ascii="Cambria Math" w:hAnsi="Cambria Math"/>
                              </w:rPr>
                              <m:t>Y</m:t>
                            </w:del>
                          </m:r>
                        </m:e>
                        <m:sub>
                          <m:r>
                            <w:del w:id="2547" w:author="leksandar komazec" w:date="2022-08-30T23:56:00Z">
                              <w:rPr>
                                <w:rFonts w:ascii="Cambria Math" w:hAnsi="Cambria Math"/>
                              </w:rPr>
                              <m:t>2</m:t>
                            </w:del>
                          </m:r>
                        </m:sub>
                      </m:sSub>
                    </m:e>
                    <m:e>
                      <m:r>
                        <w:del w:id="2548" w:author="leksandar komazec" w:date="2022-08-30T23:56:00Z">
                          <w:rPr>
                            <w:rFonts w:ascii="Cambria Math" w:hAnsi="Cambria Math"/>
                          </w:rPr>
                          <m:t>1</m:t>
                        </w:del>
                      </m:r>
                    </m:e>
                  </m:mr>
                  <m:mr>
                    <m:e>
                      <m:r>
                        <w:del w:id="2549" w:author="leksandar komazec" w:date="2022-08-30T23:56:00Z">
                          <w:rPr>
                            <w:rFonts w:ascii="Cambria Math" w:hAnsi="Cambria Math"/>
                          </w:rPr>
                          <m:t>…</m:t>
                        </w:del>
                      </m:r>
                    </m:e>
                    <m:e>
                      <m:r>
                        <w:del w:id="2550" w:author="leksandar komazec" w:date="2022-08-30T23:56:00Z">
                          <w:rPr>
                            <w:rFonts w:ascii="Cambria Math" w:hAnsi="Cambria Math"/>
                          </w:rPr>
                          <m:t>…</m:t>
                        </w:del>
                      </m:r>
                    </m:e>
                    <m:e>
                      <m:r>
                        <w:del w:id="2551" w:author="leksandar komazec" w:date="2022-08-30T23:56:00Z">
                          <w:rPr>
                            <w:rFonts w:ascii="Cambria Math" w:hAnsi="Cambria Math"/>
                          </w:rPr>
                          <m:t>…</m:t>
                        </w:del>
                      </m:r>
                    </m:e>
                  </m:mr>
                </m:m>
              </m:e>
              <m:e>
                <m:m>
                  <m:mPr>
                    <m:mcs>
                      <m:mc>
                        <m:mcPr>
                          <m:count m:val="3"/>
                          <m:mcJc m:val="center"/>
                        </m:mcPr>
                      </m:mc>
                    </m:mcs>
                    <m:ctrlPr>
                      <w:del w:id="2552" w:author="leksandar komazec" w:date="2022-08-30T23:56:00Z">
                        <w:rPr>
                          <w:rFonts w:ascii="Cambria Math" w:hAnsi="Cambria Math"/>
                          <w:i/>
                        </w:rPr>
                      </w:del>
                    </m:ctrlPr>
                  </m:mPr>
                  <m:mr>
                    <m:e>
                      <m:r>
                        <w:del w:id="2553" w:author="leksandar komazec" w:date="2022-08-30T23:56:00Z">
                          <w:rPr>
                            <w:rFonts w:ascii="Cambria Math" w:hAnsi="Cambria Math"/>
                          </w:rPr>
                          <m:t>-2</m:t>
                        </w:del>
                      </m:r>
                      <m:sSub>
                        <m:sSubPr>
                          <m:ctrlPr>
                            <w:del w:id="2554" w:author="leksandar komazec" w:date="2022-08-30T23:56:00Z">
                              <w:rPr>
                                <w:rFonts w:ascii="Cambria Math" w:hAnsi="Cambria Math"/>
                                <w:i/>
                              </w:rPr>
                            </w:del>
                          </m:ctrlPr>
                        </m:sSubPr>
                        <m:e>
                          <m:r>
                            <w:del w:id="2555" w:author="leksandar komazec" w:date="2022-08-30T23:56:00Z">
                              <w:rPr>
                                <w:rFonts w:ascii="Cambria Math" w:hAnsi="Cambria Math"/>
                              </w:rPr>
                              <m:t>X</m:t>
                            </w:del>
                          </m:r>
                        </m:e>
                        <m:sub>
                          <m:r>
                            <w:del w:id="2556" w:author="leksandar komazec" w:date="2022-08-30T23:56:00Z">
                              <w:rPr>
                                <w:rFonts w:ascii="Cambria Math" w:hAnsi="Cambria Math"/>
                              </w:rPr>
                              <m:t>i</m:t>
                            </w:del>
                          </m:r>
                        </m:sub>
                      </m:sSub>
                    </m:e>
                    <m:e>
                      <m:r>
                        <w:del w:id="2557" w:author="leksandar komazec" w:date="2022-08-30T23:56:00Z">
                          <w:rPr>
                            <w:rFonts w:ascii="Cambria Math" w:hAnsi="Cambria Math"/>
                          </w:rPr>
                          <m:t>-2</m:t>
                        </w:del>
                      </m:r>
                      <m:sSub>
                        <m:sSubPr>
                          <m:ctrlPr>
                            <w:del w:id="2558" w:author="leksandar komazec" w:date="2022-08-30T23:56:00Z">
                              <w:rPr>
                                <w:rFonts w:ascii="Cambria Math" w:hAnsi="Cambria Math"/>
                                <w:i/>
                              </w:rPr>
                            </w:del>
                          </m:ctrlPr>
                        </m:sSubPr>
                        <m:e>
                          <m:r>
                            <w:del w:id="2559" w:author="leksandar komazec" w:date="2022-08-30T23:56:00Z">
                              <w:rPr>
                                <w:rFonts w:ascii="Cambria Math" w:hAnsi="Cambria Math"/>
                              </w:rPr>
                              <m:t>Y</m:t>
                            </w:del>
                          </m:r>
                        </m:e>
                        <m:sub>
                          <m:r>
                            <w:del w:id="2560" w:author="leksandar komazec" w:date="2022-08-30T23:56:00Z">
                              <w:rPr>
                                <w:rFonts w:ascii="Cambria Math" w:hAnsi="Cambria Math"/>
                              </w:rPr>
                              <m:t>i</m:t>
                            </w:del>
                          </m:r>
                        </m:sub>
                      </m:sSub>
                    </m:e>
                    <m:e>
                      <m:r>
                        <w:del w:id="2561" w:author="leksandar komazec" w:date="2022-08-30T23:56:00Z">
                          <w:rPr>
                            <w:rFonts w:ascii="Cambria Math" w:hAnsi="Cambria Math"/>
                          </w:rPr>
                          <m:t>1</m:t>
                        </w:del>
                      </m:r>
                    </m:e>
                  </m:mr>
                </m:m>
              </m:e>
            </m:eqArr>
          </m:e>
        </m:d>
      </m:oMath>
      <w:del w:id="2562" w:author="leksandar komazec" w:date="2022-08-30T23:56:00Z">
        <w:r w:rsidDel="00612971">
          <w:delText>,</w:delText>
        </w:r>
        <w:r w:rsidDel="00612971">
          <w:tab/>
          <w:delText xml:space="preserve"> h</w:delText>
        </w:r>
        <w:r w:rsidRPr="00B77C08" w:rsidDel="00612971">
          <w:rPr>
            <w:vertAlign w:val="subscript"/>
          </w:rPr>
          <w:delText>c</w:delText>
        </w:r>
        <w:r w:rsidDel="00612971">
          <w:rPr>
            <w:vertAlign w:val="subscript"/>
          </w:rPr>
          <w:delText xml:space="preserve"> </w:delText>
        </w:r>
        <w:r w:rsidDel="00612971">
          <w:delText>=</w:delText>
        </w:r>
      </w:del>
      <m:oMath>
        <m:r>
          <w:del w:id="2563" w:author="leksandar komazec" w:date="2022-08-30T23:56:00Z">
            <w:rPr>
              <w:rFonts w:ascii="Cambria Math" w:hAnsi="Cambria Math"/>
            </w:rPr>
            <m:t xml:space="preserve"> </m:t>
          </w:del>
        </m:r>
        <m:d>
          <m:dPr>
            <m:begChr m:val="["/>
            <m:endChr m:val="]"/>
            <m:ctrlPr>
              <w:del w:id="2564" w:author="leksandar komazec" w:date="2022-08-30T23:56:00Z">
                <w:rPr>
                  <w:rFonts w:ascii="Cambria Math" w:hAnsi="Cambria Math"/>
                  <w:i/>
                </w:rPr>
              </w:del>
            </m:ctrlPr>
          </m:dPr>
          <m:e>
            <m:eqArr>
              <m:eqArrPr>
                <m:ctrlPr>
                  <w:del w:id="2565" w:author="leksandar komazec" w:date="2022-08-30T23:56:00Z">
                    <w:rPr>
                      <w:rFonts w:ascii="Cambria Math" w:hAnsi="Cambria Math"/>
                      <w:i/>
                    </w:rPr>
                  </w:del>
                </m:ctrlPr>
              </m:eqArrPr>
              <m:e>
                <m:m>
                  <m:mPr>
                    <m:mcs>
                      <m:mc>
                        <m:mcPr>
                          <m:count m:val="1"/>
                          <m:mcJc m:val="center"/>
                        </m:mcPr>
                      </m:mc>
                    </m:mcs>
                    <m:ctrlPr>
                      <w:del w:id="2566" w:author="leksandar komazec" w:date="2022-08-30T23:56:00Z">
                        <w:rPr>
                          <w:rFonts w:ascii="Cambria Math" w:hAnsi="Cambria Math"/>
                          <w:i/>
                        </w:rPr>
                      </w:del>
                    </m:ctrlPr>
                  </m:mPr>
                  <m:mr>
                    <m:e>
                      <m:sSubSup>
                        <m:sSubSupPr>
                          <m:ctrlPr>
                            <w:del w:id="2567" w:author="leksandar komazec" w:date="2022-08-30T23:56:00Z">
                              <w:rPr>
                                <w:rFonts w:ascii="Cambria Math" w:hAnsi="Cambria Math"/>
                                <w:i/>
                              </w:rPr>
                            </w:del>
                          </m:ctrlPr>
                        </m:sSubSupPr>
                        <m:e>
                          <m:r>
                            <w:del w:id="2568" w:author="leksandar komazec" w:date="2022-08-30T23:56:00Z">
                              <w:rPr>
                                <w:rFonts w:ascii="Cambria Math" w:hAnsi="Cambria Math"/>
                              </w:rPr>
                              <m:t>d</m:t>
                            </w:del>
                          </m:r>
                        </m:e>
                        <m:sub>
                          <m:r>
                            <w:del w:id="2569" w:author="leksandar komazec" w:date="2022-08-30T23:56:00Z">
                              <w:rPr>
                                <w:rFonts w:ascii="Cambria Math" w:hAnsi="Cambria Math"/>
                              </w:rPr>
                              <m:t>1</m:t>
                            </w:del>
                          </m:r>
                        </m:sub>
                        <m:sup>
                          <m:r>
                            <w:del w:id="2570" w:author="leksandar komazec" w:date="2022-08-30T23:56:00Z">
                              <w:rPr>
                                <w:rFonts w:ascii="Cambria Math" w:hAnsi="Cambria Math"/>
                              </w:rPr>
                              <m:t>2</m:t>
                            </w:del>
                          </m:r>
                        </m:sup>
                      </m:sSubSup>
                      <m:r>
                        <w:del w:id="2571" w:author="leksandar komazec" w:date="2022-08-30T23:56:00Z">
                          <w:rPr>
                            <w:rFonts w:ascii="Cambria Math" w:hAnsi="Cambria Math"/>
                          </w:rPr>
                          <m:t>-</m:t>
                        </w:del>
                      </m:r>
                      <m:sSub>
                        <m:sSubPr>
                          <m:ctrlPr>
                            <w:del w:id="2572" w:author="leksandar komazec" w:date="2022-08-30T23:56:00Z">
                              <w:rPr>
                                <w:rFonts w:ascii="Cambria Math" w:hAnsi="Cambria Math"/>
                                <w:i/>
                              </w:rPr>
                            </w:del>
                          </m:ctrlPr>
                        </m:sSubPr>
                        <m:e>
                          <m:r>
                            <w:del w:id="2573" w:author="leksandar komazec" w:date="2022-08-30T23:56:00Z">
                              <w:rPr>
                                <w:rFonts w:ascii="Cambria Math" w:hAnsi="Cambria Math"/>
                              </w:rPr>
                              <m:t>E</m:t>
                            </w:del>
                          </m:r>
                        </m:e>
                        <m:sub>
                          <m:r>
                            <w:del w:id="2574" w:author="leksandar komazec" w:date="2022-08-30T23:56:00Z">
                              <w:rPr>
                                <w:rFonts w:ascii="Cambria Math" w:hAnsi="Cambria Math"/>
                              </w:rPr>
                              <m:t>1</m:t>
                            </w:del>
                          </m:r>
                        </m:sub>
                      </m:sSub>
                    </m:e>
                  </m:mr>
                  <m:mr>
                    <m:e>
                      <m:sSubSup>
                        <m:sSubSupPr>
                          <m:ctrlPr>
                            <w:del w:id="2575" w:author="leksandar komazec" w:date="2022-08-30T23:56:00Z">
                              <w:rPr>
                                <w:rFonts w:ascii="Cambria Math" w:hAnsi="Cambria Math"/>
                                <w:i/>
                              </w:rPr>
                            </w:del>
                          </m:ctrlPr>
                        </m:sSubSupPr>
                        <m:e>
                          <m:r>
                            <w:del w:id="2576" w:author="leksandar komazec" w:date="2022-08-30T23:56:00Z">
                              <w:rPr>
                                <w:rFonts w:ascii="Cambria Math" w:hAnsi="Cambria Math"/>
                              </w:rPr>
                              <m:t>d</m:t>
                            </w:del>
                          </m:r>
                        </m:e>
                        <m:sub>
                          <m:r>
                            <w:del w:id="2577" w:author="leksandar komazec" w:date="2022-08-30T23:56:00Z">
                              <w:rPr>
                                <w:rFonts w:ascii="Cambria Math" w:hAnsi="Cambria Math"/>
                              </w:rPr>
                              <m:t>2</m:t>
                            </w:del>
                          </m:r>
                        </m:sub>
                        <m:sup>
                          <m:r>
                            <w:del w:id="2578" w:author="leksandar komazec" w:date="2022-08-30T23:56:00Z">
                              <w:rPr>
                                <w:rFonts w:ascii="Cambria Math" w:hAnsi="Cambria Math"/>
                              </w:rPr>
                              <m:t>2</m:t>
                            </w:del>
                          </m:r>
                        </m:sup>
                      </m:sSubSup>
                      <m:r>
                        <w:del w:id="2579" w:author="leksandar komazec" w:date="2022-08-30T23:56:00Z">
                          <w:rPr>
                            <w:rFonts w:ascii="Cambria Math" w:hAnsi="Cambria Math"/>
                          </w:rPr>
                          <m:t>-</m:t>
                        </w:del>
                      </m:r>
                      <m:sSub>
                        <m:sSubPr>
                          <m:ctrlPr>
                            <w:del w:id="2580" w:author="leksandar komazec" w:date="2022-08-30T23:56:00Z">
                              <w:rPr>
                                <w:rFonts w:ascii="Cambria Math" w:hAnsi="Cambria Math"/>
                                <w:i/>
                              </w:rPr>
                            </w:del>
                          </m:ctrlPr>
                        </m:sSubPr>
                        <m:e>
                          <m:r>
                            <w:del w:id="2581" w:author="leksandar komazec" w:date="2022-08-30T23:56:00Z">
                              <w:rPr>
                                <w:rFonts w:ascii="Cambria Math" w:hAnsi="Cambria Math"/>
                              </w:rPr>
                              <m:t>E</m:t>
                            </w:del>
                          </m:r>
                        </m:e>
                        <m:sub>
                          <m:r>
                            <w:del w:id="2582" w:author="leksandar komazec" w:date="2022-08-30T23:56:00Z">
                              <w:rPr>
                                <w:rFonts w:ascii="Cambria Math" w:hAnsi="Cambria Math"/>
                              </w:rPr>
                              <m:t>2</m:t>
                            </w:del>
                          </m:r>
                        </m:sub>
                      </m:sSub>
                    </m:e>
                  </m:mr>
                  <m:mr>
                    <m:e>
                      <m:r>
                        <w:del w:id="2583" w:author="leksandar komazec" w:date="2022-08-30T23:56:00Z">
                          <w:rPr>
                            <w:rFonts w:ascii="Cambria Math" w:hAnsi="Cambria Math"/>
                          </w:rPr>
                          <m:t>…</m:t>
                        </w:del>
                      </m:r>
                    </m:e>
                  </m:mr>
                </m:m>
              </m:e>
              <m:e>
                <m:sSubSup>
                  <m:sSubSupPr>
                    <m:ctrlPr>
                      <w:del w:id="2584" w:author="leksandar komazec" w:date="2022-08-30T23:56:00Z">
                        <w:rPr>
                          <w:rFonts w:ascii="Cambria Math" w:hAnsi="Cambria Math"/>
                          <w:i/>
                        </w:rPr>
                      </w:del>
                    </m:ctrlPr>
                  </m:sSubSupPr>
                  <m:e>
                    <m:r>
                      <w:del w:id="2585" w:author="leksandar komazec" w:date="2022-08-30T23:56:00Z">
                        <w:rPr>
                          <w:rFonts w:ascii="Cambria Math" w:hAnsi="Cambria Math"/>
                        </w:rPr>
                        <m:t>d</m:t>
                      </w:del>
                    </m:r>
                  </m:e>
                  <m:sub>
                    <m:r>
                      <w:del w:id="2586" w:author="leksandar komazec" w:date="2022-08-30T23:56:00Z">
                        <w:rPr>
                          <w:rFonts w:ascii="Cambria Math" w:hAnsi="Cambria Math"/>
                        </w:rPr>
                        <m:t>i</m:t>
                      </w:del>
                    </m:r>
                  </m:sub>
                  <m:sup>
                    <m:r>
                      <w:del w:id="2587" w:author="leksandar komazec" w:date="2022-08-30T23:56:00Z">
                        <w:rPr>
                          <w:rFonts w:ascii="Cambria Math" w:hAnsi="Cambria Math"/>
                        </w:rPr>
                        <m:t>2</m:t>
                      </w:del>
                    </m:r>
                  </m:sup>
                </m:sSubSup>
                <m:r>
                  <w:del w:id="2588" w:author="leksandar komazec" w:date="2022-08-30T23:56:00Z">
                    <w:rPr>
                      <w:rFonts w:ascii="Cambria Math" w:hAnsi="Cambria Math"/>
                    </w:rPr>
                    <m:t>-</m:t>
                  </w:del>
                </m:r>
                <m:sSub>
                  <m:sSubPr>
                    <m:ctrlPr>
                      <w:del w:id="2589" w:author="leksandar komazec" w:date="2022-08-30T23:56:00Z">
                        <w:rPr>
                          <w:rFonts w:ascii="Cambria Math" w:hAnsi="Cambria Math"/>
                          <w:i/>
                        </w:rPr>
                      </w:del>
                    </m:ctrlPr>
                  </m:sSubPr>
                  <m:e>
                    <m:r>
                      <w:del w:id="2590" w:author="leksandar komazec" w:date="2022-08-30T23:56:00Z">
                        <w:rPr>
                          <w:rFonts w:ascii="Cambria Math" w:hAnsi="Cambria Math"/>
                        </w:rPr>
                        <m:t>E</m:t>
                      </w:del>
                    </m:r>
                  </m:e>
                  <m:sub>
                    <m:r>
                      <w:del w:id="2591" w:author="leksandar komazec" w:date="2022-08-30T23:56:00Z">
                        <w:rPr>
                          <w:rFonts w:ascii="Cambria Math" w:hAnsi="Cambria Math"/>
                        </w:rPr>
                        <m:t>i</m:t>
                      </w:del>
                    </m:r>
                  </m:sub>
                </m:sSub>
              </m:e>
            </m:eqArr>
          </m:e>
        </m:d>
      </m:oMath>
      <w:del w:id="2592" w:author="leksandar komazec" w:date="2022-08-30T23:56:00Z">
        <w:r w:rsidDel="00612971">
          <w:tab/>
        </w:r>
        <w:r w:rsidDel="00612971">
          <w:tab/>
        </w:r>
        <w:r w:rsidR="00A32F6C" w:rsidDel="00612971">
          <w:tab/>
        </w:r>
        <w:r w:rsidR="00132106" w:rsidDel="00612971">
          <w:tab/>
        </w:r>
        <w:r w:rsidDel="00612971">
          <w:delText>(3</w:delText>
        </w:r>
        <w:r w:rsidR="00316646" w:rsidDel="00612971">
          <w:delText>3</w:delText>
        </w:r>
        <w:r w:rsidDel="00612971">
          <w:delText>)</w:delText>
        </w:r>
      </w:del>
    </w:p>
    <w:p w14:paraId="6746DE92" w14:textId="52E5BC61" w:rsidR="000449F1" w:rsidDel="00612971" w:rsidRDefault="000449F1">
      <w:pPr>
        <w:ind w:firstLine="180"/>
        <w:jc w:val="left"/>
        <w:rPr>
          <w:del w:id="2593" w:author="leksandar komazec" w:date="2022-08-30T23:56:00Z"/>
        </w:rPr>
      </w:pPr>
      <w:del w:id="2594" w:author="leksandar komazec" w:date="2022-08-30T23:56:00Z">
        <w:r w:rsidDel="00612971">
          <w:tab/>
          <w:delText>Tada postavka problema n</w:delText>
        </w:r>
        <w:r w:rsidR="005E7482" w:rsidDel="00612971">
          <w:delText>a osnovu prethodnih</w:delText>
        </w:r>
        <w:r w:rsidDel="00612971">
          <w:delText xml:space="preserve"> jednačina je sledeća:</w:delText>
        </w:r>
      </w:del>
    </w:p>
    <w:p w14:paraId="24D582D3" w14:textId="4A6FC6C6" w:rsidR="000449F1" w:rsidDel="00612971" w:rsidRDefault="000449F1">
      <w:pPr>
        <w:ind w:firstLine="180"/>
        <w:jc w:val="right"/>
        <w:rPr>
          <w:del w:id="2595" w:author="leksandar komazec" w:date="2022-08-30T23:56:00Z"/>
        </w:rPr>
      </w:pPr>
      <w:del w:id="2596" w:author="leksandar komazec" w:date="2022-08-30T23:56:00Z">
        <w:r w:rsidDel="00612971">
          <w:tab/>
          <w:delText>G</w:delText>
        </w:r>
        <w:r w:rsidRPr="006D1EA2" w:rsidDel="00612971">
          <w:rPr>
            <w:vertAlign w:val="subscript"/>
          </w:rPr>
          <w:delText>c</w:delText>
        </w:r>
        <w:r w:rsidDel="00612971">
          <w:delText>Z</w:delText>
        </w:r>
        <w:r w:rsidRPr="006D1EA2" w:rsidDel="00612971">
          <w:rPr>
            <w:vertAlign w:val="subscript"/>
          </w:rPr>
          <w:delText>c</w:delText>
        </w:r>
        <w:r w:rsidDel="00612971">
          <w:delText xml:space="preserve"> = h</w:delText>
        </w:r>
        <w:r w:rsidRPr="006D1EA2" w:rsidDel="00612971">
          <w:rPr>
            <w:vertAlign w:val="subscript"/>
          </w:rPr>
          <w:delText>c</w:delText>
        </w:r>
        <w:r w:rsidDel="00612971">
          <w:rPr>
            <w:vertAlign w:val="subscript"/>
          </w:rPr>
          <w:tab/>
        </w:r>
        <w:r w:rsidDel="00612971">
          <w:rPr>
            <w:vertAlign w:val="subscript"/>
          </w:rPr>
          <w:tab/>
        </w:r>
        <w:r w:rsidDel="00612971">
          <w:rPr>
            <w:vertAlign w:val="subscript"/>
          </w:rPr>
          <w:tab/>
        </w:r>
        <w:r w:rsidDel="00612971">
          <w:rPr>
            <w:vertAlign w:val="subscript"/>
          </w:rPr>
          <w:tab/>
        </w:r>
        <w:r w:rsidDel="00612971">
          <w:rPr>
            <w:vertAlign w:val="subscript"/>
          </w:rPr>
          <w:tab/>
        </w:r>
        <w:r w:rsidDel="00612971">
          <w:rPr>
            <w:vertAlign w:val="subscript"/>
          </w:rPr>
          <w:tab/>
        </w:r>
        <w:r w:rsidRPr="00D96DD3" w:rsidDel="00612971">
          <w:delText>(</w:delText>
        </w:r>
        <w:r w:rsidDel="00612971">
          <w:delText>3</w:delText>
        </w:r>
        <w:r w:rsidR="00316646" w:rsidDel="00612971">
          <w:delText>4</w:delText>
        </w:r>
        <w:r w:rsidRPr="00D96DD3" w:rsidDel="00612971">
          <w:delText>)</w:delText>
        </w:r>
      </w:del>
    </w:p>
    <w:p w14:paraId="2E088ED4" w14:textId="224AF79D" w:rsidR="000449F1" w:rsidDel="00612971" w:rsidRDefault="000449F1">
      <w:pPr>
        <w:ind w:firstLine="180"/>
        <w:jc w:val="left"/>
        <w:rPr>
          <w:del w:id="2597" w:author="leksandar komazec" w:date="2022-08-30T23:56:00Z"/>
        </w:rPr>
      </w:pPr>
      <w:del w:id="2598" w:author="leksandar komazec" w:date="2022-08-30T23:56:00Z">
        <w:r w:rsidDel="00612971">
          <w:tab/>
          <w:delText>Koristeci LS</w:delText>
        </w:r>
        <w:r w:rsidR="00DD044E" w:rsidDel="00612971">
          <w:delText xml:space="preserve"> [30]</w:delText>
        </w:r>
        <w:r w:rsidDel="00612971">
          <w:delText xml:space="preserve"> algoritam dobijamo sledeće:</w:delText>
        </w:r>
      </w:del>
    </w:p>
    <w:p w14:paraId="195C1B02" w14:textId="2AF1A17D" w:rsidR="000449F1" w:rsidRPr="00D96DD3" w:rsidDel="00612971" w:rsidRDefault="000449F1">
      <w:pPr>
        <w:ind w:firstLine="180"/>
        <w:jc w:val="right"/>
        <w:rPr>
          <w:del w:id="2599" w:author="leksandar komazec" w:date="2022-08-30T23:56:00Z"/>
        </w:rPr>
      </w:pPr>
      <w:del w:id="2600" w:author="leksandar komazec" w:date="2022-08-30T23:56:00Z">
        <w:r w:rsidDel="00612971">
          <w:tab/>
          <w:delText>Z</w:delText>
        </w:r>
        <w:r w:rsidRPr="00B77C08" w:rsidDel="00612971">
          <w:rPr>
            <w:vertAlign w:val="subscript"/>
          </w:rPr>
          <w:delText>c</w:delText>
        </w:r>
        <w:r w:rsidDel="00612971">
          <w:rPr>
            <w:vertAlign w:val="subscript"/>
          </w:rPr>
          <w:delText xml:space="preserve"> </w:delText>
        </w:r>
        <w:r w:rsidDel="00612971">
          <w:delText>= (G</w:delText>
        </w:r>
        <w:r w:rsidRPr="00B77C08" w:rsidDel="00612971">
          <w:rPr>
            <w:vertAlign w:val="subscript"/>
          </w:rPr>
          <w:delText>c</w:delText>
        </w:r>
        <w:r w:rsidRPr="00B77C08" w:rsidDel="00612971">
          <w:rPr>
            <w:vertAlign w:val="superscript"/>
          </w:rPr>
          <w:delText>T</w:delText>
        </w:r>
        <w:r w:rsidDel="00612971">
          <w:delText>G</w:delText>
        </w:r>
        <w:r w:rsidRPr="00B77C08" w:rsidDel="00612971">
          <w:rPr>
            <w:vertAlign w:val="subscript"/>
          </w:rPr>
          <w:delText>c</w:delText>
        </w:r>
        <w:r w:rsidDel="00612971">
          <w:delText>)</w:delText>
        </w:r>
        <w:r w:rsidRPr="00B77C08" w:rsidDel="00612971">
          <w:rPr>
            <w:vertAlign w:val="superscript"/>
          </w:rPr>
          <w:delText>-1</w:delText>
        </w:r>
        <w:r w:rsidDel="00612971">
          <w:delText>G</w:delText>
        </w:r>
        <w:r w:rsidRPr="00B77C08" w:rsidDel="00612971">
          <w:rPr>
            <w:vertAlign w:val="subscript"/>
          </w:rPr>
          <w:delText>c</w:delText>
        </w:r>
        <w:r w:rsidRPr="00B77C08" w:rsidDel="00612971">
          <w:rPr>
            <w:vertAlign w:val="superscript"/>
          </w:rPr>
          <w:delText>T</w:delText>
        </w:r>
        <w:r w:rsidDel="00612971">
          <w:delText>h</w:delText>
        </w:r>
        <w:r w:rsidRPr="00B77C08" w:rsidDel="00612971">
          <w:rPr>
            <w:vertAlign w:val="subscript"/>
          </w:rPr>
          <w:delText>c</w:delText>
        </w:r>
        <w:r w:rsidDel="00612971">
          <w:rPr>
            <w:vertAlign w:val="subscript"/>
          </w:rPr>
          <w:tab/>
        </w:r>
        <w:r w:rsidDel="00612971">
          <w:rPr>
            <w:vertAlign w:val="subscript"/>
          </w:rPr>
          <w:tab/>
        </w:r>
        <w:r w:rsidDel="00612971">
          <w:rPr>
            <w:vertAlign w:val="subscript"/>
          </w:rPr>
          <w:tab/>
        </w:r>
        <w:r w:rsidDel="00612971">
          <w:rPr>
            <w:vertAlign w:val="subscript"/>
          </w:rPr>
          <w:tab/>
        </w:r>
        <w:r w:rsidDel="00612971">
          <w:rPr>
            <w:vertAlign w:val="subscript"/>
          </w:rPr>
          <w:tab/>
        </w:r>
        <w:r w:rsidDel="00612971">
          <w:delText>(3</w:delText>
        </w:r>
        <w:r w:rsidR="00316646" w:rsidDel="00612971">
          <w:delText>5</w:delText>
        </w:r>
        <w:r w:rsidDel="00612971">
          <w:delText>)</w:delText>
        </w:r>
      </w:del>
    </w:p>
    <w:p w14:paraId="7D84D3D8" w14:textId="5F3F3E8F" w:rsidR="000449F1" w:rsidDel="00612971" w:rsidRDefault="000449F1">
      <w:pPr>
        <w:rPr>
          <w:del w:id="2601" w:author="leksandar komazec" w:date="2022-08-30T23:56:00Z"/>
        </w:rPr>
      </w:pPr>
      <w:del w:id="2602" w:author="leksandar komazec" w:date="2022-08-30T23:56:00Z">
        <w:r w:rsidDel="00612971">
          <w:tab/>
          <w:delText>Tada se koordinate nepoznatog čvora mogu naći kao:</w:delText>
        </w:r>
      </w:del>
    </w:p>
    <w:p w14:paraId="6BC0078B" w14:textId="3C905B24" w:rsidR="000449F1" w:rsidRPr="00B77C08" w:rsidDel="00612971" w:rsidRDefault="000449F1">
      <w:pPr>
        <w:contextualSpacing/>
        <w:jc w:val="right"/>
        <w:rPr>
          <w:del w:id="2603" w:author="leksandar komazec" w:date="2022-08-30T23:56:00Z"/>
        </w:rPr>
      </w:pPr>
      <w:del w:id="2604" w:author="leksandar komazec" w:date="2022-08-30T23:56:00Z">
        <w:r w:rsidDel="00612971">
          <w:tab/>
        </w:r>
        <w:r w:rsidDel="00612971">
          <w:tab/>
        </w:r>
        <w:r w:rsidDel="00612971">
          <w:tab/>
          <w:delText>x = Z</w:delText>
        </w:r>
        <w:r w:rsidRPr="00B77C08" w:rsidDel="00612971">
          <w:rPr>
            <w:vertAlign w:val="subscript"/>
          </w:rPr>
          <w:delText>c</w:delText>
        </w:r>
        <w:r w:rsidDel="00612971">
          <w:delText>(1),</w:delText>
        </w:r>
        <w:r w:rsidDel="00612971">
          <w:tab/>
          <w:delText>y = Z</w:delText>
        </w:r>
        <w:r w:rsidRPr="00B77C08" w:rsidDel="00612971">
          <w:rPr>
            <w:vertAlign w:val="subscript"/>
          </w:rPr>
          <w:delText>c</w:delText>
        </w:r>
        <w:r w:rsidDel="00612971">
          <w:delText>(2)</w:delText>
        </w:r>
        <w:r w:rsidDel="00612971">
          <w:tab/>
          <w:delText xml:space="preserve">              </w:delText>
        </w:r>
        <w:r w:rsidDel="00612971">
          <w:tab/>
        </w:r>
        <w:r w:rsidDel="00612971">
          <w:tab/>
          <w:delText xml:space="preserve">     (3</w:delText>
        </w:r>
        <w:r w:rsidR="00316646" w:rsidDel="00612971">
          <w:delText>6</w:delText>
        </w:r>
        <w:r w:rsidDel="00612971">
          <w:delText>)</w:delText>
        </w:r>
        <w:r w:rsidDel="00612971">
          <w:tab/>
        </w:r>
      </w:del>
    </w:p>
    <w:p w14:paraId="40EE45EC" w14:textId="09053C8A" w:rsidR="000449F1" w:rsidDel="00612971" w:rsidRDefault="000449F1">
      <w:pPr>
        <w:contextualSpacing/>
        <w:jc w:val="center"/>
        <w:rPr>
          <w:del w:id="2605" w:author="leksandar komazec" w:date="2022-08-30T23:56:00Z"/>
        </w:rPr>
      </w:pPr>
    </w:p>
    <w:p w14:paraId="0FFD5444" w14:textId="67AFAA25" w:rsidR="00D2652D" w:rsidDel="00612971" w:rsidRDefault="00D2652D">
      <w:pPr>
        <w:spacing w:after="120" w:afterAutospacing="0"/>
        <w:ind w:firstLine="567"/>
        <w:rPr>
          <w:del w:id="2606" w:author="leksandar komazec" w:date="2022-08-30T23:56:00Z"/>
        </w:rPr>
      </w:pPr>
      <w:del w:id="2607" w:author="leksandar komazec" w:date="2022-08-30T23:56:00Z">
        <w:r w:rsidDel="00612971">
          <w:delText>Prema simulacijama koje su izvršene u [25], ovo pobošljanje pokazalo se kao bolje nego originalni DV-Hop. Simulirana je pseudoslučajna raspodela čvorova i rezultati su upoređeni sa DV-Hop-om. U daljem tekstu dat je kratak pregled drugih postojećih poboljšanja.</w:delText>
        </w:r>
      </w:del>
    </w:p>
    <w:p w14:paraId="04966CE7" w14:textId="0C6F7522" w:rsidR="00D2652D" w:rsidRPr="00E301F4" w:rsidDel="00612971" w:rsidRDefault="00D2652D">
      <w:pPr>
        <w:spacing w:after="120" w:afterAutospacing="0"/>
        <w:ind w:firstLine="567"/>
        <w:rPr>
          <w:del w:id="2608" w:author="leksandar komazec" w:date="2022-08-30T23:56:00Z"/>
        </w:rPr>
      </w:pPr>
      <w:del w:id="2609" w:author="leksandar komazec" w:date="2022-08-30T23:56:00Z">
        <w:r w:rsidRPr="00E301F4" w:rsidDel="00612971">
          <w:delText xml:space="preserve">Yi </w:delText>
        </w:r>
        <w:r w:rsidRPr="00DE1968" w:rsidDel="00612971">
          <w:rPr>
            <w:i/>
          </w:rPr>
          <w:delText>et al.</w:delText>
        </w:r>
        <w:r w:rsidRPr="00E301F4" w:rsidDel="00612971">
          <w:delText xml:space="preserve"> </w:delText>
        </w:r>
        <w:r w:rsidDel="00612971">
          <w:delText>[23</w:delText>
        </w:r>
        <w:r w:rsidRPr="00E301F4" w:rsidDel="00612971">
          <w:delText>]</w:delText>
        </w:r>
        <w:r w:rsidDel="00612971">
          <w:delText xml:space="preserve"> je predložio jos jedno unapređenje DV-Hop-a. Cela mreža koristi istu vrednost po skoku i uveo je modifikovanu vrednost greške u proceni rastojanja kako bi se smanjila greška koja se kumulativno povećava sa većim brojem skokova. Glavna mana ovog algoritma je veliko komunikaciono opterećenje.</w:delText>
        </w:r>
        <w:r w:rsidRPr="00E301F4" w:rsidDel="00612971">
          <w:delText xml:space="preserve"> </w:delText>
        </w:r>
      </w:del>
    </w:p>
    <w:p w14:paraId="19DC963D" w14:textId="11D7CCEF" w:rsidR="00D2652D" w:rsidDel="00612971" w:rsidRDefault="00D2652D">
      <w:pPr>
        <w:spacing w:after="120" w:afterAutospacing="0"/>
        <w:ind w:firstLine="567"/>
        <w:rPr>
          <w:del w:id="2610" w:author="leksandar komazec" w:date="2022-08-30T23:56:00Z"/>
        </w:rPr>
      </w:pPr>
      <w:del w:id="2611" w:author="leksandar komazec" w:date="2022-08-30T23:56:00Z">
        <w:r w:rsidDel="00612971">
          <w:delText xml:space="preserve">Qian </w:delText>
        </w:r>
        <w:r w:rsidRPr="00DE1968" w:rsidDel="00612971">
          <w:rPr>
            <w:i/>
          </w:rPr>
          <w:delText>et al.</w:delText>
        </w:r>
        <w:r w:rsidDel="00612971">
          <w:delText xml:space="preserve"> [24] predlaže pobošljanu verziju DV-Hop-a nazvanu NDV-Hop_Bon. Glavna ideja je da se ne koriste svi usidreni čvorovi već samo neki. Selektuju se oni sa najbližim rastojanjima nepoznatom čvoru, čime se smanjuje greška odabirom optimalnog broja sidara.</w:delText>
        </w:r>
        <w:r w:rsidDel="00612971">
          <w:tab/>
          <w:delText xml:space="preserve"> </w:delText>
        </w:r>
      </w:del>
    </w:p>
    <w:p w14:paraId="3E7C5E1A" w14:textId="7B42489B" w:rsidR="00D2652D" w:rsidDel="00612971" w:rsidRDefault="00D2652D">
      <w:pPr>
        <w:spacing w:after="120" w:afterAutospacing="0"/>
        <w:ind w:firstLine="567"/>
        <w:rPr>
          <w:del w:id="2612" w:author="leksandar komazec" w:date="2022-08-30T23:56:00Z"/>
        </w:rPr>
      </w:pPr>
      <w:del w:id="2613" w:author="leksandar komazec" w:date="2022-08-30T23:56:00Z">
        <w:r w:rsidDel="00612971">
          <w:delText xml:space="preserve">Druge metode se koncentrišu na skupljanje informacija o rastojanju i slanju istih centralnom čvoru, koji zatim koristi matematičke optimizacije da izračuna pozicije drugih čvorova. Međutim ovo ima manu, jer se svo izračunavanje svodi na jedan čvor i u slučaju da on otkaže drugi čvorovi ne mogu na ovaj način da odrede svoju lokaciju. Npr. Doherty </w:delText>
        </w:r>
        <w:r w:rsidRPr="00DE1968" w:rsidDel="00612971">
          <w:rPr>
            <w:i/>
          </w:rPr>
          <w:delText>et al.</w:delText>
        </w:r>
        <w:r w:rsidDel="00612971">
          <w:delText xml:space="preserve">[19] je formulisao problem lokalizacije kao problem konveksnog programiranja, i koristi samo informacije o povezanosti kao ograničenja da bi problem rešio SDP programiranjem. </w:delText>
        </w:r>
      </w:del>
    </w:p>
    <w:p w14:paraId="4432F146" w14:textId="38E86D14" w:rsidR="00132106" w:rsidDel="00612971" w:rsidRDefault="00132106">
      <w:pPr>
        <w:spacing w:after="120" w:afterAutospacing="0"/>
        <w:ind w:firstLine="567"/>
        <w:rPr>
          <w:del w:id="2614" w:author="leksandar komazec" w:date="2022-08-30T23:56:00Z"/>
        </w:rPr>
      </w:pPr>
    </w:p>
    <w:p w14:paraId="715EDE7F" w14:textId="47AD5B07" w:rsidR="00A32F6C" w:rsidDel="00612971" w:rsidRDefault="00A32F6C">
      <w:pPr>
        <w:spacing w:after="120" w:afterAutospacing="0"/>
        <w:ind w:firstLine="567"/>
        <w:rPr>
          <w:del w:id="2615" w:author="leksandar komazec" w:date="2022-08-30T23:56:00Z"/>
        </w:rPr>
      </w:pPr>
    </w:p>
    <w:p w14:paraId="5F8AA6B2" w14:textId="7B04D5AC" w:rsidR="005F595E" w:rsidRPr="005F595E" w:rsidDel="00612971" w:rsidRDefault="005F595E">
      <w:pPr>
        <w:pStyle w:val="Heading4"/>
        <w:rPr>
          <w:del w:id="2616" w:author="leksandar komazec" w:date="2022-08-30T23:56:00Z"/>
        </w:rPr>
      </w:pPr>
      <w:bookmarkStart w:id="2617" w:name="_Toc334831978"/>
      <w:bookmarkStart w:id="2618" w:name="_Toc336455890"/>
      <w:del w:id="2619" w:author="leksandar komazec" w:date="2022-08-30T23:56:00Z">
        <w:r w:rsidRPr="001C1029" w:rsidDel="00612971">
          <w:delText>Amorfna lokalizacija</w:delText>
        </w:r>
        <w:bookmarkEnd w:id="2617"/>
        <w:bookmarkEnd w:id="2618"/>
        <w:r w:rsidR="00345D74" w:rsidDel="00612971">
          <w:delText xml:space="preserve"> </w:delText>
        </w:r>
      </w:del>
    </w:p>
    <w:p w14:paraId="6529DE8B" w14:textId="76185B09" w:rsidR="00D2652D" w:rsidDel="00612971" w:rsidRDefault="00E133EC">
      <w:pPr>
        <w:tabs>
          <w:tab w:val="left" w:pos="567"/>
        </w:tabs>
        <w:spacing w:after="0" w:afterAutospacing="0" w:line="221" w:lineRule="auto"/>
        <w:ind w:firstLine="202"/>
        <w:rPr>
          <w:del w:id="2620" w:author="leksandar komazec" w:date="2022-08-30T23:56:00Z"/>
        </w:rPr>
      </w:pPr>
      <w:del w:id="2621" w:author="leksandar komazec" w:date="2022-08-30T23:56:00Z">
        <w:r w:rsidDel="00612971">
          <w:tab/>
        </w:r>
        <w:r w:rsidR="00D2652D" w:rsidDel="00612971">
          <w:delText>Amorfna lokalizacija koristi sličan mehanizam kao DV</w:delText>
        </w:r>
        <w:r w:rsidR="00A2125D" w:rsidDel="00612971">
          <w:delText>-</w:delText>
        </w:r>
        <w:r w:rsidR="00D2652D" w:rsidDel="00612971">
          <w:delText>Hop za procenu lokacije čvora, uz pretpostavku da je gustina mreže unapred poznata. Triangulacija se koristi da se odrede koordinate čvora [17]. Prvo, kao i u DV-Hop algoritmu, svaki čvor dobija informaciju o rastojanju u skokovima do sidra kroz propagaciju beacona, zatim se rastojanje računa kroz lokalno usrednjavanje. Svaki čvor potražuje od suseda njihove procene rastojanja i izračunava srednju vrednost [17]. Ovaj algoritam podrazumeva da je gustina mreže n</w:delText>
        </w:r>
        <w:r w:rsidR="00D2652D" w:rsidRPr="004E132D" w:rsidDel="00612971">
          <w:rPr>
            <w:vertAlign w:val="subscript"/>
          </w:rPr>
          <w:delText>local</w:delText>
        </w:r>
        <w:r w:rsidR="00D2652D" w:rsidDel="00612971">
          <w:delText xml:space="preserve"> unapred poznata, tako da može da izračuna veličinu koraka </w:delText>
        </w:r>
        <w:r w:rsidR="00D2652D" w:rsidRPr="00132106" w:rsidDel="00612971">
          <w:rPr>
            <w:i/>
          </w:rPr>
          <w:delText>HopSize</w:delText>
        </w:r>
        <w:r w:rsidR="00D2652D" w:rsidDel="00612971">
          <w:delText xml:space="preserve"> </w:delText>
        </w:r>
        <w:r w:rsidR="00D2652D" w:rsidRPr="005743E5" w:rsidDel="00612971">
          <w:rPr>
            <w:i/>
          </w:rPr>
          <w:delText>offline</w:delText>
        </w:r>
        <w:r w:rsidR="00D2652D" w:rsidDel="00612971">
          <w:delText xml:space="preserve"> u skladu sa Kleinrockovom i Slivesterovom formulom [17]:</w:delText>
        </w:r>
      </w:del>
    </w:p>
    <w:p w14:paraId="124B5935" w14:textId="1F696CF8" w:rsidR="004E132D" w:rsidDel="00612971" w:rsidRDefault="004E132D">
      <w:pPr>
        <w:contextualSpacing/>
        <w:rPr>
          <w:del w:id="2622" w:author="leksandar komazec" w:date="2022-08-30T23:56:00Z"/>
        </w:rPr>
      </w:pPr>
    </w:p>
    <w:p w14:paraId="6FAA1081" w14:textId="328FCD61" w:rsidR="006571EE" w:rsidDel="00612971" w:rsidRDefault="00345D74">
      <w:pPr>
        <w:contextualSpacing/>
        <w:jc w:val="right"/>
        <w:rPr>
          <w:del w:id="2623" w:author="leksandar komazec" w:date="2022-08-30T23:56:00Z"/>
        </w:rPr>
      </w:pPr>
      <w:del w:id="2624" w:author="leksandar komazec" w:date="2022-08-30T23:56:00Z">
        <w:r w:rsidDel="00612971">
          <w:tab/>
        </w:r>
        <w:r w:rsidRPr="008B0FC2" w:rsidDel="00612971">
          <w:tab/>
        </w:r>
        <w:r w:rsidR="006571EE" w:rsidRPr="008B0FC2" w:rsidDel="00612971">
          <w:delText>HopSize = r</w:delText>
        </w:r>
        <w:r w:rsidR="008968DA" w:rsidDel="00612971">
          <w:delText xml:space="preserve"> </w:delText>
        </w:r>
        <w:r w:rsidR="006571EE" w:rsidRPr="008B0FC2" w:rsidDel="00612971">
          <w:delText>(1 +</w:delText>
        </w:r>
        <w:r w:rsidR="004E132D" w:rsidRPr="008B0FC2" w:rsidDel="00612971">
          <w:delText xml:space="preserve"> </w:delText>
        </w:r>
      </w:del>
      <m:oMath>
        <m:sSup>
          <m:sSupPr>
            <m:ctrlPr>
              <w:del w:id="2625" w:author="leksandar komazec" w:date="2022-08-30T23:56:00Z">
                <w:rPr>
                  <w:rFonts w:ascii="Cambria Math" w:hAnsi="Cambria Math"/>
                </w:rPr>
              </w:del>
            </m:ctrlPr>
          </m:sSupPr>
          <m:e>
            <m:r>
              <w:del w:id="2626" w:author="leksandar komazec" w:date="2022-08-30T23:56:00Z">
                <m:rPr>
                  <m:sty m:val="p"/>
                </m:rPr>
                <w:rPr>
                  <w:rFonts w:ascii="Cambria Math" w:hAnsi="Cambria Math"/>
                </w:rPr>
                <m:t>e</m:t>
              </w:del>
            </m:r>
          </m:e>
          <m:sup>
            <m:r>
              <w:del w:id="2627" w:author="leksandar komazec" w:date="2022-08-30T23:56:00Z">
                <m:rPr>
                  <m:sty m:val="p"/>
                </m:rPr>
                <w:rPr>
                  <w:rFonts w:ascii="Cambria Math" w:hAnsi="Cambria Math"/>
                </w:rPr>
                <m:t>-</m:t>
              </w:del>
            </m:r>
            <m:sSub>
              <m:sSubPr>
                <m:ctrlPr>
                  <w:del w:id="2628" w:author="leksandar komazec" w:date="2022-08-30T23:56:00Z">
                    <w:rPr>
                      <w:rFonts w:ascii="Cambria Math" w:hAnsi="Cambria Math"/>
                    </w:rPr>
                  </w:del>
                </m:ctrlPr>
              </m:sSubPr>
              <m:e>
                <m:r>
                  <w:del w:id="2629" w:author="leksandar komazec" w:date="2022-08-30T23:56:00Z">
                    <m:rPr>
                      <m:sty m:val="p"/>
                    </m:rPr>
                    <w:rPr>
                      <w:rFonts w:ascii="Cambria Math" w:hAnsi="Cambria Math"/>
                    </w:rPr>
                    <m:t>n</m:t>
                  </w:del>
                </m:r>
              </m:e>
              <m:sub>
                <m:r>
                  <w:del w:id="2630" w:author="leksandar komazec" w:date="2022-08-30T23:56:00Z">
                    <m:rPr>
                      <m:sty m:val="p"/>
                    </m:rPr>
                    <w:rPr>
                      <w:rFonts w:ascii="Cambria Math" w:hAnsi="Cambria Math"/>
                    </w:rPr>
                    <m:t>local</m:t>
                  </w:del>
                </m:r>
              </m:sub>
            </m:sSub>
          </m:sup>
        </m:sSup>
        <m:r>
          <w:del w:id="2631" w:author="leksandar komazec" w:date="2022-08-30T23:56:00Z">
            <w:rPr>
              <w:rFonts w:ascii="Cambria Math"/>
            </w:rPr>
            <m:t xml:space="preserve"> </m:t>
          </w:del>
        </m:r>
        <m:r>
          <w:del w:id="2632" w:author="leksandar komazec" w:date="2022-08-30T23:56:00Z">
            <w:rPr>
              <w:rFonts w:ascii="Cambria Math"/>
            </w:rPr>
            <m:t>-</m:t>
          </w:del>
        </m:r>
        <m:nary>
          <m:naryPr>
            <m:limLoc m:val="subSup"/>
            <m:ctrlPr>
              <w:del w:id="2633" w:author="leksandar komazec" w:date="2022-08-30T23:56:00Z">
                <w:rPr>
                  <w:rFonts w:ascii="Cambria Math" w:hAnsi="Cambria Math"/>
                  <w:i/>
                </w:rPr>
              </w:del>
            </m:ctrlPr>
          </m:naryPr>
          <m:sub>
            <m:r>
              <w:del w:id="2634" w:author="leksandar komazec" w:date="2022-08-30T23:56:00Z">
                <w:rPr>
                  <w:rFonts w:ascii="Cambria Math" w:hAnsi="Cambria Math"/>
                </w:rPr>
                <m:t>-</m:t>
              </w:del>
            </m:r>
            <m:r>
              <w:del w:id="2635" w:author="leksandar komazec" w:date="2022-08-30T23:56:00Z">
                <w:rPr>
                  <w:rFonts w:ascii="Cambria Math"/>
                </w:rPr>
                <m:t>1</m:t>
              </w:del>
            </m:r>
          </m:sub>
          <m:sup>
            <m:r>
              <w:del w:id="2636" w:author="leksandar komazec" w:date="2022-08-30T23:56:00Z">
                <w:rPr>
                  <w:rFonts w:ascii="Cambria Math" w:hAnsi="Cambria Math"/>
                </w:rPr>
                <m:t>t</m:t>
              </w:del>
            </m:r>
          </m:sup>
          <m:e>
            <m:sSup>
              <m:sSupPr>
                <m:ctrlPr>
                  <w:del w:id="2637" w:author="leksandar komazec" w:date="2022-08-30T23:56:00Z">
                    <w:rPr>
                      <w:rFonts w:ascii="Cambria Math" w:hAnsi="Cambria Math"/>
                    </w:rPr>
                  </w:del>
                </m:ctrlPr>
              </m:sSupPr>
              <m:e>
                <m:r>
                  <w:del w:id="2638" w:author="leksandar komazec" w:date="2022-08-30T23:56:00Z">
                    <m:rPr>
                      <m:sty m:val="p"/>
                    </m:rPr>
                    <w:rPr>
                      <w:rFonts w:ascii="Cambria Math" w:hAnsi="Cambria Math"/>
                    </w:rPr>
                    <m:t>e</m:t>
                  </w:del>
                </m:r>
              </m:e>
              <m:sup>
                <m:f>
                  <m:fPr>
                    <m:ctrlPr>
                      <w:del w:id="2639" w:author="leksandar komazec" w:date="2022-08-30T23:56:00Z">
                        <w:rPr>
                          <w:rFonts w:ascii="Cambria Math" w:hAnsi="Cambria Math"/>
                        </w:rPr>
                      </w:del>
                    </m:ctrlPr>
                  </m:fPr>
                  <m:num>
                    <m:r>
                      <w:del w:id="2640" w:author="leksandar komazec" w:date="2022-08-30T23:56:00Z">
                        <m:rPr>
                          <m:sty m:val="p"/>
                        </m:rPr>
                        <w:rPr>
                          <w:rFonts w:ascii="Cambria Math" w:hAnsi="Cambria Math"/>
                        </w:rPr>
                        <m:t>-</m:t>
                      </w:del>
                    </m:r>
                    <m:sSub>
                      <m:sSubPr>
                        <m:ctrlPr>
                          <w:del w:id="2641" w:author="leksandar komazec" w:date="2022-08-30T23:56:00Z">
                            <w:rPr>
                              <w:rFonts w:ascii="Cambria Math" w:hAnsi="Cambria Math"/>
                            </w:rPr>
                          </w:del>
                        </m:ctrlPr>
                      </m:sSubPr>
                      <m:e>
                        <m:r>
                          <w:del w:id="2642" w:author="leksandar komazec" w:date="2022-08-30T23:56:00Z">
                            <m:rPr>
                              <m:sty m:val="p"/>
                            </m:rPr>
                            <w:rPr>
                              <w:rFonts w:ascii="Cambria Math" w:hAnsi="Cambria Math"/>
                            </w:rPr>
                            <m:t>n</m:t>
                          </w:del>
                        </m:r>
                      </m:e>
                      <m:sub>
                        <m:r>
                          <w:del w:id="2643" w:author="leksandar komazec" w:date="2022-08-30T23:56:00Z">
                            <m:rPr>
                              <m:sty m:val="p"/>
                            </m:rPr>
                            <w:rPr>
                              <w:rFonts w:ascii="Cambria Math" w:hAnsi="Cambria Math"/>
                            </w:rPr>
                            <m:t>local</m:t>
                          </w:del>
                        </m:r>
                      </m:sub>
                    </m:sSub>
                  </m:num>
                  <m:den>
                    <m:r>
                      <w:del w:id="2644" w:author="leksandar komazec" w:date="2022-08-30T23:56:00Z">
                        <m:rPr>
                          <m:sty m:val="p"/>
                        </m:rPr>
                        <w:rPr>
                          <w:rFonts w:ascii="Cambria Math" w:hAnsi="Cambria Math"/>
                        </w:rPr>
                        <m:t>π</m:t>
                      </w:del>
                    </m:r>
                  </m:den>
                </m:f>
                <m:r>
                  <w:del w:id="2645" w:author="leksandar komazec" w:date="2022-08-30T23:56:00Z">
                    <m:rPr>
                      <m:sty m:val="p"/>
                    </m:rPr>
                    <w:rPr>
                      <w:rFonts w:ascii="Cambria Math"/>
                    </w:rPr>
                    <m:t>(</m:t>
                  </w:del>
                </m:r>
                <m:r>
                  <w:del w:id="2646" w:author="leksandar komazec" w:date="2022-08-30T23:56:00Z">
                    <m:rPr>
                      <m:sty m:val="p"/>
                    </m:rPr>
                    <w:rPr>
                      <w:rFonts w:ascii="Cambria Math" w:hAnsi="Cambria Math"/>
                    </w:rPr>
                    <m:t>arccos</m:t>
                  </w:del>
                </m:r>
                <m:r>
                  <w:del w:id="2647" w:author="leksandar komazec" w:date="2022-08-30T23:56:00Z">
                    <m:rPr>
                      <m:sty m:val="p"/>
                    </m:rPr>
                    <w:rPr>
                      <w:rFonts w:ascii="Cambria Math"/>
                    </w:rPr>
                    <m:t xml:space="preserve"> </m:t>
                  </w:del>
                </m:r>
                <m:r>
                  <w:del w:id="2648" w:author="leksandar komazec" w:date="2022-08-30T23:56:00Z">
                    <m:rPr>
                      <m:sty m:val="p"/>
                    </m:rPr>
                    <w:rPr>
                      <w:rFonts w:ascii="Cambria Math" w:hAnsi="Cambria Math"/>
                    </w:rPr>
                    <m:t>t-t</m:t>
                  </w:del>
                </m:r>
                <m:rad>
                  <m:radPr>
                    <m:degHide m:val="1"/>
                    <m:ctrlPr>
                      <w:del w:id="2649" w:author="leksandar komazec" w:date="2022-08-30T23:56:00Z">
                        <w:rPr>
                          <w:rFonts w:ascii="Cambria Math" w:hAnsi="Cambria Math"/>
                        </w:rPr>
                      </w:del>
                    </m:ctrlPr>
                  </m:radPr>
                  <m:deg/>
                  <m:e>
                    <m:r>
                      <w:del w:id="2650" w:author="leksandar komazec" w:date="2022-08-30T23:56:00Z">
                        <m:rPr>
                          <m:sty m:val="p"/>
                        </m:rPr>
                        <w:rPr>
                          <w:rFonts w:ascii="Cambria Math"/>
                        </w:rPr>
                        <m:t>1</m:t>
                      </w:del>
                    </m:r>
                    <m:r>
                      <w:del w:id="2651" w:author="leksandar komazec" w:date="2022-08-30T23:56:00Z">
                        <m:rPr>
                          <m:sty m:val="p"/>
                        </m:rPr>
                        <w:rPr>
                          <w:rFonts w:ascii="Cambria Math"/>
                        </w:rPr>
                        <m:t>-</m:t>
                      </w:del>
                    </m:r>
                    <m:sSup>
                      <m:sSupPr>
                        <m:ctrlPr>
                          <w:del w:id="2652" w:author="leksandar komazec" w:date="2022-08-30T23:56:00Z">
                            <w:rPr>
                              <w:rFonts w:ascii="Cambria Math" w:hAnsi="Cambria Math"/>
                            </w:rPr>
                          </w:del>
                        </m:ctrlPr>
                      </m:sSupPr>
                      <m:e>
                        <m:r>
                          <w:del w:id="2653" w:author="leksandar komazec" w:date="2022-08-30T23:56:00Z">
                            <m:rPr>
                              <m:sty m:val="p"/>
                            </m:rPr>
                            <w:rPr>
                              <w:rFonts w:ascii="Cambria Math" w:hAnsi="Cambria Math"/>
                            </w:rPr>
                            <m:t>t</m:t>
                          </w:del>
                        </m:r>
                      </m:e>
                      <m:sup>
                        <m:r>
                          <w:del w:id="2654" w:author="leksandar komazec" w:date="2022-08-30T23:56:00Z">
                            <m:rPr>
                              <m:sty m:val="p"/>
                            </m:rPr>
                            <w:rPr>
                              <w:rFonts w:ascii="Cambria Math"/>
                            </w:rPr>
                            <m:t>2</m:t>
                          </w:del>
                        </m:r>
                      </m:sup>
                    </m:sSup>
                  </m:e>
                </m:rad>
                <m:r>
                  <w:del w:id="2655" w:author="leksandar komazec" w:date="2022-08-30T23:56:00Z">
                    <m:rPr>
                      <m:sty m:val="p"/>
                    </m:rPr>
                    <w:rPr>
                      <w:rFonts w:ascii="Cambria Math"/>
                    </w:rPr>
                    <m:t>)</m:t>
                  </w:del>
                </m:r>
              </m:sup>
            </m:sSup>
          </m:e>
        </m:nary>
      </m:oMath>
      <w:del w:id="2656" w:author="leksandar komazec" w:date="2022-08-30T23:56:00Z">
        <w:r w:rsidR="006571EE" w:rsidRPr="008B0FC2" w:rsidDel="00612971">
          <w:delText xml:space="preserve"> </w:delText>
        </w:r>
        <w:r w:rsidR="004E132D" w:rsidRPr="008B0FC2" w:rsidDel="00612971">
          <w:delText>dt</w:delText>
        </w:r>
        <w:r w:rsidR="006571EE" w:rsidRPr="008B0FC2" w:rsidDel="00612971">
          <w:delText>)</w:delText>
        </w:r>
        <w:r w:rsidRPr="008B0FC2" w:rsidDel="00612971">
          <w:tab/>
        </w:r>
        <w:r w:rsidR="008968DA" w:rsidDel="00612971">
          <w:tab/>
        </w:r>
        <w:r w:rsidRPr="00345D74" w:rsidDel="00612971">
          <w:delText>(</w:delText>
        </w:r>
        <w:r w:rsidR="000449F1" w:rsidDel="00612971">
          <w:delText>3</w:delText>
        </w:r>
        <w:r w:rsidR="00316646" w:rsidDel="00612971">
          <w:delText>7</w:delText>
        </w:r>
        <w:r w:rsidR="009F3E56" w:rsidRPr="00345D74" w:rsidDel="00612971">
          <w:delText>)</w:delText>
        </w:r>
      </w:del>
    </w:p>
    <w:p w14:paraId="6A48254A" w14:textId="51C6DD0D" w:rsidR="005743E5" w:rsidRPr="00345D74" w:rsidDel="00612971" w:rsidRDefault="005743E5">
      <w:pPr>
        <w:contextualSpacing/>
        <w:jc w:val="center"/>
        <w:rPr>
          <w:del w:id="2657" w:author="leksandar komazec" w:date="2022-08-30T23:56:00Z"/>
        </w:rPr>
      </w:pPr>
    </w:p>
    <w:p w14:paraId="6CCB6E9B" w14:textId="517D781D" w:rsidR="004E132D" w:rsidDel="00612971" w:rsidRDefault="005743E5">
      <w:pPr>
        <w:contextualSpacing/>
        <w:rPr>
          <w:del w:id="2658" w:author="leksandar komazec" w:date="2022-08-30T23:56:00Z"/>
        </w:rPr>
      </w:pPr>
      <w:del w:id="2659" w:author="leksandar komazec" w:date="2022-08-30T23:56:00Z">
        <w:r w:rsidDel="00612971">
          <w:tab/>
        </w:r>
        <w:r w:rsidR="004E132D" w:rsidDel="00612971">
          <w:delText>K</w:delText>
        </w:r>
        <w:r w:rsidR="008B0FC2" w:rsidDel="00612971">
          <w:delText>onač</w:delText>
        </w:r>
        <w:r w:rsidR="004E132D" w:rsidRPr="004E132D" w:rsidDel="00612971">
          <w:delText>no nakon procene rastojanja</w:delText>
        </w:r>
        <w:r w:rsidR="004E132D" w:rsidDel="00612971">
          <w:delText xml:space="preserve"> do tri sidra, tr</w:delText>
        </w:r>
        <w:r w:rsidDel="00612971">
          <w:delText>iangulacija se koristi za određ</w:delText>
        </w:r>
        <w:r w:rsidR="004E132D" w:rsidDel="00612971">
          <w:delText>ivanje lokacije.</w:delText>
        </w:r>
      </w:del>
    </w:p>
    <w:p w14:paraId="535F31A2" w14:textId="2C9FF97E" w:rsidR="00132106" w:rsidRPr="000449F1" w:rsidDel="00612971" w:rsidRDefault="00132106">
      <w:pPr>
        <w:pStyle w:val="Heading4"/>
        <w:rPr>
          <w:del w:id="2660" w:author="leksandar komazec" w:date="2022-08-30T23:56:00Z"/>
        </w:rPr>
      </w:pPr>
      <w:bookmarkStart w:id="2661" w:name="_Toc334831977"/>
      <w:bookmarkStart w:id="2662" w:name="_Toc336455891"/>
      <w:del w:id="2663" w:author="leksandar komazec" w:date="2022-08-30T23:56:00Z">
        <w:r w:rsidRPr="000449F1" w:rsidDel="00612971">
          <w:delText>DV-Distance algoritam</w:delText>
        </w:r>
        <w:bookmarkEnd w:id="2661"/>
        <w:bookmarkEnd w:id="2662"/>
        <w:r w:rsidRPr="000449F1" w:rsidDel="00612971">
          <w:delText xml:space="preserve"> </w:delText>
        </w:r>
      </w:del>
    </w:p>
    <w:p w14:paraId="0600017A" w14:textId="4AE612F1" w:rsidR="00580144" w:rsidRPr="006B7552" w:rsidDel="00612971" w:rsidRDefault="00580144">
      <w:pPr>
        <w:spacing w:after="120" w:afterAutospacing="0"/>
        <w:ind w:firstLine="567"/>
        <w:rPr>
          <w:del w:id="2664" w:author="leksandar komazec" w:date="2022-08-30T23:56:00Z"/>
        </w:rPr>
      </w:pPr>
      <w:del w:id="2665" w:author="leksandar komazec" w:date="2022-08-30T23:56:00Z">
        <w:r w:rsidRPr="006B7552" w:rsidDel="00612971">
          <w:delText xml:space="preserve">DV-Distance algoritam radi slično kao </w:delText>
        </w:r>
        <w:r w:rsidDel="00612971">
          <w:delText>DV-Hop</w:delText>
        </w:r>
        <w:r w:rsidRPr="006B7552" w:rsidDel="00612971">
          <w:delText xml:space="preserve">, ali umesto propagiranja broja skokova, šalju se podaci o rastojanju (izmereni npr. RSSI metodom), i svaki </w:delText>
        </w:r>
        <w:r w:rsidDel="00612971">
          <w:delText>čvor</w:delText>
        </w:r>
        <w:r w:rsidRPr="006B7552" w:rsidDel="00612971">
          <w:delText xml:space="preserve"> pre slanja informacija o poziciji sidra, dodaje u paket informaciju o rastojanju i takav paket prosleđuje</w:delText>
        </w:r>
        <w:r w:rsidDel="00612971">
          <w:delText xml:space="preserve"> [9]</w:delText>
        </w:r>
        <w:r w:rsidRPr="006B7552" w:rsidDel="00612971">
          <w:delText>.</w:delText>
        </w:r>
      </w:del>
    </w:p>
    <w:p w14:paraId="49454ED5" w14:textId="777192B2" w:rsidR="00132106" w:rsidDel="00612971" w:rsidRDefault="00132106">
      <w:pPr>
        <w:contextualSpacing/>
        <w:rPr>
          <w:del w:id="2666" w:author="leksandar komazec" w:date="2022-08-30T23:56:00Z"/>
        </w:rPr>
      </w:pPr>
    </w:p>
    <w:p w14:paraId="02EE0CFC" w14:textId="5EEE1B8B" w:rsidR="00053691" w:rsidDel="00612971" w:rsidRDefault="00053691">
      <w:pPr>
        <w:pStyle w:val="Heading4"/>
        <w:rPr>
          <w:del w:id="2667" w:author="leksandar komazec" w:date="2022-08-30T23:56:00Z"/>
        </w:rPr>
      </w:pPr>
      <w:bookmarkStart w:id="2668" w:name="_Toc334831979"/>
      <w:bookmarkStart w:id="2669" w:name="_Toc336455892"/>
      <w:del w:id="2670" w:author="leksandar komazec" w:date="2022-08-30T23:56:00Z">
        <w:r w:rsidDel="00612971">
          <w:delText>E</w:delText>
        </w:r>
        <w:r w:rsidRPr="00290417" w:rsidDel="00612971">
          <w:delText>uklidov algor</w:delText>
        </w:r>
        <w:r w:rsidR="00BF4AD5" w:rsidDel="00612971">
          <w:delText>itam</w:delText>
        </w:r>
        <w:bookmarkEnd w:id="2668"/>
        <w:bookmarkEnd w:id="2669"/>
      </w:del>
    </w:p>
    <w:p w14:paraId="0174DD97" w14:textId="6BF60E9B" w:rsidR="00580144" w:rsidRPr="00296CEE" w:rsidDel="00612971" w:rsidRDefault="00580144">
      <w:pPr>
        <w:spacing w:after="120" w:afterAutospacing="0"/>
        <w:ind w:firstLine="567"/>
        <w:rPr>
          <w:del w:id="2671" w:author="leksandar komazec" w:date="2022-08-30T23:56:00Z"/>
        </w:rPr>
      </w:pPr>
      <w:del w:id="2672" w:author="leksandar komazec" w:date="2022-08-30T23:56:00Z">
        <w:r w:rsidDel="00612971">
          <w:delText>Mana DV</w:delText>
        </w:r>
        <w:r w:rsidR="00A2125D" w:rsidDel="00612971">
          <w:delText>-</w:delText>
        </w:r>
        <w:r w:rsidDel="00612971">
          <w:delText>Hop algoritma je da greši puno za mreže neregularnog oblika, gde su varijacije u skokovima velike. Niculescu i Nath [17] su predložili drugu metodu, nazvanu Euklidov algoritam koji se zasniva na lokalnoj geometriji čvorova u odnosu na sidra.</w:delText>
        </w:r>
        <w:r w:rsidRPr="0080575E" w:rsidDel="00612971">
          <w:delText xml:space="preserve"> </w:delText>
        </w:r>
        <w:r w:rsidRPr="00EE1178" w:rsidDel="00612971">
          <w:delText xml:space="preserve"> </w:delText>
        </w:r>
      </w:del>
    </w:p>
    <w:p w14:paraId="7B65AC9E" w14:textId="557114E5" w:rsidR="00580144" w:rsidDel="00612971" w:rsidRDefault="00580144">
      <w:pPr>
        <w:spacing w:after="120" w:afterAutospacing="0"/>
        <w:ind w:firstLine="567"/>
        <w:rPr>
          <w:del w:id="2673" w:author="leksandar komazec" w:date="2022-08-30T23:56:00Z"/>
        </w:rPr>
      </w:pPr>
      <w:del w:id="2674" w:author="leksandar komazec" w:date="2022-08-30T23:56:00Z">
        <w:r w:rsidDel="00612971">
          <w:delText xml:space="preserve">Ova APS metoda propagira prava Euklidova rastojanja ka usidrenim čvorovima, tako da je po prirodi najbliža GPS-u. Nepoznati čvor A mora da ima bar dva suseda B i C (slika 2.4.8.). Čvor A takođe poseduje informaciju o rastojanjima AB, AC i BC, tako da postoji još jedan uslov: ili B i C moraju sem što su susedi A, moraju takođe biti međusobni susedi. </w:delText>
        </w:r>
      </w:del>
    </w:p>
    <w:p w14:paraId="069C142B" w14:textId="749450F7" w:rsidR="00580144" w:rsidDel="00612971" w:rsidRDefault="00580144">
      <w:pPr>
        <w:spacing w:after="120" w:afterAutospacing="0"/>
        <w:ind w:firstLine="567"/>
        <w:rPr>
          <w:del w:id="2675" w:author="leksandar komazec" w:date="2022-08-30T23:56:00Z"/>
        </w:rPr>
      </w:pPr>
      <w:del w:id="2676" w:author="leksandar komazec" w:date="2022-08-30T23:56:00Z">
        <w:r w:rsidDel="00612971">
          <w:delText xml:space="preserve">Za mnogougao ABCL, dužine svih stranica su poznate, i jedna od dijagonala, BC je poznata. Ovo omogućava čvoru A da izračuna dijagonalu AL, kao Euklidovo rastojanje između ta dva čvora.  Moguće je da se čvor A nalazi sa iste strane dijagonale BC kao i L, označen sa A” ili suprotne. Taj  izbor odlučuje sam čvor, ili glasanjem sa susedima na osnovu njihovih procenjenih rastojanja ka čvoru L ili ispitivanjem položaja u odnosu na susede B i C. </w:delText>
        </w:r>
      </w:del>
    </w:p>
    <w:p w14:paraId="2CBE7623" w14:textId="2AF8FA73" w:rsidR="00580144" w:rsidDel="00612971" w:rsidRDefault="00580144">
      <w:pPr>
        <w:spacing w:after="120" w:afterAutospacing="0"/>
        <w:ind w:firstLine="567"/>
        <w:rPr>
          <w:del w:id="2677" w:author="leksandar komazec" w:date="2022-08-30T23:56:00Z"/>
        </w:rPr>
      </w:pPr>
      <w:del w:id="2678" w:author="leksandar komazec" w:date="2022-08-30T23:56:00Z">
        <w:r w:rsidDel="00612971">
          <w:delText>Ukoliko nije jasno dostupna informacija sa koje strane se nalazi čvor A procena rastojanja za njega neće biti distupna drugim susedima, sve dok više suseda ne proceni svoje rastojanje od L kako bi bilo glasanja izvodljivo. Kada je pravi izbor za A dostupan, primenjuje se Pitagorina teorema na trouglove ACB, BCL i ACL da bi se našlo rastojanje AL. Procena rastojanja može u</w:delText>
        </w:r>
        <w:r w:rsidRPr="00853D1C" w:rsidDel="00612971">
          <w:delText xml:space="preserve"> nekim slučajevima smanjiti prosečnu grešku lokalizacije do 50%. </w:delText>
        </w:r>
        <w:r w:rsidDel="00612971">
          <w:delText>Jednačine (38) i (39) predstavljaju način da odredimo uglove preko kosinusne teoreme.</w:delText>
        </w:r>
      </w:del>
    </w:p>
    <w:p w14:paraId="21C6DF41" w14:textId="2CACD988" w:rsidR="003827F3" w:rsidRPr="00853D1C" w:rsidDel="00612971" w:rsidRDefault="003827F3">
      <w:pPr>
        <w:contextualSpacing/>
        <w:rPr>
          <w:del w:id="2679" w:author="leksandar komazec" w:date="2022-08-30T23:56:00Z"/>
        </w:rPr>
      </w:pPr>
    </w:p>
    <w:p w14:paraId="656F7F7A" w14:textId="470685F4" w:rsidR="00053691" w:rsidDel="00612971" w:rsidRDefault="004B7D73">
      <w:pPr>
        <w:contextualSpacing/>
        <w:jc w:val="right"/>
        <w:rPr>
          <w:del w:id="2680" w:author="leksandar komazec" w:date="2022-08-30T23:56:00Z"/>
        </w:rPr>
      </w:pPr>
      <w:del w:id="2681" w:author="leksandar komazec" w:date="2022-08-30T23:56:00Z">
        <w:r w:rsidRPr="00541CE4" w:rsidDel="00612971">
          <w:delText xml:space="preserve">cos(α) = </w:delText>
        </w:r>
      </w:del>
      <m:oMath>
        <m:f>
          <m:fPr>
            <m:ctrlPr>
              <w:del w:id="2682" w:author="leksandar komazec" w:date="2022-08-30T23:56:00Z">
                <w:rPr>
                  <w:rFonts w:ascii="Cambria Math" w:hAnsi="Cambria Math"/>
                </w:rPr>
              </w:del>
            </m:ctrlPr>
          </m:fPr>
          <m:num>
            <m:sSup>
              <m:sSupPr>
                <m:ctrlPr>
                  <w:del w:id="2683" w:author="leksandar komazec" w:date="2022-08-30T23:56:00Z">
                    <w:rPr>
                      <w:rFonts w:ascii="Cambria Math" w:hAnsi="Cambria Math"/>
                    </w:rPr>
                  </w:del>
                </m:ctrlPr>
              </m:sSupPr>
              <m:e>
                <m:r>
                  <w:del w:id="2684" w:author="leksandar komazec" w:date="2022-08-30T23:56:00Z">
                    <m:rPr>
                      <m:sty m:val="p"/>
                    </m:rPr>
                    <w:rPr>
                      <w:rFonts w:ascii="Cambria Math"/>
                    </w:rPr>
                    <m:t>AB</m:t>
                  </w:del>
                </m:r>
              </m:e>
              <m:sup>
                <m:r>
                  <w:del w:id="2685" w:author="leksandar komazec" w:date="2022-08-30T23:56:00Z">
                    <m:rPr>
                      <m:sty m:val="p"/>
                    </m:rPr>
                    <w:rPr>
                      <w:rFonts w:ascii="Cambria Math"/>
                    </w:rPr>
                    <m:t>2</m:t>
                  </w:del>
                </m:r>
              </m:sup>
            </m:sSup>
            <m:r>
              <w:del w:id="2686" w:author="leksandar komazec" w:date="2022-08-30T23:56:00Z">
                <m:rPr>
                  <m:sty m:val="p"/>
                </m:rPr>
                <w:rPr>
                  <w:rFonts w:ascii="Cambria Math" w:hAnsi="Cambria Math"/>
                </w:rPr>
                <m:t>-</m:t>
              </w:del>
            </m:r>
            <m:sSup>
              <m:sSupPr>
                <m:ctrlPr>
                  <w:del w:id="2687" w:author="leksandar komazec" w:date="2022-08-30T23:56:00Z">
                    <w:rPr>
                      <w:rFonts w:ascii="Cambria Math" w:hAnsi="Cambria Math"/>
                    </w:rPr>
                  </w:del>
                </m:ctrlPr>
              </m:sSupPr>
              <m:e>
                <m:r>
                  <w:del w:id="2688" w:author="leksandar komazec" w:date="2022-08-30T23:56:00Z">
                    <m:rPr>
                      <m:sty m:val="p"/>
                    </m:rPr>
                    <w:rPr>
                      <w:rFonts w:ascii="Cambria Math"/>
                    </w:rPr>
                    <m:t>AC</m:t>
                  </w:del>
                </m:r>
              </m:e>
              <m:sup>
                <m:r>
                  <w:del w:id="2689" w:author="leksandar komazec" w:date="2022-08-30T23:56:00Z">
                    <m:rPr>
                      <m:sty m:val="p"/>
                    </m:rPr>
                    <w:rPr>
                      <w:rFonts w:ascii="Cambria Math"/>
                    </w:rPr>
                    <m:t>2</m:t>
                  </w:del>
                </m:r>
              </m:sup>
            </m:sSup>
            <m:r>
              <w:del w:id="2690" w:author="leksandar komazec" w:date="2022-08-30T23:56:00Z">
                <m:rPr>
                  <m:sty m:val="p"/>
                </m:rPr>
                <w:rPr>
                  <w:rFonts w:ascii="Cambria Math" w:hAnsi="Cambria Math"/>
                </w:rPr>
                <m:t>-</m:t>
              </w:del>
            </m:r>
            <m:sSup>
              <m:sSupPr>
                <m:ctrlPr>
                  <w:del w:id="2691" w:author="leksandar komazec" w:date="2022-08-30T23:56:00Z">
                    <w:rPr>
                      <w:rFonts w:ascii="Cambria Math" w:hAnsi="Cambria Math"/>
                    </w:rPr>
                  </w:del>
                </m:ctrlPr>
              </m:sSupPr>
              <m:e>
                <m:r>
                  <w:del w:id="2692" w:author="leksandar komazec" w:date="2022-08-30T23:56:00Z">
                    <m:rPr>
                      <m:sty m:val="p"/>
                    </m:rPr>
                    <w:rPr>
                      <w:rFonts w:ascii="Cambria Math"/>
                    </w:rPr>
                    <m:t>BC</m:t>
                  </w:del>
                </m:r>
              </m:e>
              <m:sup>
                <m:r>
                  <w:del w:id="2693" w:author="leksandar komazec" w:date="2022-08-30T23:56:00Z">
                    <m:rPr>
                      <m:sty m:val="p"/>
                    </m:rPr>
                    <w:rPr>
                      <w:rFonts w:ascii="Cambria Math"/>
                    </w:rPr>
                    <m:t>2</m:t>
                  </w:del>
                </m:r>
              </m:sup>
            </m:sSup>
          </m:num>
          <m:den>
            <m:r>
              <w:del w:id="2694" w:author="leksandar komazec" w:date="2022-08-30T23:56:00Z">
                <m:rPr>
                  <m:sty m:val="p"/>
                </m:rPr>
                <w:rPr>
                  <w:rFonts w:ascii="Cambria Math"/>
                </w:rPr>
                <m:t>2</m:t>
              </w:del>
            </m:r>
            <m:r>
              <w:del w:id="2695" w:author="leksandar komazec" w:date="2022-08-30T23:56:00Z">
                <m:rPr>
                  <m:sty m:val="p"/>
                </m:rPr>
                <w:rPr>
                  <w:rFonts w:ascii="Cambria Math" w:hAnsi="Cambria Math"/>
                </w:rPr>
                <m:t>×</m:t>
              </w:del>
            </m:r>
            <m:r>
              <w:del w:id="2696" w:author="leksandar komazec" w:date="2022-08-30T23:56:00Z">
                <m:rPr>
                  <m:sty m:val="p"/>
                </m:rPr>
                <w:rPr>
                  <w:rFonts w:ascii="Cambria Math"/>
                </w:rPr>
                <m:t>AC</m:t>
              </w:del>
            </m:r>
            <m:r>
              <w:del w:id="2697" w:author="leksandar komazec" w:date="2022-08-30T23:56:00Z">
                <m:rPr>
                  <m:sty m:val="p"/>
                </m:rPr>
                <w:rPr>
                  <w:rFonts w:ascii="Cambria Math" w:hAnsi="Cambria Math"/>
                </w:rPr>
                <m:t>×</m:t>
              </w:del>
            </m:r>
            <m:r>
              <w:del w:id="2698" w:author="leksandar komazec" w:date="2022-08-30T23:56:00Z">
                <m:rPr>
                  <m:sty m:val="p"/>
                </m:rPr>
                <w:rPr>
                  <w:rFonts w:ascii="Cambria Math"/>
                </w:rPr>
                <m:t>BC</m:t>
              </w:del>
            </m:r>
          </m:den>
        </m:f>
      </m:oMath>
      <w:del w:id="2699" w:author="leksandar komazec" w:date="2022-08-30T23:56:00Z">
        <w:r w:rsidR="008D6720" w:rsidRPr="00541CE4" w:rsidDel="00612971">
          <w:delText xml:space="preserve">  </w:delText>
        </w:r>
        <w:r w:rsidR="00A975F7" w:rsidRPr="00541CE4" w:rsidDel="00612971">
          <w:delText xml:space="preserve"> </w:delText>
        </w:r>
        <w:r w:rsidRPr="00541CE4" w:rsidDel="00612971">
          <w:delText>,</w:delText>
        </w:r>
        <w:r w:rsidR="00FA05E2" w:rsidDel="00612971">
          <w:tab/>
        </w:r>
        <w:r w:rsidR="00FA05E2" w:rsidDel="00612971">
          <w:tab/>
        </w:r>
        <w:r w:rsidR="00132106" w:rsidDel="00612971">
          <w:tab/>
        </w:r>
        <w:r w:rsidR="00FA05E2" w:rsidDel="00612971">
          <w:tab/>
        </w:r>
        <w:r w:rsidR="00FA05E2" w:rsidDel="00612971">
          <w:tab/>
          <w:delText>(</w:delText>
        </w:r>
        <w:r w:rsidR="000449F1" w:rsidDel="00612971">
          <w:delText>3</w:delText>
        </w:r>
        <w:r w:rsidR="00316646" w:rsidDel="00612971">
          <w:delText>8</w:delText>
        </w:r>
        <w:r w:rsidR="00FA05E2" w:rsidDel="00612971">
          <w:delText>)</w:delText>
        </w:r>
      </w:del>
    </w:p>
    <w:p w14:paraId="017A5460" w14:textId="604DB017" w:rsidR="00132106" w:rsidRPr="00541CE4" w:rsidDel="00612971" w:rsidRDefault="00132106">
      <w:pPr>
        <w:contextualSpacing/>
        <w:jc w:val="right"/>
        <w:rPr>
          <w:del w:id="2700" w:author="leksandar komazec" w:date="2022-08-30T23:56:00Z"/>
        </w:rPr>
      </w:pPr>
    </w:p>
    <w:p w14:paraId="4D038D50" w14:textId="1F694304" w:rsidR="004B7D73" w:rsidRPr="00541CE4" w:rsidDel="00612971" w:rsidRDefault="004B7D73">
      <w:pPr>
        <w:contextualSpacing/>
        <w:rPr>
          <w:del w:id="2701" w:author="leksandar komazec" w:date="2022-08-30T23:56:00Z"/>
        </w:rPr>
      </w:pPr>
    </w:p>
    <w:p w14:paraId="1C5116E0" w14:textId="22D142CE" w:rsidR="004B7D73" w:rsidDel="00612971" w:rsidRDefault="004B7D73">
      <w:pPr>
        <w:contextualSpacing/>
        <w:jc w:val="right"/>
        <w:rPr>
          <w:del w:id="2702" w:author="leksandar komazec" w:date="2022-08-30T23:56:00Z"/>
        </w:rPr>
      </w:pPr>
      <w:del w:id="2703" w:author="leksandar komazec" w:date="2022-08-30T23:56:00Z">
        <w:r w:rsidRPr="00541CE4" w:rsidDel="00612971">
          <w:delText xml:space="preserve">cos(β) = </w:delText>
        </w:r>
      </w:del>
      <m:oMath>
        <m:f>
          <m:fPr>
            <m:ctrlPr>
              <w:del w:id="2704" w:author="leksandar komazec" w:date="2022-08-30T23:56:00Z">
                <w:rPr>
                  <w:rFonts w:ascii="Cambria Math" w:hAnsi="Cambria Math"/>
                </w:rPr>
              </w:del>
            </m:ctrlPr>
          </m:fPr>
          <m:num>
            <m:sSup>
              <m:sSupPr>
                <m:ctrlPr>
                  <w:del w:id="2705" w:author="leksandar komazec" w:date="2022-08-30T23:56:00Z">
                    <w:rPr>
                      <w:rFonts w:ascii="Cambria Math" w:hAnsi="Cambria Math"/>
                    </w:rPr>
                  </w:del>
                </m:ctrlPr>
              </m:sSupPr>
              <m:e>
                <m:r>
                  <w:del w:id="2706" w:author="leksandar komazec" w:date="2022-08-30T23:56:00Z">
                    <m:rPr>
                      <m:sty m:val="p"/>
                    </m:rPr>
                    <w:rPr>
                      <w:rFonts w:ascii="Cambria Math"/>
                    </w:rPr>
                    <m:t>BL</m:t>
                  </w:del>
                </m:r>
              </m:e>
              <m:sup>
                <m:r>
                  <w:del w:id="2707" w:author="leksandar komazec" w:date="2022-08-30T23:56:00Z">
                    <m:rPr>
                      <m:sty m:val="p"/>
                    </m:rPr>
                    <w:rPr>
                      <w:rFonts w:ascii="Cambria Math"/>
                    </w:rPr>
                    <m:t>2</m:t>
                  </w:del>
                </m:r>
              </m:sup>
            </m:sSup>
            <m:r>
              <w:del w:id="2708" w:author="leksandar komazec" w:date="2022-08-30T23:56:00Z">
                <m:rPr>
                  <m:sty m:val="p"/>
                </m:rPr>
                <w:rPr>
                  <w:rFonts w:ascii="Cambria Math" w:hAnsi="Cambria Math"/>
                </w:rPr>
                <m:t>-</m:t>
              </w:del>
            </m:r>
            <m:sSup>
              <m:sSupPr>
                <m:ctrlPr>
                  <w:del w:id="2709" w:author="leksandar komazec" w:date="2022-08-30T23:56:00Z">
                    <w:rPr>
                      <w:rFonts w:ascii="Cambria Math" w:hAnsi="Cambria Math"/>
                    </w:rPr>
                  </w:del>
                </m:ctrlPr>
              </m:sSupPr>
              <m:e>
                <m:r>
                  <w:del w:id="2710" w:author="leksandar komazec" w:date="2022-08-30T23:56:00Z">
                    <m:rPr>
                      <m:sty m:val="p"/>
                    </m:rPr>
                    <w:rPr>
                      <w:rFonts w:ascii="Cambria Math"/>
                    </w:rPr>
                    <m:t>BC</m:t>
                  </w:del>
                </m:r>
              </m:e>
              <m:sup>
                <m:r>
                  <w:del w:id="2711" w:author="leksandar komazec" w:date="2022-08-30T23:56:00Z">
                    <m:rPr>
                      <m:sty m:val="p"/>
                    </m:rPr>
                    <w:rPr>
                      <w:rFonts w:ascii="Cambria Math"/>
                    </w:rPr>
                    <m:t>2</m:t>
                  </w:del>
                </m:r>
              </m:sup>
            </m:sSup>
            <m:r>
              <w:del w:id="2712" w:author="leksandar komazec" w:date="2022-08-30T23:56:00Z">
                <m:rPr>
                  <m:sty m:val="p"/>
                </m:rPr>
                <w:rPr>
                  <w:rFonts w:ascii="Cambria Math" w:hAnsi="Cambria Math"/>
                </w:rPr>
                <m:t>-</m:t>
              </w:del>
            </m:r>
            <m:sSup>
              <m:sSupPr>
                <m:ctrlPr>
                  <w:del w:id="2713" w:author="leksandar komazec" w:date="2022-08-30T23:56:00Z">
                    <w:rPr>
                      <w:rFonts w:ascii="Cambria Math" w:hAnsi="Cambria Math"/>
                    </w:rPr>
                  </w:del>
                </m:ctrlPr>
              </m:sSupPr>
              <m:e>
                <m:r>
                  <w:del w:id="2714" w:author="leksandar komazec" w:date="2022-08-30T23:56:00Z">
                    <m:rPr>
                      <m:sty m:val="p"/>
                    </m:rPr>
                    <w:rPr>
                      <w:rFonts w:ascii="Cambria Math"/>
                    </w:rPr>
                    <m:t>CL</m:t>
                  </w:del>
                </m:r>
              </m:e>
              <m:sup>
                <m:r>
                  <w:del w:id="2715" w:author="leksandar komazec" w:date="2022-08-30T23:56:00Z">
                    <m:rPr>
                      <m:sty m:val="p"/>
                    </m:rPr>
                    <w:rPr>
                      <w:rFonts w:ascii="Cambria Math"/>
                    </w:rPr>
                    <m:t>2</m:t>
                  </w:del>
                </m:r>
              </m:sup>
            </m:sSup>
          </m:num>
          <m:den>
            <m:r>
              <w:del w:id="2716" w:author="leksandar komazec" w:date="2022-08-30T23:56:00Z">
                <m:rPr>
                  <m:sty m:val="p"/>
                </m:rPr>
                <w:rPr>
                  <w:rFonts w:ascii="Cambria Math"/>
                </w:rPr>
                <m:t>2</m:t>
              </w:del>
            </m:r>
            <m:r>
              <w:del w:id="2717" w:author="leksandar komazec" w:date="2022-08-30T23:56:00Z">
                <m:rPr>
                  <m:sty m:val="p"/>
                </m:rPr>
                <w:rPr>
                  <w:rFonts w:ascii="Cambria Math"/>
                </w:rPr>
                <m:t>×</m:t>
              </w:del>
            </m:r>
            <m:r>
              <w:del w:id="2718" w:author="leksandar komazec" w:date="2022-08-30T23:56:00Z">
                <m:rPr>
                  <m:sty m:val="p"/>
                </m:rPr>
                <w:rPr>
                  <w:rFonts w:ascii="Cambria Math"/>
                </w:rPr>
                <m:t>CL</m:t>
              </w:del>
            </m:r>
            <m:r>
              <w:del w:id="2719" w:author="leksandar komazec" w:date="2022-08-30T23:56:00Z">
                <m:rPr>
                  <m:sty m:val="p"/>
                </m:rPr>
                <w:rPr>
                  <w:rFonts w:ascii="Cambria Math"/>
                </w:rPr>
                <m:t>×</m:t>
              </w:del>
            </m:r>
            <m:r>
              <w:del w:id="2720" w:author="leksandar komazec" w:date="2022-08-30T23:56:00Z">
                <m:rPr>
                  <m:sty m:val="p"/>
                </m:rPr>
                <w:rPr>
                  <w:rFonts w:ascii="Cambria Math"/>
                </w:rPr>
                <m:t>BC</m:t>
              </w:del>
            </m:r>
          </m:den>
        </m:f>
      </m:oMath>
      <w:del w:id="2721" w:author="leksandar komazec" w:date="2022-08-30T23:56:00Z">
        <w:r w:rsidDel="00612971">
          <w:delText xml:space="preserve">   ,</w:delText>
        </w:r>
        <w:r w:rsidR="00FA05E2" w:rsidDel="00612971">
          <w:tab/>
        </w:r>
        <w:r w:rsidR="00FA05E2" w:rsidDel="00612971">
          <w:tab/>
        </w:r>
        <w:r w:rsidR="00132106" w:rsidDel="00612971">
          <w:tab/>
        </w:r>
        <w:r w:rsidR="00FA05E2" w:rsidDel="00612971">
          <w:tab/>
        </w:r>
        <w:r w:rsidR="00FA05E2" w:rsidDel="00612971">
          <w:tab/>
          <w:delText>(</w:delText>
        </w:r>
        <w:r w:rsidR="000449F1" w:rsidDel="00612971">
          <w:delText>3</w:delText>
        </w:r>
        <w:r w:rsidR="00316646" w:rsidDel="00612971">
          <w:delText>9</w:delText>
        </w:r>
        <w:r w:rsidR="00FA05E2" w:rsidDel="00612971">
          <w:delText>)</w:delText>
        </w:r>
      </w:del>
    </w:p>
    <w:p w14:paraId="6DE74206" w14:textId="50FCABB5" w:rsidR="00132106" w:rsidDel="00612971" w:rsidRDefault="00132106">
      <w:pPr>
        <w:contextualSpacing/>
        <w:jc w:val="right"/>
        <w:rPr>
          <w:del w:id="2722" w:author="leksandar komazec" w:date="2022-08-30T23:56:00Z"/>
        </w:rPr>
      </w:pPr>
    </w:p>
    <w:p w14:paraId="5BDCD84A" w14:textId="0854148D" w:rsidR="00853D1C" w:rsidDel="00612971" w:rsidRDefault="00853D1C">
      <w:pPr>
        <w:contextualSpacing/>
        <w:rPr>
          <w:del w:id="2723" w:author="leksandar komazec" w:date="2022-08-30T23:56:00Z"/>
        </w:rPr>
      </w:pPr>
    </w:p>
    <w:p w14:paraId="42626F51" w14:textId="197EF7CA" w:rsidR="004B7D73" w:rsidDel="00612971" w:rsidRDefault="004B7D73">
      <w:pPr>
        <w:contextualSpacing/>
        <w:jc w:val="right"/>
        <w:rPr>
          <w:del w:id="2724" w:author="leksandar komazec" w:date="2022-08-30T23:56:00Z"/>
        </w:rPr>
      </w:pPr>
      <w:del w:id="2725" w:author="leksandar komazec" w:date="2022-08-30T23:56:00Z">
        <w:r w:rsidDel="00612971">
          <w:delText>AL</w:delText>
        </w:r>
        <w:r w:rsidRPr="00FA05E2" w:rsidDel="00612971">
          <w:rPr>
            <w:vertAlign w:val="superscript"/>
          </w:rPr>
          <w:delText>2</w:delText>
        </w:r>
        <w:r w:rsidDel="00612971">
          <w:delText xml:space="preserve"> = AC</w:delText>
        </w:r>
        <w:r w:rsidRPr="00FA05E2" w:rsidDel="00612971">
          <w:rPr>
            <w:vertAlign w:val="superscript"/>
          </w:rPr>
          <w:delText>2</w:delText>
        </w:r>
        <w:r w:rsidDel="00612971">
          <w:delText>+CL</w:delText>
        </w:r>
        <w:r w:rsidRPr="00FA05E2" w:rsidDel="00612971">
          <w:rPr>
            <w:vertAlign w:val="superscript"/>
          </w:rPr>
          <w:delText>2</w:delText>
        </w:r>
        <w:r w:rsidDel="00612971">
          <w:delText xml:space="preserve"> - 2</w:delText>
        </w:r>
        <w:r w:rsidR="00DD044E" w:rsidRPr="00DD044E" w:rsidDel="00612971">
          <w:object w:dxaOrig="139" w:dyaOrig="160" w14:anchorId="086596F2">
            <v:shape id="_x0000_i1027" type="#_x0000_t75" style="width:6.75pt;height:8.25pt" o:ole="">
              <v:imagedata r:id="rId37" o:title=""/>
            </v:shape>
            <o:OLEObject Type="Embed" ProgID="Equation.3" ShapeID="_x0000_i1027" DrawAspect="Content" ObjectID="_1723754385" r:id="rId38"/>
          </w:object>
        </w:r>
        <w:r w:rsidDel="00612971">
          <w:delText xml:space="preserve"> AC</w:delText>
        </w:r>
        <w:r w:rsidR="00DD044E" w:rsidDel="00612971">
          <w:delText xml:space="preserve"> </w:delText>
        </w:r>
        <w:r w:rsidR="00DD044E" w:rsidRPr="00DD044E" w:rsidDel="00612971">
          <w:object w:dxaOrig="139" w:dyaOrig="160" w14:anchorId="3C5C74B7">
            <v:shape id="_x0000_i1028" type="#_x0000_t75" style="width:6.75pt;height:8.25pt" o:ole="">
              <v:imagedata r:id="rId39" o:title=""/>
            </v:shape>
            <o:OLEObject Type="Embed" ProgID="Equation.3" ShapeID="_x0000_i1028" DrawAspect="Content" ObjectID="_1723754386" r:id="rId40"/>
          </w:object>
        </w:r>
        <w:r w:rsidDel="00612971">
          <w:delText xml:space="preserve"> CL cos(β</w:delText>
        </w:r>
      </w:del>
      <m:oMath>
        <m:r>
          <w:del w:id="2726" w:author="leksandar komazec" w:date="2022-08-30T23:56:00Z">
            <w:rPr>
              <w:rFonts w:ascii="Cambria Math" w:hAnsi="Cambria Math"/>
            </w:rPr>
            <m:t>±</m:t>
          </w:del>
        </m:r>
      </m:oMath>
      <w:del w:id="2727" w:author="leksandar komazec" w:date="2022-08-30T23:56:00Z">
        <w:r w:rsidDel="00612971">
          <w:delText>α),</w:delText>
        </w:r>
        <w:r w:rsidR="00FA05E2" w:rsidDel="00612971">
          <w:tab/>
        </w:r>
        <w:r w:rsidR="00132106" w:rsidDel="00612971">
          <w:tab/>
        </w:r>
        <w:r w:rsidR="00FA05E2" w:rsidDel="00612971">
          <w:tab/>
        </w:r>
        <w:r w:rsidR="00FA05E2" w:rsidDel="00612971">
          <w:tab/>
          <w:delText>(</w:delText>
        </w:r>
        <w:r w:rsidR="00316646" w:rsidDel="00612971">
          <w:delText>40</w:delText>
        </w:r>
        <w:r w:rsidR="00FA05E2" w:rsidDel="00612971">
          <w:delText>)</w:delText>
        </w:r>
      </w:del>
    </w:p>
    <w:p w14:paraId="5555477F" w14:textId="36F4BB81" w:rsidR="00132106" w:rsidDel="00612971" w:rsidRDefault="00132106">
      <w:pPr>
        <w:contextualSpacing/>
        <w:jc w:val="right"/>
        <w:rPr>
          <w:del w:id="2728" w:author="leksandar komazec" w:date="2022-08-30T23:56:00Z"/>
        </w:rPr>
      </w:pPr>
    </w:p>
    <w:p w14:paraId="43A4C182" w14:textId="65CA0367" w:rsidR="00541CE4" w:rsidDel="00612971" w:rsidRDefault="00541CE4">
      <w:pPr>
        <w:contextualSpacing/>
        <w:rPr>
          <w:del w:id="2729" w:author="leksandar komazec" w:date="2022-08-30T23:56:00Z"/>
        </w:rPr>
      </w:pPr>
    </w:p>
    <w:p w14:paraId="22A0610F" w14:textId="2CB4A4DB" w:rsidR="004B7D73" w:rsidDel="00612971" w:rsidRDefault="00000000">
      <w:pPr>
        <w:contextualSpacing/>
        <w:jc w:val="right"/>
        <w:rPr>
          <w:del w:id="2730" w:author="leksandar komazec" w:date="2022-08-30T23:56:00Z"/>
        </w:rPr>
      </w:pPr>
      <m:oMath>
        <m:sSubSup>
          <m:sSubSupPr>
            <m:ctrlPr>
              <w:del w:id="2731" w:author="leksandar komazec" w:date="2022-08-30T23:56:00Z">
                <w:rPr>
                  <w:rFonts w:ascii="Cambria Math" w:hAnsi="Cambria Math"/>
                </w:rPr>
              </w:del>
            </m:ctrlPr>
          </m:sSubSupPr>
          <m:e>
            <m:r>
              <w:del w:id="2732" w:author="leksandar komazec" w:date="2022-08-30T23:56:00Z">
                <m:rPr>
                  <m:sty m:val="p"/>
                </m:rPr>
                <w:rPr>
                  <w:rFonts w:ascii="Cambria Math" w:hAnsi="Cambria Math"/>
                </w:rPr>
                <m:t>σ</m:t>
              </w:del>
            </m:r>
          </m:e>
          <m:sub>
            <m:r>
              <w:del w:id="2733" w:author="leksandar komazec" w:date="2022-08-30T23:56:00Z">
                <m:rPr>
                  <m:sty m:val="p"/>
                </m:rPr>
                <w:rPr>
                  <w:rFonts w:ascii="Cambria Math" w:hAnsi="Cambria Math"/>
                </w:rPr>
                <m:t>AL</m:t>
              </w:del>
            </m:r>
          </m:sub>
          <m:sup>
            <m:r>
              <w:del w:id="2734" w:author="leksandar komazec" w:date="2022-08-30T23:56:00Z">
                <m:rPr>
                  <m:sty m:val="p"/>
                </m:rPr>
                <w:rPr>
                  <w:rFonts w:ascii="Cambria Math" w:hAnsi="Cambria Math"/>
                </w:rPr>
                <m:t>2</m:t>
              </w:del>
            </m:r>
          </m:sup>
        </m:sSubSup>
      </m:oMath>
      <w:del w:id="2735" w:author="leksandar komazec" w:date="2022-08-30T23:56:00Z">
        <w:r w:rsidR="004B7D73" w:rsidDel="00612971">
          <w:delText xml:space="preserve">= </w:delText>
        </w:r>
      </w:del>
      <m:oMath>
        <m:nary>
          <m:naryPr>
            <m:chr m:val="∑"/>
            <m:limLoc m:val="undOvr"/>
            <m:subHide m:val="1"/>
            <m:supHide m:val="1"/>
            <m:ctrlPr>
              <w:del w:id="2736" w:author="leksandar komazec" w:date="2022-08-30T23:56:00Z">
                <w:rPr>
                  <w:rFonts w:ascii="Cambria Math" w:hAnsi="Cambria Math"/>
                  <w:i/>
                </w:rPr>
              </w:del>
            </m:ctrlPr>
          </m:naryPr>
          <m:sub/>
          <m:sup/>
          <m:e>
            <m:eqArr>
              <m:eqArrPr>
                <m:ctrlPr>
                  <w:ins w:id="2737" w:author="leksandar komazec" w:date="2022-09-01T15:11:00Z">
                    <w:del w:id="2738" w:author="leksandar komazec" w:date="2022-08-30T23:56:00Z">
                      <w:rPr>
                        <w:rFonts w:ascii="Cambria Math" w:hAnsi="Cambria Math"/>
                        <w:i/>
                      </w:rPr>
                    </w:del>
                  </w:ins>
                </m:ctrlPr>
              </m:eqArr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d>
                  <m:dPr>
                    <m:ctrlPr>
                      <w:del w:id="2739" w:author="leksandar komazec" w:date="2022-08-30T23:56:00Z">
                        <w:rPr>
                          <w:rFonts w:ascii="Cambria Math" w:hAnsi="Cambria Math"/>
                          <w:i/>
                        </w:rPr>
                      </w:del>
                    </m:ctrlPr>
                  </m:dPr>
                  <m:e>
                    <m:f>
                      <m:fPr>
                        <m:ctrlPr>
                          <w:del w:id="2740" w:author="leksandar komazec" w:date="2022-08-30T23:56:00Z">
                            <w:rPr>
                              <w:rFonts w:ascii="Cambria Math" w:hAnsi="Cambria Math"/>
                            </w:rPr>
                          </w:del>
                        </m:ctrlPr>
                      </m:fPr>
                      <m:num>
                        <m:r>
                          <w:del w:id="2741" w:author="leksandar komazec" w:date="2022-08-30T23:56:00Z">
                            <m:rPr>
                              <m:sty m:val="p"/>
                            </m:rPr>
                            <w:rPr>
                              <w:rFonts w:ascii="Cambria Math" w:hAnsi="Cambria Math"/>
                            </w:rPr>
                            <m:t>∂AL</m:t>
                          </w:del>
                        </m:r>
                      </m:num>
                      <m:den>
                        <m:r>
                          <w:del w:id="2742" w:author="leksandar komazec" w:date="2022-08-30T23:56:00Z">
                            <m:rPr>
                              <m:sty m:val="p"/>
                            </m:rPr>
                            <w:rPr>
                              <w:rFonts w:ascii="Cambria Math" w:hAnsi="Cambria Math"/>
                            </w:rPr>
                            <m:t>∂e</m:t>
                          </w:del>
                        </m:r>
                      </m:den>
                    </m:f>
                  </m:e>
                </m:d>
              </m:e>
            </m:eqArr>
          </m:e>
        </m:nary>
        <m:sSubSup>
          <m:sSubSupPr>
            <m:ctrlPr>
              <w:del w:id="2743" w:author="leksandar komazec" w:date="2022-08-30T23:56:00Z">
                <w:rPr>
                  <w:rFonts w:ascii="Cambria Math" w:hAnsi="Cambria Math"/>
                </w:rPr>
              </w:del>
            </m:ctrlPr>
          </m:sSubSupPr>
          <m:e>
            <m:r>
              <w:del w:id="2744" w:author="leksandar komazec" w:date="2022-08-30T23:56:00Z">
                <m:rPr>
                  <m:sty m:val="p"/>
                </m:rPr>
                <w:rPr>
                  <w:rFonts w:ascii="Cambria Math" w:hAnsi="Cambria Math"/>
                </w:rPr>
                <m:t>σ</m:t>
              </w:del>
            </m:r>
          </m:e>
          <m:sub>
            <m:r>
              <w:del w:id="2745" w:author="leksandar komazec" w:date="2022-08-30T23:56:00Z">
                <m:rPr>
                  <m:sty m:val="p"/>
                </m:rPr>
                <w:rPr>
                  <w:rFonts w:ascii="Cambria Math" w:hAnsi="Cambria Math"/>
                </w:rPr>
                <m:t>e</m:t>
              </w:del>
            </m:r>
          </m:sub>
          <m:sup>
            <m:r>
              <w:del w:id="2746" w:author="leksandar komazec" w:date="2022-08-30T23:56:00Z">
                <m:rPr>
                  <m:sty m:val="p"/>
                </m:rPr>
                <w:rPr>
                  <w:rFonts w:ascii="Cambria Math" w:hAnsi="Cambria Math"/>
                </w:rPr>
                <m:t>2</m:t>
              </w:del>
            </m:r>
          </m:sup>
        </m:sSubSup>
      </m:oMath>
      <w:del w:id="2747" w:author="leksandar komazec" w:date="2022-08-30T23:56:00Z">
        <w:r w:rsidR="00853D1C" w:rsidDel="00612971">
          <w:delText>,  e = AC, CL, LB, BA, BC.</w:delText>
        </w:r>
        <w:r w:rsidR="00FA05E2" w:rsidDel="00612971">
          <w:tab/>
        </w:r>
        <w:r w:rsidR="00FA05E2" w:rsidDel="00612971">
          <w:tab/>
        </w:r>
        <w:r w:rsidR="00132106" w:rsidDel="00612971">
          <w:tab/>
        </w:r>
        <w:r w:rsidR="00FA05E2" w:rsidDel="00612971">
          <w:tab/>
          <w:delText>(</w:delText>
        </w:r>
        <w:r w:rsidR="00316646" w:rsidDel="00612971">
          <w:delText>41</w:delText>
        </w:r>
        <w:r w:rsidR="00FA05E2" w:rsidDel="00612971">
          <w:delText>)</w:delText>
        </w:r>
      </w:del>
    </w:p>
    <w:p w14:paraId="7DB84533" w14:textId="1921E2C0" w:rsidR="003827F3" w:rsidDel="00612971" w:rsidRDefault="003827F3">
      <w:pPr>
        <w:contextualSpacing/>
        <w:rPr>
          <w:del w:id="2748" w:author="leksandar komazec" w:date="2022-08-30T23:56:00Z"/>
        </w:rPr>
      </w:pPr>
    </w:p>
    <w:p w14:paraId="2143C40B" w14:textId="301073EE" w:rsidR="00132106" w:rsidDel="00612971" w:rsidRDefault="00B67FFB">
      <w:pPr>
        <w:spacing w:after="120" w:afterAutospacing="0"/>
        <w:ind w:firstLine="709"/>
        <w:rPr>
          <w:del w:id="2749" w:author="leksandar komazec" w:date="2022-08-30T23:56:00Z"/>
        </w:rPr>
      </w:pPr>
      <w:del w:id="2750" w:author="leksandar komazec" w:date="2022-08-30T23:56:00Z">
        <w:r w:rsidDel="00612971">
          <w:tab/>
        </w:r>
        <w:r w:rsidR="00541CE4" w:rsidDel="00612971">
          <w:tab/>
        </w:r>
      </w:del>
    </w:p>
    <w:p w14:paraId="3FC4A00E" w14:textId="023C3739" w:rsidR="00132106" w:rsidDel="00612971" w:rsidRDefault="00132106">
      <w:pPr>
        <w:spacing w:after="120" w:afterAutospacing="0"/>
        <w:ind w:firstLine="709"/>
        <w:rPr>
          <w:del w:id="2751" w:author="leksandar komazec" w:date="2022-08-30T23:56:00Z"/>
        </w:rPr>
      </w:pPr>
    </w:p>
    <w:p w14:paraId="753D0C8E" w14:textId="5B1F3D4D" w:rsidR="00132106" w:rsidDel="00612971" w:rsidRDefault="00132106">
      <w:pPr>
        <w:spacing w:after="120" w:afterAutospacing="0"/>
        <w:ind w:firstLine="709"/>
        <w:rPr>
          <w:del w:id="2752" w:author="leksandar komazec" w:date="2022-08-30T23:56:00Z"/>
        </w:rPr>
      </w:pPr>
    </w:p>
    <w:p w14:paraId="42178AC3" w14:textId="037AF9DD" w:rsidR="00853D1C" w:rsidDel="00612971" w:rsidRDefault="00853D1C">
      <w:pPr>
        <w:spacing w:after="120" w:afterAutospacing="0"/>
        <w:ind w:firstLine="709"/>
        <w:rPr>
          <w:del w:id="2753" w:author="leksandar komazec" w:date="2022-08-30T23:56:00Z"/>
        </w:rPr>
      </w:pPr>
      <w:del w:id="2754" w:author="leksandar komazec" w:date="2022-08-30T23:56:00Z">
        <w:r w:rsidDel="00612971">
          <w:delText xml:space="preserve">Nesigurnost </w:delText>
        </w:r>
      </w:del>
      <m:oMath>
        <m:sSub>
          <m:sSubPr>
            <m:ctrlPr>
              <w:del w:id="2755" w:author="leksandar komazec" w:date="2022-08-30T23:56:00Z">
                <w:rPr>
                  <w:rFonts w:ascii="Cambria Math" w:hAnsi="Cambria Math"/>
                  <w:i/>
                </w:rPr>
              </w:del>
            </m:ctrlPr>
          </m:sSubPr>
          <m:e>
            <m:r>
              <w:del w:id="2756" w:author="leksandar komazec" w:date="2022-08-30T23:56:00Z">
                <w:rPr>
                  <w:rFonts w:ascii="Cambria Math" w:hAnsi="Cambria Math"/>
                </w:rPr>
                <m:t>σ</m:t>
              </w:del>
            </m:r>
          </m:e>
          <m:sub>
            <m:r>
              <w:del w:id="2757" w:author="leksandar komazec" w:date="2022-08-30T23:56:00Z">
                <w:rPr>
                  <w:rFonts w:ascii="Cambria Math" w:hAnsi="Cambria Math"/>
                </w:rPr>
                <m:t>AL</m:t>
              </w:del>
            </m:r>
          </m:sub>
        </m:sSub>
      </m:oMath>
      <w:del w:id="2758" w:author="leksandar komazec" w:date="2022-08-30T23:56:00Z">
        <w:r w:rsidDel="00612971">
          <w:delText xml:space="preserve"> se tada šalje kroz mrežu zajedno sa procenom rastojanja AL čvorovima koji su udaljeni od L. Prednost ove metode je to da pruža bolju preciznost pod odgovarajućim uslovima. Kada čvor proceni rastojanja prema tri usidrena čvora tada može izračuna</w:delText>
        </w:r>
        <w:r w:rsidR="00FF3E79" w:rsidDel="00612971">
          <w:delText>ti svoju lokaciju koristeći triangulaciju</w:delText>
        </w:r>
        <w:r w:rsidDel="00612971">
          <w:delText>.</w:delText>
        </w:r>
      </w:del>
    </w:p>
    <w:p w14:paraId="1C333954" w14:textId="1FD034A2" w:rsidR="00132106" w:rsidDel="00612971" w:rsidRDefault="00132106">
      <w:pPr>
        <w:spacing w:after="120" w:afterAutospacing="0"/>
        <w:ind w:firstLine="709"/>
        <w:rPr>
          <w:del w:id="2759" w:author="leksandar komazec" w:date="2022-08-30T23:56:00Z"/>
        </w:rPr>
      </w:pPr>
    </w:p>
    <w:p w14:paraId="742B00DD" w14:textId="117FE34F" w:rsidR="00132106" w:rsidDel="00612971" w:rsidRDefault="00132106">
      <w:pPr>
        <w:spacing w:after="120" w:afterAutospacing="0"/>
        <w:ind w:firstLine="709"/>
        <w:rPr>
          <w:del w:id="2760" w:author="leksandar komazec" w:date="2022-08-30T23:56:00Z"/>
        </w:rPr>
      </w:pPr>
    </w:p>
    <w:p w14:paraId="30CD04B7" w14:textId="72400794" w:rsidR="00B67FFB" w:rsidDel="00612971" w:rsidRDefault="00B67FFB">
      <w:pPr>
        <w:contextualSpacing/>
        <w:rPr>
          <w:del w:id="2761" w:author="leksandar komazec" w:date="2022-08-30T23:56:00Z"/>
        </w:rPr>
      </w:pPr>
    </w:p>
    <w:p w14:paraId="443A9FA5" w14:textId="610B0FE5" w:rsidR="00B67FFB" w:rsidDel="00612971" w:rsidRDefault="00000000">
      <w:pPr>
        <w:contextualSpacing/>
        <w:rPr>
          <w:del w:id="2762" w:author="leksandar komazec" w:date="2022-08-30T23:56:00Z"/>
        </w:rPr>
      </w:pPr>
      <w:del w:id="2763" w:author="leksandar komazec" w:date="2022-08-30T23:56:00Z">
        <w:r>
          <w:rPr>
            <w:noProof/>
          </w:rPr>
          <w:pict w14:anchorId="41F6702A">
            <v:group id="_x0000_s1384" style="position:absolute;left:0;text-align:left;margin-left:90.7pt;margin-top:8.95pt;width:290.35pt;height:186.05pt;z-index:251860992" coordorigin="1916,8953" coordsize="5973,3590">
              <v:shape id="_x0000_s1370" type="#_x0000_t32" style="position:absolute;left:2390;top:10875;width:739;height:1145;mso-width-relative:margin;mso-height-relative:margin" o:connectortype="straight" strokecolor="black [3213]"/>
              <v:group id="_x0000_s1383" style="position:absolute;left:1916;top:8953;width:5973;height:3590" coordorigin="1916,8953" coordsize="5973,3590">
                <v:group id="_x0000_s1381" style="position:absolute;left:1916;top:8953;width:5973;height:3590" coordorigin="1916,8953" coordsize="5973,3590">
                  <v:oval id="_x0000_s1364" style="position:absolute;left:1916;top:10287;width:626;height:614;mso-width-relative:margin;mso-height-relative:margin" filled="f" strokecolor="black [3213]">
                    <v:textbox style="mso-next-textbox:#_x0000_s1364">
                      <w:txbxContent>
                        <w:p w14:paraId="1E490991" w14:textId="77777777" w:rsidR="00682D28" w:rsidRPr="007E0764" w:rsidRDefault="00682D28">
                          <w:r>
                            <w:t>A</w:t>
                          </w:r>
                        </w:p>
                      </w:txbxContent>
                    </v:textbox>
                  </v:oval>
                  <v:oval id="_x0000_s1365" style="position:absolute;left:4256;top:11146;width:715;height:614;mso-width-relative:margin;mso-height-relative:margin" filled="f" strokecolor="black [3213]">
                    <v:textbox style="mso-next-textbox:#_x0000_s1365">
                      <w:txbxContent>
                        <w:p w14:paraId="7DA0886E" w14:textId="77777777" w:rsidR="00682D28" w:rsidRDefault="00682D28">
                          <w:r>
                            <w:t>A’</w:t>
                          </w:r>
                        </w:p>
                      </w:txbxContent>
                    </v:textbox>
                  </v:oval>
                  <v:oval id="_x0000_s1366" style="position:absolute;left:3469;top:8953;width:626;height:614;mso-width-relative:margin;mso-height-relative:margin" filled="f" strokecolor="black [3213]">
                    <v:textbox style="mso-next-textbox:#_x0000_s1366">
                      <w:txbxContent>
                        <w:p w14:paraId="74AF707C" w14:textId="77777777" w:rsidR="00682D28" w:rsidRPr="007E0764" w:rsidRDefault="00682D28">
                          <w:r>
                            <w:t>C</w:t>
                          </w:r>
                        </w:p>
                      </w:txbxContent>
                    </v:textbox>
                  </v:oval>
                  <v:oval id="_x0000_s1367" style="position:absolute;left:7263;top:10650;width:626;height:614;mso-width-relative:margin;mso-height-relative:margin" filled="f" strokecolor="black [3213]">
                    <v:textbox style="mso-next-textbox:#_x0000_s1367">
                      <w:txbxContent>
                        <w:p w14:paraId="579E2B45" w14:textId="77777777" w:rsidR="00682D28" w:rsidRPr="007E0764" w:rsidRDefault="00682D28">
                          <w:r>
                            <w:t>L</w:t>
                          </w:r>
                        </w:p>
                      </w:txbxContent>
                    </v:textbox>
                  </v:oval>
                  <v:oval id="_x0000_s1368" style="position:absolute;left:3056;top:11929;width:626;height:614;mso-width-relative:margin;mso-height-relative:margin" filled="f" strokecolor="black [3213]">
                    <v:textbox style="mso-next-textbox:#_x0000_s1368">
                      <w:txbxContent>
                        <w:p w14:paraId="0D56BEAB" w14:textId="77777777" w:rsidR="00682D28" w:rsidRPr="007E0764" w:rsidRDefault="00682D28">
                          <w:r>
                            <w:t>B</w:t>
                          </w:r>
                        </w:p>
                      </w:txbxContent>
                    </v:textbox>
                  </v:oval>
                </v:group>
                <v:shape id="_x0000_s1375" type="#_x0000_t19" style="position:absolute;left:3206;top:9704;width:476;height:334;flip:x y;mso-width-relative:margin;mso-height-relative:margin" coordsize="22126,21600" adj="-5989664,,526" path="wr-21074,,22126,43200,,6,22126,21600nfewr-21074,,22126,43200,,6,22126,21600l526,21600nsxe" strokecolor="black [3213]">
                  <v:stroke startarrow="open" endarrow="open"/>
                  <v:path o:connectlocs="0,6;22126,21600;526,21600"/>
                </v:shape>
                <v:shape id="_x0000_s1379" type="#_x0000_t202" style="position:absolute;left:3682;top:9567;width:515;height:505;mso-width-relative:margin;mso-height-relative:margin" filled="f" stroked="f">
                  <v:textbox style="mso-next-textbox:#_x0000_s1379">
                    <w:txbxContent>
                      <w:p w14:paraId="6CF6FD6F" w14:textId="77777777" w:rsidR="00682D28" w:rsidRDefault="00682D28">
                        <w:r>
                          <w:t>β</w:t>
                        </w:r>
                      </w:p>
                    </w:txbxContent>
                  </v:textbox>
                </v:shape>
                <v:group id="_x0000_s1382" style="position:absolute;left:2419;top:9354;width:4944;height:2855" coordorigin="2419,9354" coordsize="4944,2855">
                  <v:shape id="_x0000_s1369" type="#_x0000_t32" style="position:absolute;left:2419;top:9443;width:1115;height:883;flip:y;mso-width-relative:margin;mso-height-relative:margin" o:connectortype="straight" strokecolor="black [3213]"/>
                  <v:shape id="_x0000_s1371" type="#_x0000_t32" style="position:absolute;left:3381;top:9567;width:388;height:2362;flip:x;mso-width-relative:margin;mso-height-relative:margin" o:connectortype="straight" strokecolor="black [3213]"/>
                  <v:shape id="_x0000_s1372" type="#_x0000_t32" style="position:absolute;left:3606;top:11608;width:702;height:412;flip:y;mso-width-relative:margin;mso-height-relative:margin" o:connectortype="straight" strokecolor="black [3213]">
                    <v:stroke dashstyle="dash"/>
                  </v:shape>
                  <v:shape id="_x0000_s1373" type="#_x0000_t32" style="position:absolute;left:4007;top:9443;width:551;height:1703;flip:x y;mso-width-relative:margin;mso-height-relative:margin" o:connectortype="straight" strokecolor="black [3213]">
                    <v:stroke dashstyle="dash"/>
                  </v:shape>
                  <v:shape id="_x0000_s1374" type="#_x0000_t32" style="position:absolute;left:2542;top:10650;width:4721;height:225;mso-width-relative:margin;mso-height-relative:margin" o:connectortype="straight" strokecolor="black [3213]" strokeweight="1.5pt"/>
                  <v:shape id="_x0000_s1376" type="#_x0000_t19" style="position:absolute;left:3682;top:9704;width:916;height:334;rotation:-2501938fd;flip:x y;mso-width-relative:margin;mso-height-relative:margin" coordsize="42564,21600" adj="-10892795,-127772,20977" path="wr-623,,42577,43200,,16452,42564,20865nfewr-623,,42577,43200,,16452,42564,20865l20977,21600nsxe" strokecolor="black [3213]">
                    <v:stroke startarrow="open" endarrow="open"/>
                    <v:path o:connectlocs="0,16452;42564,20865;20977,21600"/>
                  </v:shape>
                  <v:shape id="_x0000_s1377" type="#_x0000_t32" style="position:absolute;left:4095;top:9354;width:3268;height:1390;mso-width-relative:margin;mso-height-relative:margin" o:connectortype="straight" strokecolor="black [3213]"/>
                  <v:shape id="_x0000_s1378" type="#_x0000_t32" style="position:absolute;left:3682;top:11146;width:3681;height:1063;flip:y;mso-width-relative:margin;mso-height-relative:margin" o:connectortype="straight" strokecolor="black [3213]"/>
                  <v:shape id="_x0000_s1380" type="#_x0000_t202" style="position:absolute;left:3254;top:9533;width:515;height:505;mso-width-relative:margin;mso-height-relative:margin" filled="f" stroked="f">
                    <v:textbox style="mso-next-textbox:#_x0000_s1380">
                      <w:txbxContent>
                        <w:p w14:paraId="02704559" w14:textId="77777777" w:rsidR="00682D28" w:rsidRPr="003827F3" w:rsidRDefault="00682D28" w:rsidP="003827F3">
                          <w:r>
                            <w:t>α</w:t>
                          </w:r>
                        </w:p>
                      </w:txbxContent>
                    </v:textbox>
                  </v:shape>
                </v:group>
              </v:group>
            </v:group>
          </w:pict>
        </w:r>
      </w:del>
    </w:p>
    <w:p w14:paraId="180B5B81" w14:textId="006DA2C1" w:rsidR="003827F3" w:rsidDel="00612971" w:rsidRDefault="003827F3">
      <w:pPr>
        <w:contextualSpacing/>
        <w:rPr>
          <w:del w:id="2764" w:author="leksandar komazec" w:date="2022-08-30T23:56:00Z"/>
        </w:rPr>
      </w:pPr>
    </w:p>
    <w:p w14:paraId="06C2202F" w14:textId="0909826F" w:rsidR="00120D80" w:rsidDel="00612971" w:rsidRDefault="00120D80">
      <w:pPr>
        <w:contextualSpacing/>
        <w:rPr>
          <w:del w:id="2765" w:author="leksandar komazec" w:date="2022-08-30T23:56:00Z"/>
          <w:b/>
          <w:noProof/>
          <w:sz w:val="28"/>
        </w:rPr>
      </w:pPr>
    </w:p>
    <w:p w14:paraId="60596704" w14:textId="4CDD9844" w:rsidR="003827F3" w:rsidDel="00612971" w:rsidRDefault="003827F3">
      <w:pPr>
        <w:contextualSpacing/>
        <w:jc w:val="center"/>
        <w:rPr>
          <w:del w:id="2766" w:author="leksandar komazec" w:date="2022-08-30T23:56:00Z"/>
          <w:b/>
          <w:noProof/>
          <w:sz w:val="28"/>
        </w:rPr>
      </w:pPr>
    </w:p>
    <w:p w14:paraId="60D1EA47" w14:textId="6C275A08" w:rsidR="003827F3" w:rsidDel="00612971" w:rsidRDefault="003827F3">
      <w:pPr>
        <w:contextualSpacing/>
        <w:jc w:val="center"/>
        <w:rPr>
          <w:del w:id="2767" w:author="leksandar komazec" w:date="2022-08-30T23:56:00Z"/>
          <w:b/>
          <w:noProof/>
          <w:sz w:val="28"/>
        </w:rPr>
      </w:pPr>
    </w:p>
    <w:p w14:paraId="7015A039" w14:textId="3CB5C7AA" w:rsidR="003827F3" w:rsidDel="00612971" w:rsidRDefault="003827F3">
      <w:pPr>
        <w:contextualSpacing/>
        <w:jc w:val="center"/>
        <w:rPr>
          <w:del w:id="2768" w:author="leksandar komazec" w:date="2022-08-30T23:56:00Z"/>
          <w:b/>
          <w:noProof/>
          <w:sz w:val="28"/>
        </w:rPr>
      </w:pPr>
    </w:p>
    <w:p w14:paraId="08B0A345" w14:textId="24B987D2" w:rsidR="003827F3" w:rsidDel="00612971" w:rsidRDefault="003827F3">
      <w:pPr>
        <w:contextualSpacing/>
        <w:jc w:val="center"/>
        <w:rPr>
          <w:del w:id="2769" w:author="leksandar komazec" w:date="2022-08-30T23:56:00Z"/>
          <w:b/>
          <w:noProof/>
          <w:sz w:val="28"/>
        </w:rPr>
      </w:pPr>
    </w:p>
    <w:p w14:paraId="7B744B94" w14:textId="7C9C4C91" w:rsidR="003827F3" w:rsidDel="00612971" w:rsidRDefault="003827F3">
      <w:pPr>
        <w:contextualSpacing/>
        <w:jc w:val="center"/>
        <w:rPr>
          <w:del w:id="2770" w:author="leksandar komazec" w:date="2022-08-30T23:56:00Z"/>
          <w:b/>
          <w:noProof/>
          <w:sz w:val="28"/>
        </w:rPr>
      </w:pPr>
    </w:p>
    <w:p w14:paraId="378471D7" w14:textId="1332493F" w:rsidR="003827F3" w:rsidDel="00612971" w:rsidRDefault="003827F3">
      <w:pPr>
        <w:contextualSpacing/>
        <w:jc w:val="center"/>
        <w:rPr>
          <w:del w:id="2771" w:author="leksandar komazec" w:date="2022-08-30T23:56:00Z"/>
          <w:b/>
          <w:noProof/>
          <w:sz w:val="28"/>
        </w:rPr>
      </w:pPr>
    </w:p>
    <w:p w14:paraId="6F100F5B" w14:textId="0B309F07" w:rsidR="00541CE4" w:rsidDel="00612971" w:rsidRDefault="00541CE4">
      <w:pPr>
        <w:pStyle w:val="Caption"/>
        <w:rPr>
          <w:del w:id="2772" w:author="leksandar komazec" w:date="2022-08-30T23:56:00Z"/>
        </w:rPr>
      </w:pPr>
    </w:p>
    <w:p w14:paraId="562A167C" w14:textId="6351784D" w:rsidR="00541CE4" w:rsidDel="00612971" w:rsidRDefault="00541CE4">
      <w:pPr>
        <w:pStyle w:val="Caption"/>
        <w:rPr>
          <w:del w:id="2773" w:author="leksandar komazec" w:date="2022-08-30T23:56:00Z"/>
        </w:rPr>
      </w:pPr>
    </w:p>
    <w:p w14:paraId="27AD79C6" w14:textId="540209C7" w:rsidR="003827F3" w:rsidDel="00612971" w:rsidRDefault="00087B5A">
      <w:pPr>
        <w:pStyle w:val="Caption"/>
        <w:rPr>
          <w:del w:id="2774" w:author="leksandar komazec" w:date="2022-08-30T23:56:00Z"/>
        </w:rPr>
      </w:pPr>
      <w:bookmarkStart w:id="2775" w:name="_Toc337907816"/>
      <w:del w:id="2776" w:author="leksandar komazec" w:date="2022-08-30T23:56:00Z">
        <w:r w:rsidDel="00612971">
          <w:delText xml:space="preserve">Slika </w:delText>
        </w:r>
        <w:r w:rsidDel="00612971">
          <w:fldChar w:fldCharType="begin"/>
        </w:r>
        <w:r w:rsidDel="00612971">
          <w:delInstrText xml:space="preserve"> STYLEREF 2 \s </w:delInstrText>
        </w:r>
        <w:r w:rsidDel="00612971">
          <w:fldChar w:fldCharType="separate"/>
        </w:r>
        <w:r w:rsidR="006B68A7" w:rsidDel="00612971">
          <w:rPr>
            <w:noProof/>
          </w:rPr>
          <w:delText>2.4</w:delText>
        </w:r>
        <w:r w:rsidDel="00612971">
          <w:rPr>
            <w:noProof/>
          </w:rPr>
          <w:fldChar w:fldCharType="end"/>
        </w:r>
        <w:r w:rsidR="006969C3" w:rsidDel="00612971">
          <w:delText>.</w:delText>
        </w:r>
        <w:r w:rsidDel="00612971">
          <w:fldChar w:fldCharType="begin"/>
        </w:r>
        <w:r w:rsidDel="00612971">
          <w:delInstrText xml:space="preserve"> SEQ Slika \* ARABIC \s 2 </w:delInstrText>
        </w:r>
        <w:r w:rsidDel="00612971">
          <w:fldChar w:fldCharType="separate"/>
        </w:r>
        <w:r w:rsidR="006B68A7" w:rsidDel="00612971">
          <w:rPr>
            <w:noProof/>
          </w:rPr>
          <w:delText>8</w:delText>
        </w:r>
        <w:r w:rsidDel="00612971">
          <w:rPr>
            <w:noProof/>
          </w:rPr>
          <w:fldChar w:fldCharType="end"/>
        </w:r>
        <w:r w:rsidDel="00612971">
          <w:delText>.</w:delText>
        </w:r>
        <w:r w:rsidRPr="00087B5A" w:rsidDel="00612971">
          <w:delText xml:space="preserve"> </w:delText>
        </w:r>
        <w:r w:rsidRPr="003827F3" w:rsidDel="00612971">
          <w:delText>Euklidov algoritam primer</w:delText>
        </w:r>
        <w:bookmarkEnd w:id="2775"/>
      </w:del>
    </w:p>
    <w:p w14:paraId="45257BE5" w14:textId="6D3E06B5" w:rsidR="00541CE4" w:rsidDel="00612971" w:rsidRDefault="00541CE4">
      <w:pPr>
        <w:rPr>
          <w:del w:id="2777" w:author="leksandar komazec" w:date="2022-08-30T23:56:00Z"/>
        </w:rPr>
      </w:pPr>
    </w:p>
    <w:p w14:paraId="4A0EC74C" w14:textId="7F9451C6" w:rsidR="00132106" w:rsidDel="00612971" w:rsidRDefault="00132106">
      <w:pPr>
        <w:rPr>
          <w:del w:id="2778" w:author="leksandar komazec" w:date="2022-08-30T23:56:00Z"/>
        </w:rPr>
      </w:pPr>
    </w:p>
    <w:p w14:paraId="340096E9" w14:textId="78121B3A" w:rsidR="00132106" w:rsidDel="00612971" w:rsidRDefault="00132106">
      <w:pPr>
        <w:rPr>
          <w:del w:id="2779" w:author="leksandar komazec" w:date="2022-08-30T23:56:00Z"/>
        </w:rPr>
      </w:pPr>
    </w:p>
    <w:p w14:paraId="15AA3C7E" w14:textId="69AB7B7A" w:rsidR="00132106" w:rsidDel="00612971" w:rsidRDefault="00132106">
      <w:pPr>
        <w:rPr>
          <w:del w:id="2780" w:author="leksandar komazec" w:date="2022-08-30T23:56:00Z"/>
        </w:rPr>
      </w:pPr>
    </w:p>
    <w:p w14:paraId="3EDF6B11" w14:textId="77BCF15A" w:rsidR="00132106" w:rsidDel="00612971" w:rsidRDefault="00132106">
      <w:pPr>
        <w:rPr>
          <w:del w:id="2781" w:author="leksandar komazec" w:date="2022-08-30T23:57:00Z"/>
        </w:rPr>
      </w:pPr>
    </w:p>
    <w:p w14:paraId="1C1B34FC" w14:textId="2683F49F" w:rsidR="00132106" w:rsidDel="00612971" w:rsidRDefault="00132106">
      <w:pPr>
        <w:rPr>
          <w:del w:id="2782" w:author="leksandar komazec" w:date="2022-08-30T23:57:00Z"/>
        </w:rPr>
      </w:pPr>
    </w:p>
    <w:p w14:paraId="5ACC57CD" w14:textId="2F4C3308" w:rsidR="00132106" w:rsidDel="00612971" w:rsidRDefault="00132106">
      <w:pPr>
        <w:rPr>
          <w:del w:id="2783" w:author="leksandar komazec" w:date="2022-08-30T23:57:00Z"/>
        </w:rPr>
      </w:pPr>
    </w:p>
    <w:p w14:paraId="6C512C69" w14:textId="194E8763" w:rsidR="00132106" w:rsidDel="00612971" w:rsidRDefault="00132106">
      <w:pPr>
        <w:rPr>
          <w:del w:id="2784" w:author="leksandar komazec" w:date="2022-08-30T23:57:00Z"/>
        </w:rPr>
      </w:pPr>
    </w:p>
    <w:p w14:paraId="0121A94A" w14:textId="74AC8D65" w:rsidR="00132106" w:rsidDel="00612971" w:rsidRDefault="00132106">
      <w:pPr>
        <w:rPr>
          <w:del w:id="2785" w:author="leksandar komazec" w:date="2022-08-30T23:57:00Z"/>
        </w:rPr>
      </w:pPr>
    </w:p>
    <w:p w14:paraId="03683A27" w14:textId="1AB950E2" w:rsidR="00132106" w:rsidDel="00612971" w:rsidRDefault="00132106">
      <w:pPr>
        <w:rPr>
          <w:del w:id="2786" w:author="leksandar komazec" w:date="2022-08-30T23:57:00Z"/>
        </w:rPr>
      </w:pPr>
    </w:p>
    <w:p w14:paraId="508B9B79" w14:textId="5260A4E0" w:rsidR="00132106" w:rsidDel="00612971" w:rsidRDefault="00132106">
      <w:pPr>
        <w:rPr>
          <w:del w:id="2787" w:author="leksandar komazec" w:date="2022-08-30T23:57:00Z"/>
        </w:rPr>
      </w:pPr>
    </w:p>
    <w:p w14:paraId="16D843DD" w14:textId="77777777" w:rsidR="00132106" w:rsidRDefault="00132106" w:rsidP="001E4509"/>
    <w:p w14:paraId="01B033C8" w14:textId="0AFA392D" w:rsidR="00D43685" w:rsidRDefault="00612971" w:rsidP="007F2028">
      <w:pPr>
        <w:pStyle w:val="Heading1"/>
      </w:pPr>
      <w:bookmarkStart w:id="2788" w:name="_Toc334831981"/>
      <w:bookmarkStart w:id="2789" w:name="_Toc336455893"/>
      <w:proofErr w:type="spellStart"/>
      <w:ins w:id="2790" w:author="leksandar komazec" w:date="2022-08-30T23:58:00Z">
        <w:r>
          <w:t>Alati</w:t>
        </w:r>
      </w:ins>
      <w:proofErr w:type="spellEnd"/>
      <w:ins w:id="2791" w:author="leksandar komazec" w:date="2022-08-31T18:50:00Z">
        <w:r w:rsidR="00685D7B">
          <w:t xml:space="preserve">, </w:t>
        </w:r>
      </w:ins>
      <w:proofErr w:type="spellStart"/>
      <w:ins w:id="2792" w:author="leksandar komazec" w:date="2022-08-30T23:58:00Z">
        <w:r>
          <w:t>eksterne</w:t>
        </w:r>
        <w:proofErr w:type="spellEnd"/>
        <w:r>
          <w:t xml:space="preserve"> </w:t>
        </w:r>
        <w:proofErr w:type="spellStart"/>
        <w:r>
          <w:t>bi</w:t>
        </w:r>
      </w:ins>
      <w:ins w:id="2793" w:author="leksandar komazec" w:date="2022-08-30T23:59:00Z">
        <w:r w:rsidR="002A0D99">
          <w:t>blioteke</w:t>
        </w:r>
      </w:ins>
      <w:proofErr w:type="spellEnd"/>
      <w:ins w:id="2794" w:author="leksandar komazec" w:date="2022-08-31T18:50:00Z">
        <w:r w:rsidR="00685D7B">
          <w:t xml:space="preserve">, </w:t>
        </w:r>
        <w:proofErr w:type="spellStart"/>
        <w:r w:rsidR="00685D7B">
          <w:t>radni</w:t>
        </w:r>
        <w:proofErr w:type="spellEnd"/>
        <w:r w:rsidR="00685D7B">
          <w:t xml:space="preserve"> </w:t>
        </w:r>
        <w:proofErr w:type="spellStart"/>
        <w:r w:rsidR="00685D7B">
          <w:t>okviri</w:t>
        </w:r>
      </w:ins>
      <w:proofErr w:type="spellEnd"/>
      <w:del w:id="2795" w:author="leksandar komazec" w:date="2022-08-30T23:58:00Z">
        <w:r w:rsidR="00D43685" w:rsidRPr="00956123" w:rsidDel="00612971">
          <w:delText>Konveksno programiranje</w:delText>
        </w:r>
        <w:r w:rsidR="00871C06" w:rsidDel="00612971">
          <w:delText xml:space="preserve"> u</w:delText>
        </w:r>
      </w:del>
      <w:del w:id="2796" w:author="leksandar komazec" w:date="2022-08-30T23:57:00Z">
        <w:r w:rsidR="00871C06" w:rsidDel="00612971">
          <w:delText xml:space="preserve"> BSM</w:delText>
        </w:r>
      </w:del>
      <w:bookmarkEnd w:id="2788"/>
      <w:bookmarkEnd w:id="2789"/>
    </w:p>
    <w:p w14:paraId="5FBF1F80" w14:textId="7411017F" w:rsidR="00B41D6C" w:rsidRPr="00B41D6C" w:rsidRDefault="002A0D99" w:rsidP="00B41D6C">
      <w:ins w:id="2797" w:author="leksandar komazec" w:date="2022-08-31T00:02:00Z">
        <w:r>
          <w:t xml:space="preserve">Kao </w:t>
        </w:r>
        <w:proofErr w:type="spellStart"/>
        <w:r>
          <w:t>što</w:t>
        </w:r>
        <w:proofErr w:type="spellEnd"/>
        <w:r>
          <w:t xml:space="preserve"> je </w:t>
        </w:r>
        <w:proofErr w:type="spellStart"/>
        <w:r>
          <w:t>već</w:t>
        </w:r>
        <w:proofErr w:type="spellEnd"/>
        <w:r>
          <w:t xml:space="preserve"> </w:t>
        </w:r>
        <w:proofErr w:type="spellStart"/>
        <w:r>
          <w:t>pomenuto</w:t>
        </w:r>
        <w:proofErr w:type="spellEnd"/>
        <w:r>
          <w:t xml:space="preserve"> </w:t>
        </w:r>
      </w:ins>
      <w:ins w:id="2798" w:author="leksandar komazec" w:date="2022-08-31T00:05:00Z">
        <w:r w:rsidR="00F72FDF">
          <w:t xml:space="preserve">u </w:t>
        </w:r>
        <w:proofErr w:type="spellStart"/>
        <w:r w:rsidR="00F72FDF">
          <w:t>uvodu</w:t>
        </w:r>
        <w:proofErr w:type="spellEnd"/>
        <w:r w:rsidR="00F72FDF">
          <w:t xml:space="preserve">, </w:t>
        </w:r>
        <w:proofErr w:type="spellStart"/>
        <w:r w:rsidR="00F72FDF">
          <w:t>igra</w:t>
        </w:r>
        <w:proofErr w:type="spellEnd"/>
        <w:r w:rsidR="00F72FDF">
          <w:t xml:space="preserve"> se </w:t>
        </w:r>
        <w:proofErr w:type="spellStart"/>
        <w:r w:rsidR="00F72FDF">
          <w:t>sastoji</w:t>
        </w:r>
        <w:proofErr w:type="spellEnd"/>
        <w:r w:rsidR="00F72FDF">
          <w:t xml:space="preserve"> </w:t>
        </w:r>
        <w:proofErr w:type="spellStart"/>
        <w:r w:rsidR="00F72FDF">
          <w:t>od</w:t>
        </w:r>
        <w:proofErr w:type="spellEnd"/>
        <w:r w:rsidR="00F72FDF">
          <w:t xml:space="preserve"> </w:t>
        </w:r>
        <w:proofErr w:type="spellStart"/>
        <w:r w:rsidR="00F72FDF">
          <w:t>klijenta</w:t>
        </w:r>
        <w:proofErr w:type="spellEnd"/>
        <w:r w:rsidR="00F72FDF">
          <w:t>,</w:t>
        </w:r>
      </w:ins>
      <w:ins w:id="2799" w:author="leksandar komazec" w:date="2022-08-31T00:08:00Z">
        <w:r w:rsidR="00F72FDF">
          <w:t xml:space="preserve"> </w:t>
        </w:r>
        <w:proofErr w:type="spellStart"/>
        <w:r w:rsidR="00F72FDF">
          <w:t>servera</w:t>
        </w:r>
        <w:proofErr w:type="spellEnd"/>
        <w:r w:rsidR="00F72FDF">
          <w:t xml:space="preserve"> </w:t>
        </w:r>
        <w:proofErr w:type="spellStart"/>
        <w:r w:rsidR="00F72FDF">
          <w:t>i</w:t>
        </w:r>
        <w:proofErr w:type="spellEnd"/>
        <w:r w:rsidR="00F72FDF">
          <w:t xml:space="preserve"> </w:t>
        </w:r>
        <w:proofErr w:type="spellStart"/>
        <w:r w:rsidR="00F72FDF">
          <w:t>ba</w:t>
        </w:r>
      </w:ins>
      <w:ins w:id="2800" w:author="leksandar komazec" w:date="2022-08-31T00:09:00Z">
        <w:r w:rsidR="00F72FDF">
          <w:t>ze</w:t>
        </w:r>
        <w:proofErr w:type="spellEnd"/>
        <w:r w:rsidR="00F72FDF">
          <w:t xml:space="preserve"> </w:t>
        </w:r>
        <w:proofErr w:type="spellStart"/>
        <w:r w:rsidR="00F72FDF">
          <w:t>podataka</w:t>
        </w:r>
        <w:proofErr w:type="spellEnd"/>
        <w:r w:rsidR="00F72FDF">
          <w:t xml:space="preserve">, </w:t>
        </w:r>
        <w:proofErr w:type="spellStart"/>
        <w:r w:rsidR="00F72FDF">
          <w:t>tako</w:t>
        </w:r>
        <w:proofErr w:type="spellEnd"/>
        <w:r w:rsidR="00F72FDF">
          <w:t xml:space="preserve"> da </w:t>
        </w:r>
        <w:proofErr w:type="spellStart"/>
        <w:r w:rsidR="00F72FDF">
          <w:t>će</w:t>
        </w:r>
        <w:proofErr w:type="spellEnd"/>
        <w:r w:rsidR="00F72FDF">
          <w:t xml:space="preserve"> </w:t>
        </w:r>
        <w:proofErr w:type="spellStart"/>
        <w:r w:rsidR="00F72FDF">
          <w:t>svi</w:t>
        </w:r>
        <w:proofErr w:type="spellEnd"/>
        <w:r w:rsidR="00F72FDF">
          <w:t xml:space="preserve"> </w:t>
        </w:r>
        <w:proofErr w:type="spellStart"/>
        <w:r w:rsidR="00F72FDF">
          <w:t>korišć</w:t>
        </w:r>
        <w:r w:rsidR="00960001">
          <w:t>eni</w:t>
        </w:r>
        <w:proofErr w:type="spellEnd"/>
        <w:r w:rsidR="00960001">
          <w:t xml:space="preserve"> </w:t>
        </w:r>
        <w:proofErr w:type="spellStart"/>
        <w:r w:rsidR="00960001">
          <w:t>alati</w:t>
        </w:r>
        <w:proofErr w:type="spellEnd"/>
        <w:r w:rsidR="00960001">
          <w:t xml:space="preserve"> I </w:t>
        </w:r>
        <w:proofErr w:type="spellStart"/>
        <w:r w:rsidR="00960001">
          <w:t>biblio</w:t>
        </w:r>
      </w:ins>
      <w:ins w:id="2801" w:author="leksandar komazec" w:date="2022-08-31T00:10:00Z">
        <w:r w:rsidR="00960001">
          <w:t>teke</w:t>
        </w:r>
        <w:proofErr w:type="spellEnd"/>
        <w:r w:rsidR="00960001">
          <w:t xml:space="preserve"> </w:t>
        </w:r>
        <w:proofErr w:type="spellStart"/>
        <w:r w:rsidR="00960001">
          <w:t>biti</w:t>
        </w:r>
        <w:proofErr w:type="spellEnd"/>
        <w:r w:rsidR="00960001">
          <w:t xml:space="preserve"> </w:t>
        </w:r>
        <w:proofErr w:type="spellStart"/>
        <w:r w:rsidR="00960001">
          <w:t>grupisani</w:t>
        </w:r>
        <w:proofErr w:type="spellEnd"/>
        <w:r w:rsidR="00960001">
          <w:t xml:space="preserve"> u </w:t>
        </w:r>
        <w:proofErr w:type="spellStart"/>
        <w:r w:rsidR="00960001">
          <w:t>te</w:t>
        </w:r>
        <w:proofErr w:type="spellEnd"/>
        <w:r w:rsidR="00960001">
          <w:t xml:space="preserve"> tri </w:t>
        </w:r>
        <w:proofErr w:type="spellStart"/>
        <w:r w:rsidR="00960001">
          <w:t>grupe</w:t>
        </w:r>
      </w:ins>
      <w:proofErr w:type="spellEnd"/>
      <w:ins w:id="2802" w:author="leksandar komazec" w:date="2022-08-31T00:11:00Z">
        <w:r w:rsidR="00960001">
          <w:t>.</w:t>
        </w:r>
      </w:ins>
    </w:p>
    <w:p w14:paraId="422852E9" w14:textId="3BCB2878" w:rsidR="00D43685" w:rsidRDefault="00871C06" w:rsidP="00871C06">
      <w:pPr>
        <w:pStyle w:val="Heading2"/>
        <w:rPr>
          <w:ins w:id="2803" w:author="leksandar komazec" w:date="2022-08-31T00:13:00Z"/>
        </w:rPr>
      </w:pPr>
      <w:bookmarkStart w:id="2804" w:name="_Toc334831982"/>
      <w:bookmarkStart w:id="2805" w:name="_Toc336455894"/>
      <w:del w:id="2806" w:author="leksandar komazec" w:date="2022-08-31T00:13:00Z">
        <w:r w:rsidDel="00960001">
          <w:delText>Uvod</w:delText>
        </w:r>
      </w:del>
      <w:bookmarkEnd w:id="2804"/>
      <w:bookmarkEnd w:id="2805"/>
      <w:proofErr w:type="spellStart"/>
      <w:ins w:id="2807" w:author="leksandar komazec" w:date="2022-08-31T00:13:00Z">
        <w:r w:rsidR="00960001">
          <w:t>Klijent</w:t>
        </w:r>
        <w:proofErr w:type="spellEnd"/>
      </w:ins>
    </w:p>
    <w:p w14:paraId="41D93BD4" w14:textId="55F0A0BE" w:rsidR="00AC0F5D" w:rsidRDefault="00F83562">
      <w:pPr>
        <w:rPr>
          <w:ins w:id="2808" w:author="leksandar komazec" w:date="2022-08-31T00:28:00Z"/>
        </w:rPr>
        <w:pPrChange w:id="2809" w:author="leksandar komazec" w:date="2022-08-31T19:00:00Z">
          <w:pPr>
            <w:pStyle w:val="Heading2"/>
            <w:numPr>
              <w:ilvl w:val="0"/>
              <w:numId w:val="0"/>
            </w:numPr>
            <w:ind w:left="360" w:firstLine="0"/>
          </w:pPr>
        </w:pPrChange>
      </w:pPr>
      <w:ins w:id="2810" w:author="leksandar komazec" w:date="2022-08-31T00:24:00Z">
        <w:r w:rsidRPr="00F83562">
          <w:t xml:space="preserve">Video </w:t>
        </w:r>
        <w:proofErr w:type="spellStart"/>
        <w:r w:rsidRPr="00F83562">
          <w:t>igra</w:t>
        </w:r>
        <w:proofErr w:type="spellEnd"/>
        <w:r w:rsidRPr="00F83562">
          <w:t xml:space="preserve"> to </w:t>
        </w:r>
        <w:proofErr w:type="spellStart"/>
        <w:r w:rsidRPr="00F83562">
          <w:t>jeste</w:t>
        </w:r>
        <w:proofErr w:type="spellEnd"/>
        <w:r w:rsidRPr="00F83562">
          <w:t xml:space="preserve"> </w:t>
        </w:r>
        <w:proofErr w:type="spellStart"/>
        <w:r w:rsidRPr="00F83562">
          <w:t>klijent</w:t>
        </w:r>
        <w:proofErr w:type="spellEnd"/>
        <w:r w:rsidRPr="00F83562">
          <w:t xml:space="preserve"> je </w:t>
        </w:r>
        <w:proofErr w:type="spellStart"/>
        <w:r w:rsidRPr="00F83562">
          <w:t>razvijana</w:t>
        </w:r>
        <w:proofErr w:type="spellEnd"/>
        <w:r w:rsidRPr="00F83562">
          <w:t xml:space="preserve"> </w:t>
        </w:r>
        <w:proofErr w:type="spellStart"/>
        <w:r w:rsidRPr="00F83562">
          <w:t>koristeći</w:t>
        </w:r>
        <w:proofErr w:type="spellEnd"/>
        <w:r w:rsidRPr="00F83562">
          <w:t xml:space="preserve"> </w:t>
        </w:r>
        <w:proofErr w:type="spellStart"/>
        <w:r w:rsidRPr="00F83562">
          <w:t>radni</w:t>
        </w:r>
        <w:proofErr w:type="spellEnd"/>
        <w:r w:rsidRPr="00F83562">
          <w:t xml:space="preserve"> </w:t>
        </w:r>
        <w:proofErr w:type="spellStart"/>
        <w:r w:rsidRPr="00F83562">
          <w:t>okvir</w:t>
        </w:r>
        <w:proofErr w:type="spellEnd"/>
        <w:r w:rsidRPr="00F83562">
          <w:t xml:space="preserve"> pod </w:t>
        </w:r>
        <w:proofErr w:type="spellStart"/>
        <w:r w:rsidRPr="00F83562">
          <w:t>nazivom</w:t>
        </w:r>
        <w:proofErr w:type="spellEnd"/>
        <w:r w:rsidRPr="00F83562">
          <w:t xml:space="preserve"> “</w:t>
        </w:r>
        <w:proofErr w:type="spellStart"/>
        <w:r w:rsidRPr="00F83562">
          <w:t>LibGDX</w:t>
        </w:r>
        <w:proofErr w:type="spellEnd"/>
        <w:r w:rsidRPr="00F83562">
          <w:t>”</w:t>
        </w:r>
      </w:ins>
      <w:ins w:id="2811" w:author="leksandar komazec" w:date="2022-08-31T20:49:00Z">
        <w:r w:rsidR="00024ADE">
          <w:t xml:space="preserve"> koji se </w:t>
        </w:r>
        <w:proofErr w:type="spellStart"/>
        <w:r w:rsidR="00024ADE">
          <w:t>bazira</w:t>
        </w:r>
        <w:proofErr w:type="spellEnd"/>
        <w:r w:rsidR="00024ADE">
          <w:t xml:space="preserve"> </w:t>
        </w:r>
        <w:proofErr w:type="spellStart"/>
        <w:r w:rsidR="00024ADE">
          <w:t>na</w:t>
        </w:r>
        <w:proofErr w:type="spellEnd"/>
        <w:r w:rsidR="00024ADE">
          <w:t xml:space="preserve"> </w:t>
        </w:r>
        <w:proofErr w:type="spellStart"/>
        <w:r w:rsidR="00024ADE">
          <w:t>programskom</w:t>
        </w:r>
        <w:proofErr w:type="spellEnd"/>
        <w:r w:rsidR="00024ADE">
          <w:t xml:space="preserve"> </w:t>
        </w:r>
        <w:proofErr w:type="spellStart"/>
        <w:r w:rsidR="00024ADE">
          <w:t>jeziku</w:t>
        </w:r>
        <w:proofErr w:type="spellEnd"/>
        <w:r w:rsidR="00024ADE">
          <w:t xml:space="preserve"> Java.</w:t>
        </w:r>
      </w:ins>
    </w:p>
    <w:p w14:paraId="68B5536C" w14:textId="1399DA07" w:rsidR="00AC0F5D" w:rsidRPr="00AC0F5D" w:rsidRDefault="00AC0F5D">
      <w:pPr>
        <w:pStyle w:val="Heading3"/>
        <w:ind w:left="630"/>
        <w:rPr>
          <w:ins w:id="2812" w:author="leksandar komazec" w:date="2022-08-31T00:28:00Z"/>
          <w:iCs/>
          <w:rPrChange w:id="2813" w:author="leksandar komazec" w:date="2022-08-31T00:29:00Z">
            <w:rPr>
              <w:ins w:id="2814" w:author="leksandar komazec" w:date="2022-08-31T00:28:00Z"/>
              <w:rFonts w:eastAsia="Calibri"/>
              <w:iCs w:val="0"/>
            </w:rPr>
          </w:rPrChange>
        </w:rPr>
        <w:pPrChange w:id="2815" w:author="leksandar komazec" w:date="2022-08-31T20:17:00Z">
          <w:pPr>
            <w:pStyle w:val="Heading2"/>
            <w:numPr>
              <w:ilvl w:val="0"/>
              <w:numId w:val="0"/>
            </w:numPr>
            <w:ind w:left="360" w:firstLine="0"/>
          </w:pPr>
        </w:pPrChange>
      </w:pPr>
      <w:ins w:id="2816" w:author="leksandar komazec" w:date="2022-08-31T00:29:00Z">
        <w:r>
          <w:t>“</w:t>
        </w:r>
        <w:proofErr w:type="spellStart"/>
        <w:r>
          <w:t>Libgdx</w:t>
        </w:r>
        <w:proofErr w:type="spellEnd"/>
        <w:r>
          <w:t xml:space="preserve">” </w:t>
        </w:r>
        <w:proofErr w:type="spellStart"/>
        <w:r>
          <w:t>radni</w:t>
        </w:r>
        <w:proofErr w:type="spellEnd"/>
        <w:r>
          <w:t xml:space="preserve"> </w:t>
        </w:r>
        <w:proofErr w:type="spellStart"/>
        <w:r>
          <w:t>okvir</w:t>
        </w:r>
      </w:ins>
      <w:proofErr w:type="spellEnd"/>
    </w:p>
    <w:p w14:paraId="7BDC45E7" w14:textId="33D7611D" w:rsidR="00960001" w:rsidDel="00AC0F5D" w:rsidRDefault="00F83562" w:rsidP="00F83562">
      <w:pPr>
        <w:rPr>
          <w:del w:id="2817" w:author="leksandar komazec" w:date="2022-08-31T00:24:00Z"/>
          <w:b/>
          <w:bCs/>
          <w:iCs/>
        </w:rPr>
      </w:pPr>
      <w:proofErr w:type="spellStart"/>
      <w:ins w:id="2818" w:author="leksandar komazec" w:date="2022-08-31T00:24:00Z">
        <w:r w:rsidRPr="00F83562">
          <w:t>Ovaj</w:t>
        </w:r>
        <w:proofErr w:type="spellEnd"/>
        <w:r w:rsidRPr="00F83562">
          <w:t xml:space="preserve"> </w:t>
        </w:r>
        <w:proofErr w:type="spellStart"/>
        <w:r w:rsidRPr="00F83562">
          <w:t>radni</w:t>
        </w:r>
        <w:proofErr w:type="spellEnd"/>
        <w:r w:rsidRPr="00F83562">
          <w:t xml:space="preserve"> </w:t>
        </w:r>
        <w:proofErr w:type="spellStart"/>
        <w:r w:rsidRPr="00F83562">
          <w:t>okvir</w:t>
        </w:r>
        <w:proofErr w:type="spellEnd"/>
        <w:r w:rsidRPr="00F83562">
          <w:t xml:space="preserve"> </w:t>
        </w:r>
        <w:proofErr w:type="spellStart"/>
        <w:r w:rsidRPr="00F83562">
          <w:t>ima</w:t>
        </w:r>
        <w:proofErr w:type="spellEnd"/>
        <w:r w:rsidRPr="00F83562">
          <w:t xml:space="preserve"> </w:t>
        </w:r>
        <w:proofErr w:type="spellStart"/>
        <w:r w:rsidRPr="00F83562">
          <w:t>podršku</w:t>
        </w:r>
        <w:proofErr w:type="spellEnd"/>
        <w:r w:rsidRPr="00F83562">
          <w:t xml:space="preserve"> za </w:t>
        </w:r>
        <w:proofErr w:type="spellStart"/>
        <w:r w:rsidRPr="00F83562">
          <w:t>razvijanje</w:t>
        </w:r>
        <w:proofErr w:type="spellEnd"/>
        <w:r w:rsidRPr="00F83562">
          <w:t xml:space="preserve"> video </w:t>
        </w:r>
        <w:proofErr w:type="spellStart"/>
        <w:r w:rsidRPr="00F83562">
          <w:t>igara</w:t>
        </w:r>
        <w:proofErr w:type="spellEnd"/>
        <w:r w:rsidRPr="00F83562">
          <w:t xml:space="preserve"> </w:t>
        </w:r>
        <w:proofErr w:type="spellStart"/>
        <w:r w:rsidRPr="00F83562">
          <w:t>na</w:t>
        </w:r>
        <w:proofErr w:type="spellEnd"/>
        <w:r w:rsidRPr="00F83562">
          <w:t xml:space="preserve"> </w:t>
        </w:r>
        <w:proofErr w:type="spellStart"/>
        <w:r w:rsidRPr="00F83562">
          <w:t>različitim</w:t>
        </w:r>
        <w:proofErr w:type="spellEnd"/>
        <w:r w:rsidRPr="00F83562">
          <w:t xml:space="preserve"> </w:t>
        </w:r>
        <w:proofErr w:type="spellStart"/>
        <w:r w:rsidRPr="00F83562">
          <w:t>platformama</w:t>
        </w:r>
        <w:proofErr w:type="spellEnd"/>
        <w:r w:rsidRPr="00F83562">
          <w:t xml:space="preserve"> </w:t>
        </w:r>
        <w:proofErr w:type="spellStart"/>
        <w:r w:rsidRPr="00F83562">
          <w:t>i</w:t>
        </w:r>
        <w:proofErr w:type="spellEnd"/>
        <w:r w:rsidRPr="00F83562">
          <w:t xml:space="preserve"> </w:t>
        </w:r>
        <w:proofErr w:type="spellStart"/>
        <w:r w:rsidRPr="00F83562">
          <w:t>sistemima</w:t>
        </w:r>
        <w:proofErr w:type="spellEnd"/>
        <w:r>
          <w:rPr>
            <w:b/>
            <w:bCs/>
            <w:iCs/>
          </w:rPr>
          <w:t xml:space="preserve"> </w:t>
        </w:r>
        <w:proofErr w:type="spellStart"/>
        <w:r w:rsidRPr="00F83562">
          <w:t>poput</w:t>
        </w:r>
        <w:proofErr w:type="spellEnd"/>
        <w:r w:rsidRPr="00F83562">
          <w:t xml:space="preserve"> Windows, Mac, Linux, Android, iOS, and HTML5 </w:t>
        </w:r>
        <w:proofErr w:type="spellStart"/>
        <w:r w:rsidRPr="00F83562">
          <w:t>kao</w:t>
        </w:r>
        <w:proofErr w:type="spellEnd"/>
        <w:r w:rsidRPr="00F83562">
          <w:t xml:space="preserve"> </w:t>
        </w:r>
        <w:proofErr w:type="spellStart"/>
        <w:r w:rsidRPr="00F83562">
          <w:t>što</w:t>
        </w:r>
        <w:proofErr w:type="spellEnd"/>
        <w:r w:rsidRPr="00F83562">
          <w:t xml:space="preserve"> je </w:t>
        </w:r>
        <w:proofErr w:type="spellStart"/>
        <w:r w:rsidRPr="00F83562">
          <w:t>prikazano</w:t>
        </w:r>
        <w:proofErr w:type="spellEnd"/>
        <w:r>
          <w:rPr>
            <w:b/>
            <w:bCs/>
            <w:iCs/>
          </w:rPr>
          <w:t xml:space="preserve"> </w:t>
        </w:r>
      </w:ins>
      <w:proofErr w:type="spellStart"/>
      <w:ins w:id="2819" w:author="leksandar komazec" w:date="2022-08-31T00:25:00Z">
        <w:r>
          <w:rPr>
            <w:b/>
            <w:bCs/>
            <w:iCs/>
          </w:rPr>
          <w:t>na</w:t>
        </w:r>
        <w:proofErr w:type="spellEnd"/>
        <w:r>
          <w:rPr>
            <w:b/>
            <w:bCs/>
            <w:iCs/>
          </w:rPr>
          <w:t xml:space="preserve"> </w:t>
        </w:r>
        <w:proofErr w:type="spellStart"/>
        <w:r>
          <w:rPr>
            <w:b/>
            <w:bCs/>
            <w:iCs/>
          </w:rPr>
          <w:t>slici</w:t>
        </w:r>
        <w:proofErr w:type="spellEnd"/>
        <w:r>
          <w:rPr>
            <w:b/>
            <w:bCs/>
            <w:iCs/>
          </w:rPr>
          <w:t xml:space="preserve"> 2.</w:t>
        </w:r>
      </w:ins>
    </w:p>
    <w:p w14:paraId="34E81A56" w14:textId="4CBBF6CB" w:rsidR="00AC0F5D" w:rsidRDefault="00AC0F5D">
      <w:pPr>
        <w:rPr>
          <w:ins w:id="2820" w:author="leksandar komazec" w:date="2022-08-31T00:25:00Z"/>
        </w:rPr>
        <w:pPrChange w:id="2821" w:author="leksandar komazec" w:date="2022-08-31T18:59:00Z">
          <w:pPr>
            <w:pStyle w:val="Heading2"/>
            <w:numPr>
              <w:ilvl w:val="0"/>
              <w:numId w:val="0"/>
            </w:numPr>
            <w:ind w:left="360" w:firstLine="0"/>
          </w:pPr>
        </w:pPrChange>
      </w:pPr>
    </w:p>
    <w:p w14:paraId="27609FD5" w14:textId="4CBBF6CB" w:rsidR="00F83562" w:rsidRPr="00F83562" w:rsidRDefault="00AC0F5D">
      <w:pPr>
        <w:jc w:val="center"/>
        <w:rPr>
          <w:ins w:id="2822" w:author="leksandar komazec" w:date="2022-08-31T00:25:00Z"/>
        </w:rPr>
        <w:pPrChange w:id="2823" w:author="leksandar komazec" w:date="2022-08-31T00:25:00Z">
          <w:pPr>
            <w:pStyle w:val="Heading2"/>
            <w:numPr>
              <w:ilvl w:val="0"/>
              <w:numId w:val="0"/>
            </w:numPr>
            <w:ind w:left="360" w:firstLine="0"/>
          </w:pPr>
        </w:pPrChange>
      </w:pPr>
      <w:ins w:id="2824" w:author="leksandar komazec" w:date="2022-08-31T00:25:00Z">
        <w:r>
          <w:rPr>
            <w:noProof/>
          </w:rPr>
          <w:drawing>
            <wp:inline distT="0" distB="0" distL="0" distR="0" wp14:anchorId="0A16C105" wp14:editId="0FF48D91">
              <wp:extent cx="5571219" cy="25939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8084" cy="2597176"/>
                      </a:xfrm>
                      <a:prstGeom prst="rect">
                        <a:avLst/>
                      </a:prstGeom>
                      <a:noFill/>
                      <a:ln>
                        <a:noFill/>
                      </a:ln>
                    </pic:spPr>
                  </pic:pic>
                </a:graphicData>
              </a:graphic>
            </wp:inline>
          </w:drawing>
        </w:r>
      </w:ins>
    </w:p>
    <w:p w14:paraId="5D6D7B32" w14:textId="79809C4D" w:rsidR="00F83562" w:rsidRPr="009A7962" w:rsidDel="00F83562" w:rsidRDefault="00AC0F5D">
      <w:pPr>
        <w:rPr>
          <w:ins w:id="2825" w:author="leksandar komazec" w:date="2022-08-31T00:25:00Z"/>
        </w:rPr>
        <w:pPrChange w:id="2826" w:author="leksandar komazec" w:date="2022-08-31T18:59:00Z">
          <w:pPr>
            <w:pStyle w:val="Heading2"/>
            <w:numPr>
              <w:ilvl w:val="0"/>
              <w:numId w:val="0"/>
            </w:numPr>
            <w:ind w:left="360" w:firstLine="0"/>
          </w:pPr>
        </w:pPrChange>
      </w:pPr>
      <w:proofErr w:type="spellStart"/>
      <w:ins w:id="2827" w:author="leksandar komazec" w:date="2022-08-31T00:26:00Z">
        <w:r w:rsidRPr="009A7962">
          <w:t>Slika</w:t>
        </w:r>
        <w:proofErr w:type="spellEnd"/>
        <w:r w:rsidRPr="009A7962">
          <w:t xml:space="preserve"> </w:t>
        </w:r>
      </w:ins>
      <w:r w:rsidR="001277CC">
        <w:t>9</w:t>
      </w:r>
      <w:ins w:id="2828" w:author="leksandar komazec" w:date="2022-08-31T00:26:00Z">
        <w:r w:rsidRPr="009A7962">
          <w:t xml:space="preserve">. </w:t>
        </w:r>
        <w:proofErr w:type="spellStart"/>
        <w:r w:rsidRPr="009A7962">
          <w:t>Jednosta</w:t>
        </w:r>
      </w:ins>
      <w:ins w:id="2829" w:author="leksandar komazec" w:date="2022-08-31T00:27:00Z">
        <w:r w:rsidRPr="009A7962">
          <w:t>vna</w:t>
        </w:r>
        <w:proofErr w:type="spellEnd"/>
        <w:r w:rsidRPr="009A7962">
          <w:t xml:space="preserve"> </w:t>
        </w:r>
        <w:proofErr w:type="spellStart"/>
        <w:r w:rsidRPr="009A7962">
          <w:t>arhitektura</w:t>
        </w:r>
        <w:proofErr w:type="spellEnd"/>
        <w:r w:rsidRPr="009A7962">
          <w:t xml:space="preserve"> video </w:t>
        </w:r>
        <w:proofErr w:type="spellStart"/>
        <w:r w:rsidRPr="009A7962">
          <w:t>igre</w:t>
        </w:r>
        <w:proofErr w:type="spellEnd"/>
        <w:r w:rsidRPr="009A7962">
          <w:t xml:space="preserve"> </w:t>
        </w:r>
        <w:proofErr w:type="spellStart"/>
        <w:r w:rsidRPr="009A7962">
          <w:t>razvijanje</w:t>
        </w:r>
        <w:proofErr w:type="spellEnd"/>
        <w:r w:rsidRPr="009A7962">
          <w:t xml:space="preserve"> u “</w:t>
        </w:r>
        <w:proofErr w:type="spellStart"/>
        <w:r w:rsidRPr="009A7962">
          <w:t>Libgdx</w:t>
        </w:r>
        <w:proofErr w:type="spellEnd"/>
        <w:r w:rsidRPr="009A7962">
          <w:t xml:space="preserve">” random </w:t>
        </w:r>
        <w:proofErr w:type="spellStart"/>
        <w:r w:rsidRPr="009A7962">
          <w:t>okviru</w:t>
        </w:r>
        <w:proofErr w:type="spellEnd"/>
        <w:r w:rsidRPr="009A7962">
          <w:t xml:space="preserve"> [</w:t>
        </w:r>
      </w:ins>
      <w:r w:rsidR="002B73E7">
        <w:t>8</w:t>
      </w:r>
      <w:ins w:id="2830" w:author="leksandar komazec" w:date="2022-08-31T00:27:00Z">
        <w:r w:rsidRPr="009A7962">
          <w:t>]</w:t>
        </w:r>
      </w:ins>
    </w:p>
    <w:p w14:paraId="597C2E38" w14:textId="0C00A7CF" w:rsidR="003F11C6" w:rsidRDefault="003F11C6" w:rsidP="00E03298">
      <w:pPr>
        <w:spacing w:after="0" w:afterAutospacing="0"/>
        <w:rPr>
          <w:ins w:id="2831" w:author="leksandar komazec" w:date="2022-08-31T00:41:00Z"/>
        </w:rPr>
      </w:pPr>
      <w:ins w:id="2832" w:author="leksandar komazec" w:date="2022-08-31T00:38:00Z">
        <w:r w:rsidRPr="003F11C6">
          <w:t xml:space="preserve">Desktop backend se </w:t>
        </w:r>
        <w:proofErr w:type="spellStart"/>
        <w:r w:rsidRPr="003F11C6">
          <w:t>uglavnom</w:t>
        </w:r>
        <w:proofErr w:type="spellEnd"/>
        <w:r w:rsidRPr="003F11C6">
          <w:t xml:space="preserve"> </w:t>
        </w:r>
        <w:proofErr w:type="spellStart"/>
        <w:r w:rsidRPr="003F11C6">
          <w:t>oslanja</w:t>
        </w:r>
        <w:proofErr w:type="spellEnd"/>
        <w:r w:rsidRPr="003F11C6">
          <w:t xml:space="preserve"> </w:t>
        </w:r>
        <w:proofErr w:type="spellStart"/>
        <w:r w:rsidRPr="003F11C6">
          <w:t>na</w:t>
        </w:r>
        <w:proofErr w:type="spellEnd"/>
        <w:r w:rsidRPr="003F11C6">
          <w:t xml:space="preserve"> LWJGL (Light Weight Java Game Library). U </w:t>
        </w:r>
        <w:proofErr w:type="spellStart"/>
        <w:r w:rsidRPr="003F11C6">
          <w:t>isto</w:t>
        </w:r>
        <w:proofErr w:type="spellEnd"/>
        <w:r w:rsidRPr="003F11C6">
          <w:t xml:space="preserve"> </w:t>
        </w:r>
        <w:proofErr w:type="spellStart"/>
        <w:r w:rsidRPr="003F11C6">
          <w:t>vrijeme</w:t>
        </w:r>
        <w:proofErr w:type="spellEnd"/>
        <w:r w:rsidRPr="003F11C6">
          <w:t xml:space="preserve">, LWJGL je </w:t>
        </w:r>
        <w:proofErr w:type="spellStart"/>
        <w:r w:rsidRPr="003F11C6">
          <w:t>izgrađen</w:t>
        </w:r>
        <w:proofErr w:type="spellEnd"/>
        <w:r w:rsidRPr="003F11C6">
          <w:t xml:space="preserve"> </w:t>
        </w:r>
        <w:proofErr w:type="spellStart"/>
        <w:r w:rsidRPr="003F11C6">
          <w:t>na</w:t>
        </w:r>
        <w:proofErr w:type="spellEnd"/>
        <w:r w:rsidRPr="003F11C6">
          <w:t xml:space="preserve"> </w:t>
        </w:r>
        <w:proofErr w:type="spellStart"/>
        <w:r w:rsidRPr="003F11C6">
          <w:t>vrhu</w:t>
        </w:r>
        <w:proofErr w:type="spellEnd"/>
        <w:r w:rsidRPr="003F11C6">
          <w:t xml:space="preserve"> </w:t>
        </w:r>
        <w:proofErr w:type="spellStart"/>
        <w:r w:rsidRPr="003F11C6">
          <w:t>veličanstvene</w:t>
        </w:r>
        <w:proofErr w:type="spellEnd"/>
        <w:r w:rsidRPr="003F11C6">
          <w:t xml:space="preserve"> OpenGL (Open Graphics Library). </w:t>
        </w:r>
        <w:proofErr w:type="spellStart"/>
        <w:r w:rsidRPr="003F11C6">
          <w:t>Zabavna</w:t>
        </w:r>
        <w:proofErr w:type="spellEnd"/>
        <w:r w:rsidRPr="003F11C6">
          <w:t xml:space="preserve"> </w:t>
        </w:r>
        <w:proofErr w:type="spellStart"/>
        <w:r w:rsidRPr="003F11C6">
          <w:t>činjenica</w:t>
        </w:r>
        <w:proofErr w:type="spellEnd"/>
        <w:r w:rsidRPr="003F11C6">
          <w:t xml:space="preserve"> je da je Minecraft </w:t>
        </w:r>
        <w:proofErr w:type="spellStart"/>
        <w:r w:rsidRPr="003F11C6">
          <w:t>kreiran</w:t>
        </w:r>
        <w:proofErr w:type="spellEnd"/>
        <w:r w:rsidRPr="003F11C6">
          <w:t xml:space="preserve"> </w:t>
        </w:r>
        <w:proofErr w:type="spellStart"/>
        <w:r w:rsidRPr="003F11C6">
          <w:t>pomoću</w:t>
        </w:r>
        <w:proofErr w:type="spellEnd"/>
        <w:r w:rsidRPr="003F11C6">
          <w:t xml:space="preserve"> LWJGL</w:t>
        </w:r>
      </w:ins>
      <w:ins w:id="2833" w:author="leksandar komazec" w:date="2022-08-31T00:41:00Z">
        <w:r>
          <w:t>.</w:t>
        </w:r>
      </w:ins>
      <w:ins w:id="2834" w:author="leksandar komazec" w:date="2022-08-31T00:50:00Z">
        <w:r w:rsidR="00D35B2B" w:rsidRPr="00D35B2B">
          <w:t xml:space="preserve"> </w:t>
        </w:r>
        <w:r w:rsidR="00D35B2B">
          <w:t>[</w:t>
        </w:r>
      </w:ins>
      <w:r w:rsidR="002B73E7">
        <w:t>9</w:t>
      </w:r>
      <w:ins w:id="2835" w:author="leksandar komazec" w:date="2022-08-31T00:50:00Z">
        <w:r w:rsidR="00D35B2B">
          <w:t>]</w:t>
        </w:r>
      </w:ins>
    </w:p>
    <w:p w14:paraId="6930DAB3" w14:textId="77777777" w:rsidR="00E03298" w:rsidRDefault="00E03298" w:rsidP="00E03298">
      <w:pPr>
        <w:spacing w:after="0" w:afterAutospacing="0"/>
        <w:rPr>
          <w:ins w:id="2836" w:author="leksandar komazec" w:date="2022-08-31T00:45:00Z"/>
        </w:rPr>
      </w:pPr>
    </w:p>
    <w:p w14:paraId="4A51DA2B" w14:textId="540C1275" w:rsidR="00E03298" w:rsidRDefault="003F11C6" w:rsidP="00E03298">
      <w:pPr>
        <w:spacing w:after="0" w:afterAutospacing="0"/>
        <w:rPr>
          <w:ins w:id="2837" w:author="leksandar komazec" w:date="2022-08-31T00:45:00Z"/>
        </w:rPr>
      </w:pPr>
      <w:ins w:id="2838" w:author="leksandar komazec" w:date="2022-08-31T00:41:00Z">
        <w:r w:rsidRPr="003F11C6">
          <w:t xml:space="preserve">Za </w:t>
        </w:r>
        <w:proofErr w:type="spellStart"/>
        <w:r w:rsidRPr="003F11C6">
          <w:t>razvoj</w:t>
        </w:r>
        <w:proofErr w:type="spellEnd"/>
        <w:r w:rsidRPr="003F11C6">
          <w:t xml:space="preserve"> </w:t>
        </w:r>
        <w:proofErr w:type="spellStart"/>
        <w:r w:rsidRPr="003F11C6">
          <w:t>Androida</w:t>
        </w:r>
        <w:proofErr w:type="spellEnd"/>
        <w:r w:rsidRPr="003F11C6">
          <w:t xml:space="preserve">, </w:t>
        </w:r>
        <w:proofErr w:type="spellStart"/>
        <w:r w:rsidRPr="003F11C6">
          <w:t>Libgdx</w:t>
        </w:r>
        <w:proofErr w:type="spellEnd"/>
        <w:r w:rsidRPr="003F11C6">
          <w:t xml:space="preserve"> </w:t>
        </w:r>
        <w:proofErr w:type="spellStart"/>
        <w:r w:rsidRPr="003F11C6">
          <w:t>pronalazi</w:t>
        </w:r>
        <w:proofErr w:type="spellEnd"/>
        <w:r w:rsidRPr="003F11C6">
          <w:t xml:space="preserve"> </w:t>
        </w:r>
        <w:proofErr w:type="spellStart"/>
        <w:r w:rsidRPr="003F11C6">
          <w:t>svoje</w:t>
        </w:r>
        <w:proofErr w:type="spellEnd"/>
        <w:r w:rsidRPr="003F11C6">
          <w:t xml:space="preserve"> </w:t>
        </w:r>
        <w:proofErr w:type="spellStart"/>
        <w:r w:rsidRPr="003F11C6">
          <w:t>resurse</w:t>
        </w:r>
        <w:proofErr w:type="spellEnd"/>
        <w:r w:rsidRPr="003F11C6">
          <w:t xml:space="preserve"> </w:t>
        </w:r>
        <w:proofErr w:type="spellStart"/>
        <w:r w:rsidRPr="003F11C6">
          <w:t>na</w:t>
        </w:r>
        <w:proofErr w:type="spellEnd"/>
        <w:r w:rsidRPr="003F11C6">
          <w:t xml:space="preserve"> </w:t>
        </w:r>
        <w:proofErr w:type="spellStart"/>
        <w:r w:rsidRPr="003F11C6">
          <w:t>službenom</w:t>
        </w:r>
        <w:proofErr w:type="spellEnd"/>
        <w:r w:rsidRPr="003F11C6">
          <w:t xml:space="preserve"> Android SDK-u, </w:t>
        </w:r>
        <w:proofErr w:type="spellStart"/>
        <w:r w:rsidRPr="003F11C6">
          <w:t>kao</w:t>
        </w:r>
        <w:proofErr w:type="spellEnd"/>
        <w:r w:rsidRPr="003F11C6">
          <w:t xml:space="preserve"> </w:t>
        </w:r>
        <w:proofErr w:type="spellStart"/>
        <w:r w:rsidRPr="003F11C6">
          <w:t>i</w:t>
        </w:r>
        <w:proofErr w:type="spellEnd"/>
        <w:r w:rsidRPr="003F11C6">
          <w:t xml:space="preserve"> </w:t>
        </w:r>
        <w:proofErr w:type="spellStart"/>
        <w:r w:rsidRPr="003F11C6">
          <w:t>na</w:t>
        </w:r>
        <w:proofErr w:type="spellEnd"/>
        <w:r w:rsidRPr="003F11C6">
          <w:t xml:space="preserve"> </w:t>
        </w:r>
        <w:proofErr w:type="spellStart"/>
        <w:r w:rsidRPr="003F11C6">
          <w:t>ugrađenoj</w:t>
        </w:r>
        <w:proofErr w:type="spellEnd"/>
        <w:r w:rsidRPr="003F11C6">
          <w:t xml:space="preserve"> </w:t>
        </w:r>
        <w:proofErr w:type="spellStart"/>
        <w:r w:rsidRPr="003F11C6">
          <w:t>verziji</w:t>
        </w:r>
        <w:proofErr w:type="spellEnd"/>
        <w:r w:rsidRPr="003F11C6">
          <w:t xml:space="preserve"> OpenGL-a </w:t>
        </w:r>
        <w:proofErr w:type="spellStart"/>
        <w:r w:rsidRPr="003F11C6">
          <w:t>specifičnoj</w:t>
        </w:r>
        <w:proofErr w:type="spellEnd"/>
        <w:r w:rsidRPr="003F11C6">
          <w:t xml:space="preserve"> za </w:t>
        </w:r>
        <w:proofErr w:type="spellStart"/>
        <w:r w:rsidRPr="003F11C6">
          <w:t>sistem</w:t>
        </w:r>
        <w:proofErr w:type="spellEnd"/>
        <w:r w:rsidRPr="003F11C6">
          <w:t xml:space="preserve">, </w:t>
        </w:r>
        <w:proofErr w:type="spellStart"/>
        <w:r w:rsidRPr="003F11C6">
          <w:t>koja</w:t>
        </w:r>
        <w:proofErr w:type="spellEnd"/>
        <w:r w:rsidRPr="003F11C6">
          <w:t xml:space="preserve"> se </w:t>
        </w:r>
        <w:proofErr w:type="spellStart"/>
        <w:r w:rsidRPr="003F11C6">
          <w:t>zove</w:t>
        </w:r>
        <w:proofErr w:type="spellEnd"/>
        <w:r w:rsidRPr="003F11C6">
          <w:t xml:space="preserve"> OpenGL ES. </w:t>
        </w:r>
      </w:ins>
      <w:ins w:id="2839" w:author="leksandar komazec" w:date="2022-08-31T00:50:00Z">
        <w:r w:rsidR="00D35B2B">
          <w:t>[</w:t>
        </w:r>
      </w:ins>
      <w:r w:rsidR="002B73E7">
        <w:t>9]</w:t>
      </w:r>
    </w:p>
    <w:p w14:paraId="77E61FE3" w14:textId="77777777" w:rsidR="00E03298" w:rsidRDefault="00E03298" w:rsidP="00E03298">
      <w:pPr>
        <w:spacing w:after="0" w:afterAutospacing="0"/>
        <w:rPr>
          <w:ins w:id="2840" w:author="leksandar komazec" w:date="2022-08-31T00:45:00Z"/>
        </w:rPr>
      </w:pPr>
    </w:p>
    <w:p w14:paraId="519E47CB" w14:textId="77777777" w:rsidR="000709D9" w:rsidRDefault="000709D9">
      <w:pPr>
        <w:spacing w:after="0" w:afterAutospacing="0"/>
        <w:jc w:val="left"/>
      </w:pPr>
      <w:r>
        <w:br w:type="page"/>
      </w:r>
    </w:p>
    <w:p w14:paraId="5772C23E" w14:textId="70C1B088" w:rsidR="00E03298" w:rsidRDefault="00E03298" w:rsidP="00E03298">
      <w:pPr>
        <w:spacing w:after="0" w:afterAutospacing="0"/>
        <w:rPr>
          <w:ins w:id="2841" w:author="leksandar komazec" w:date="2022-08-31T00:44:00Z"/>
        </w:rPr>
      </w:pPr>
      <w:ins w:id="2842" w:author="leksandar komazec" w:date="2022-08-31T00:44:00Z">
        <w:r>
          <w:lastRenderedPageBreak/>
          <w:t xml:space="preserve">Ovo </w:t>
        </w:r>
        <w:proofErr w:type="spellStart"/>
        <w:r>
          <w:t>postaje</w:t>
        </w:r>
        <w:proofErr w:type="spellEnd"/>
        <w:r>
          <w:t xml:space="preserve"> </w:t>
        </w:r>
        <w:proofErr w:type="spellStart"/>
        <w:r>
          <w:t>mnogo</w:t>
        </w:r>
        <w:proofErr w:type="spellEnd"/>
        <w:r>
          <w:t xml:space="preserve"> </w:t>
        </w:r>
        <w:proofErr w:type="spellStart"/>
        <w:r>
          <w:t>teže</w:t>
        </w:r>
        <w:proofErr w:type="spellEnd"/>
        <w:r>
          <w:t xml:space="preserve"> </w:t>
        </w:r>
        <w:proofErr w:type="spellStart"/>
        <w:r>
          <w:t>kada</w:t>
        </w:r>
        <w:proofErr w:type="spellEnd"/>
        <w:r>
          <w:t xml:space="preserve"> je u </w:t>
        </w:r>
        <w:proofErr w:type="spellStart"/>
        <w:r>
          <w:t>pitanju</w:t>
        </w:r>
        <w:proofErr w:type="spellEnd"/>
        <w:r>
          <w:t xml:space="preserve"> </w:t>
        </w:r>
        <w:proofErr w:type="spellStart"/>
        <w:r>
          <w:t>podrška</w:t>
        </w:r>
        <w:proofErr w:type="spellEnd"/>
        <w:r>
          <w:t xml:space="preserve"> za HTML5 </w:t>
        </w:r>
        <w:proofErr w:type="spellStart"/>
        <w:r>
          <w:t>jer</w:t>
        </w:r>
      </w:ins>
      <w:proofErr w:type="spellEnd"/>
      <w:ins w:id="2843" w:author="leksandar komazec" w:date="2022-08-31T00:45:00Z">
        <w:r>
          <w:t xml:space="preserve"> </w:t>
        </w:r>
      </w:ins>
      <w:proofErr w:type="spellStart"/>
      <w:ins w:id="2844" w:author="leksandar komazec" w:date="2022-08-31T00:44:00Z">
        <w:r>
          <w:t>tehnologije</w:t>
        </w:r>
        <w:proofErr w:type="spellEnd"/>
        <w:r>
          <w:t xml:space="preserve"> </w:t>
        </w:r>
        <w:proofErr w:type="spellStart"/>
        <w:r>
          <w:t>su</w:t>
        </w:r>
        <w:proofErr w:type="spellEnd"/>
        <w:r>
          <w:t xml:space="preserve"> </w:t>
        </w:r>
        <w:proofErr w:type="spellStart"/>
        <w:r>
          <w:t>dosta</w:t>
        </w:r>
        <w:proofErr w:type="spellEnd"/>
        <w:r>
          <w:t xml:space="preserve"> </w:t>
        </w:r>
        <w:proofErr w:type="spellStart"/>
        <w:r>
          <w:t>različite</w:t>
        </w:r>
        <w:proofErr w:type="spellEnd"/>
        <w:r>
          <w:t xml:space="preserve">. HTML5 </w:t>
        </w:r>
        <w:proofErr w:type="spellStart"/>
        <w:r>
          <w:t>može</w:t>
        </w:r>
        <w:proofErr w:type="spellEnd"/>
        <w:r>
          <w:t xml:space="preserve"> </w:t>
        </w:r>
        <w:proofErr w:type="spellStart"/>
        <w:r>
          <w:t>prikazati</w:t>
        </w:r>
        <w:proofErr w:type="spellEnd"/>
        <w:r>
          <w:t xml:space="preserve"> </w:t>
        </w:r>
        <w:proofErr w:type="spellStart"/>
        <w:r>
          <w:t>neverovatno</w:t>
        </w:r>
        <w:proofErr w:type="spellEnd"/>
        <w:r>
          <w:t xml:space="preserve"> </w:t>
        </w:r>
        <w:proofErr w:type="spellStart"/>
        <w:r>
          <w:t>dobru</w:t>
        </w:r>
        <w:proofErr w:type="spellEnd"/>
        <w:r>
          <w:t xml:space="preserve"> </w:t>
        </w:r>
        <w:proofErr w:type="spellStart"/>
        <w:r>
          <w:t>vizulenu</w:t>
        </w:r>
        <w:proofErr w:type="spellEnd"/>
      </w:ins>
    </w:p>
    <w:p w14:paraId="6892B836" w14:textId="77777777" w:rsidR="00E03298" w:rsidRDefault="00E03298" w:rsidP="00E03298">
      <w:pPr>
        <w:spacing w:after="0" w:afterAutospacing="0"/>
        <w:rPr>
          <w:ins w:id="2845" w:author="leksandar komazec" w:date="2022-08-31T00:44:00Z"/>
        </w:rPr>
      </w:pPr>
      <w:proofErr w:type="spellStart"/>
      <w:ins w:id="2846" w:author="leksandar komazec" w:date="2022-08-31T00:44:00Z">
        <w:r>
          <w:t>aplikaciju</w:t>
        </w:r>
        <w:proofErr w:type="spellEnd"/>
        <w:r>
          <w:t xml:space="preserve"> </w:t>
        </w:r>
        <w:proofErr w:type="spellStart"/>
        <w:r>
          <w:t>putem</w:t>
        </w:r>
        <w:proofErr w:type="spellEnd"/>
        <w:r>
          <w:t xml:space="preserve"> WebGL-a </w:t>
        </w:r>
        <w:proofErr w:type="spellStart"/>
        <w:r>
          <w:t>i</w:t>
        </w:r>
        <w:proofErr w:type="spellEnd"/>
        <w:r>
          <w:t xml:space="preserve"> JavaScript-a. </w:t>
        </w:r>
      </w:ins>
    </w:p>
    <w:p w14:paraId="665F3178" w14:textId="49EEA42E" w:rsidR="003F11C6" w:rsidRDefault="00E03298" w:rsidP="00E03298">
      <w:pPr>
        <w:spacing w:after="0" w:afterAutospacing="0"/>
        <w:rPr>
          <w:ins w:id="2847" w:author="leksandar komazec" w:date="2022-08-31T00:46:00Z"/>
        </w:rPr>
      </w:pPr>
      <w:proofErr w:type="spellStart"/>
      <w:ins w:id="2848" w:author="leksandar komazec" w:date="2022-08-31T00:44:00Z">
        <w:r>
          <w:t>Kompatibilnost</w:t>
        </w:r>
        <w:proofErr w:type="spellEnd"/>
        <w:r>
          <w:t xml:space="preserve"> </w:t>
        </w:r>
        <w:proofErr w:type="spellStart"/>
        <w:r>
          <w:t>sa</w:t>
        </w:r>
        <w:proofErr w:type="spellEnd"/>
        <w:r>
          <w:t xml:space="preserve"> </w:t>
        </w:r>
        <w:proofErr w:type="spellStart"/>
        <w:r>
          <w:t>pretraživačima</w:t>
        </w:r>
        <w:proofErr w:type="spellEnd"/>
        <w:r>
          <w:t xml:space="preserve"> se </w:t>
        </w:r>
        <w:proofErr w:type="spellStart"/>
        <w:r>
          <w:t>postiže</w:t>
        </w:r>
        <w:proofErr w:type="spellEnd"/>
        <w:r>
          <w:t xml:space="preserve"> </w:t>
        </w:r>
        <w:proofErr w:type="spellStart"/>
        <w:r>
          <w:t>putem</w:t>
        </w:r>
        <w:proofErr w:type="spellEnd"/>
        <w:r>
          <w:t xml:space="preserve"> GWT koji </w:t>
        </w:r>
        <w:proofErr w:type="spellStart"/>
        <w:r>
          <w:t>prevodi</w:t>
        </w:r>
        <w:proofErr w:type="spellEnd"/>
        <w:r>
          <w:t xml:space="preserve"> Java </w:t>
        </w:r>
        <w:proofErr w:type="spellStart"/>
        <w:r>
          <w:t>kod</w:t>
        </w:r>
        <w:proofErr w:type="spellEnd"/>
        <w:r>
          <w:t xml:space="preserve"> u </w:t>
        </w:r>
        <w:proofErr w:type="spellStart"/>
        <w:r>
          <w:t>optimizovan</w:t>
        </w:r>
      </w:ins>
      <w:proofErr w:type="spellEnd"/>
      <w:r w:rsidR="000709D9">
        <w:t xml:space="preserve"> </w:t>
      </w:r>
      <w:ins w:id="2849" w:author="leksandar komazec" w:date="2022-08-31T00:44:00Z">
        <w:r>
          <w:t xml:space="preserve">JavaScript </w:t>
        </w:r>
        <w:proofErr w:type="spellStart"/>
        <w:r>
          <w:t>kod</w:t>
        </w:r>
        <w:proofErr w:type="spellEnd"/>
        <w:r>
          <w:t>. [</w:t>
        </w:r>
      </w:ins>
      <w:r w:rsidR="000709D9">
        <w:t>9</w:t>
      </w:r>
      <w:ins w:id="2850" w:author="leksandar komazec" w:date="2022-08-31T00:44:00Z">
        <w:r>
          <w:t>]</w:t>
        </w:r>
      </w:ins>
    </w:p>
    <w:p w14:paraId="651D0C50" w14:textId="5E918CB8" w:rsidR="00E03298" w:rsidRDefault="00E03298" w:rsidP="00E03298">
      <w:pPr>
        <w:spacing w:after="0" w:afterAutospacing="0"/>
        <w:rPr>
          <w:ins w:id="2851" w:author="leksandar komazec" w:date="2022-08-31T00:46:00Z"/>
        </w:rPr>
      </w:pPr>
    </w:p>
    <w:p w14:paraId="7C168347" w14:textId="77777777" w:rsidR="00D35B2B" w:rsidRDefault="00D35B2B" w:rsidP="00E03298">
      <w:pPr>
        <w:spacing w:after="0" w:afterAutospacing="0"/>
        <w:rPr>
          <w:ins w:id="2852" w:author="leksandar komazec" w:date="2022-08-31T00:51:00Z"/>
        </w:rPr>
      </w:pPr>
    </w:p>
    <w:p w14:paraId="10D06276" w14:textId="30C68072" w:rsidR="00E03298" w:rsidRDefault="00E03298" w:rsidP="00E03298">
      <w:pPr>
        <w:spacing w:after="0" w:afterAutospacing="0"/>
        <w:rPr>
          <w:ins w:id="2853" w:author="leksandar komazec" w:date="2022-08-31T00:40:00Z"/>
        </w:rPr>
      </w:pPr>
      <w:ins w:id="2854" w:author="leksandar komazec" w:date="2022-08-31T00:46:00Z">
        <w:r w:rsidRPr="00E03298">
          <w:t xml:space="preserve">iOS </w:t>
        </w:r>
        <w:proofErr w:type="spellStart"/>
        <w:r w:rsidRPr="00E03298">
          <w:t>podrška</w:t>
        </w:r>
        <w:proofErr w:type="spellEnd"/>
        <w:r w:rsidRPr="00E03298">
          <w:t xml:space="preserve"> </w:t>
        </w:r>
        <w:proofErr w:type="spellStart"/>
        <w:r w:rsidRPr="00E03298">
          <w:t>koja</w:t>
        </w:r>
        <w:proofErr w:type="spellEnd"/>
        <w:r w:rsidRPr="00E03298">
          <w:t xml:space="preserve"> se </w:t>
        </w:r>
        <w:proofErr w:type="spellStart"/>
        <w:r w:rsidRPr="00E03298">
          <w:t>oslanja</w:t>
        </w:r>
        <w:proofErr w:type="spellEnd"/>
        <w:r w:rsidRPr="00E03298">
          <w:t xml:space="preserve"> </w:t>
        </w:r>
        <w:proofErr w:type="spellStart"/>
        <w:r w:rsidRPr="00E03298">
          <w:t>na</w:t>
        </w:r>
        <w:proofErr w:type="spellEnd"/>
        <w:r w:rsidRPr="00E03298">
          <w:t xml:space="preserve"> </w:t>
        </w:r>
        <w:proofErr w:type="spellStart"/>
        <w:r w:rsidRPr="00E03298">
          <w:t>RoboVM</w:t>
        </w:r>
        <w:proofErr w:type="spellEnd"/>
        <w:r>
          <w:t xml:space="preserve">. </w:t>
        </w:r>
        <w:proofErr w:type="spellStart"/>
        <w:r>
          <w:t>Ovaj</w:t>
        </w:r>
        <w:proofErr w:type="spellEnd"/>
        <w:r>
          <w:t xml:space="preserve"> </w:t>
        </w:r>
        <w:proofErr w:type="spellStart"/>
        <w:r>
          <w:t>softver</w:t>
        </w:r>
        <w:proofErr w:type="spellEnd"/>
        <w:r>
          <w:t xml:space="preserve"> </w:t>
        </w:r>
        <w:proofErr w:type="spellStart"/>
        <w:r>
          <w:t>prevodi</w:t>
        </w:r>
        <w:proofErr w:type="spellEnd"/>
        <w:r>
          <w:t xml:space="preserve"> java </w:t>
        </w:r>
        <w:proofErr w:type="spellStart"/>
        <w:r>
          <w:t>kod</w:t>
        </w:r>
        <w:proofErr w:type="spellEnd"/>
        <w:r>
          <w:t xml:space="preserve"> u ARM </w:t>
        </w:r>
        <w:proofErr w:type="spellStart"/>
        <w:r>
          <w:t>ili</w:t>
        </w:r>
        <w:proofErr w:type="spellEnd"/>
        <w:r>
          <w:t xml:space="preserve"> x86 </w:t>
        </w:r>
        <w:proofErr w:type="spellStart"/>
        <w:r>
          <w:t>kod</w:t>
        </w:r>
      </w:ins>
      <w:proofErr w:type="spellEnd"/>
      <w:ins w:id="2855" w:author="leksandar komazec" w:date="2022-08-31T00:50:00Z">
        <w:r w:rsidR="00D35B2B">
          <w:t xml:space="preserve"> [</w:t>
        </w:r>
      </w:ins>
      <w:r w:rsidR="000709D9">
        <w:t>9</w:t>
      </w:r>
      <w:ins w:id="2856" w:author="leksandar komazec" w:date="2022-08-31T00:50:00Z">
        <w:r w:rsidR="00D35B2B">
          <w:t>]</w:t>
        </w:r>
      </w:ins>
    </w:p>
    <w:p w14:paraId="5091696A" w14:textId="77777777" w:rsidR="003F11C6" w:rsidRDefault="003F11C6" w:rsidP="00464897">
      <w:pPr>
        <w:spacing w:after="0" w:afterAutospacing="0"/>
        <w:rPr>
          <w:ins w:id="2857" w:author="leksandar komazec" w:date="2022-08-31T00:40:00Z"/>
        </w:rPr>
      </w:pPr>
    </w:p>
    <w:p w14:paraId="4C72C366" w14:textId="4E7CE80C" w:rsidR="003F11C6" w:rsidRDefault="00D35B2B">
      <w:pPr>
        <w:spacing w:after="0" w:afterAutospacing="0"/>
        <w:jc w:val="center"/>
        <w:rPr>
          <w:ins w:id="2858" w:author="leksandar komazec" w:date="2022-08-31T00:51:00Z"/>
        </w:rPr>
        <w:pPrChange w:id="2859" w:author="leksandar komazec" w:date="2022-08-31T00:51:00Z">
          <w:pPr>
            <w:spacing w:after="0" w:afterAutospacing="0"/>
          </w:pPr>
        </w:pPrChange>
      </w:pPr>
      <w:ins w:id="2860" w:author="leksandar komazec" w:date="2022-08-31T00:51:00Z">
        <w:r w:rsidRPr="00D35B2B">
          <w:rPr>
            <w:noProof/>
          </w:rPr>
          <w:drawing>
            <wp:inline distT="0" distB="0" distL="0" distR="0" wp14:anchorId="2D535F2C" wp14:editId="1332050E">
              <wp:extent cx="5935648" cy="28386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758" cy="2844407"/>
                      </a:xfrm>
                      <a:prstGeom prst="rect">
                        <a:avLst/>
                      </a:prstGeom>
                      <a:noFill/>
                      <a:ln>
                        <a:noFill/>
                      </a:ln>
                    </pic:spPr>
                  </pic:pic>
                </a:graphicData>
              </a:graphic>
            </wp:inline>
          </w:drawing>
        </w:r>
      </w:ins>
    </w:p>
    <w:p w14:paraId="28DEF937" w14:textId="08E69D6D" w:rsidR="00D35B2B" w:rsidRPr="009A7962" w:rsidRDefault="00D35B2B">
      <w:pPr>
        <w:jc w:val="center"/>
        <w:rPr>
          <w:ins w:id="2861" w:author="leksandar komazec" w:date="2022-08-31T00:51:00Z"/>
        </w:rPr>
        <w:pPrChange w:id="2862" w:author="leksandar komazec" w:date="2022-08-31T18:59:00Z">
          <w:pPr>
            <w:spacing w:after="0" w:afterAutospacing="0"/>
          </w:pPr>
        </w:pPrChange>
      </w:pPr>
      <w:proofErr w:type="spellStart"/>
      <w:ins w:id="2863" w:author="leksandar komazec" w:date="2022-08-31T00:51:00Z">
        <w:r w:rsidRPr="002A5A3F">
          <w:rPr>
            <w:iCs/>
          </w:rPr>
          <w:t>Slika</w:t>
        </w:r>
        <w:proofErr w:type="spellEnd"/>
        <w:r w:rsidRPr="002A5A3F">
          <w:rPr>
            <w:iCs/>
          </w:rPr>
          <w:t xml:space="preserve"> </w:t>
        </w:r>
      </w:ins>
      <w:r w:rsidR="000709D9">
        <w:t>10</w:t>
      </w:r>
      <w:ins w:id="2864" w:author="leksandar komazec" w:date="2022-08-31T00:51:00Z">
        <w:r w:rsidRPr="002A5A3F">
          <w:rPr>
            <w:iCs/>
          </w:rPr>
          <w:t xml:space="preserve">. </w:t>
        </w:r>
      </w:ins>
      <w:ins w:id="2865" w:author="leksandar komazec" w:date="2022-08-31T00:52:00Z">
        <w:r>
          <w:t>Op</w:t>
        </w:r>
        <w:r>
          <w:rPr>
            <w:lang w:val="sr-Latn-RS"/>
          </w:rPr>
          <w:t>šti prikaz</w:t>
        </w:r>
      </w:ins>
      <w:ins w:id="2866" w:author="leksandar komazec" w:date="2022-08-31T00:53:00Z">
        <w:r>
          <w:rPr>
            <w:lang w:val="sr-Latn-RS"/>
          </w:rPr>
          <w:t xml:space="preserve"> Libgdx </w:t>
        </w:r>
      </w:ins>
      <w:ins w:id="2867" w:author="leksandar komazec" w:date="2022-08-31T00:54:00Z">
        <w:r w:rsidR="00186C43">
          <w:rPr>
            <w:lang w:val="sr-Latn-RS"/>
          </w:rPr>
          <w:t>bekenda za različite paltforme</w:t>
        </w:r>
      </w:ins>
      <w:ins w:id="2868" w:author="leksandar komazec" w:date="2022-08-31T00:51:00Z">
        <w:r w:rsidRPr="002A5A3F">
          <w:rPr>
            <w:iCs/>
          </w:rPr>
          <w:t xml:space="preserve"> [</w:t>
        </w:r>
      </w:ins>
      <w:r w:rsidR="000709D9">
        <w:t>9</w:t>
      </w:r>
      <w:ins w:id="2869" w:author="leksandar komazec" w:date="2022-08-31T00:51:00Z">
        <w:r w:rsidRPr="002A5A3F">
          <w:rPr>
            <w:iCs/>
          </w:rPr>
          <w:t>]</w:t>
        </w:r>
      </w:ins>
    </w:p>
    <w:p w14:paraId="291AF1CB" w14:textId="77777777" w:rsidR="00D35B2B" w:rsidRDefault="00D35B2B" w:rsidP="00464897">
      <w:pPr>
        <w:spacing w:after="0" w:afterAutospacing="0"/>
        <w:rPr>
          <w:ins w:id="2870" w:author="leksandar komazec" w:date="2022-08-31T00:38:00Z"/>
        </w:rPr>
      </w:pPr>
    </w:p>
    <w:p w14:paraId="4C1C19CF" w14:textId="58ECB79A" w:rsidR="00F83562" w:rsidRDefault="00464897" w:rsidP="00464897">
      <w:pPr>
        <w:spacing w:after="0" w:afterAutospacing="0"/>
        <w:rPr>
          <w:ins w:id="2871" w:author="leksandar komazec" w:date="2022-08-31T00:55:00Z"/>
        </w:rPr>
      </w:pPr>
      <w:proofErr w:type="spellStart"/>
      <w:ins w:id="2872" w:author="leksandar komazec" w:date="2022-08-31T00:34:00Z">
        <w:r>
          <w:t>Libgdx</w:t>
        </w:r>
        <w:proofErr w:type="spellEnd"/>
        <w:r>
          <w:t xml:space="preserve"> je </w:t>
        </w:r>
        <w:proofErr w:type="spellStart"/>
        <w:r>
          <w:t>brz</w:t>
        </w:r>
        <w:proofErr w:type="spellEnd"/>
        <w:r>
          <w:t xml:space="preserve">, </w:t>
        </w:r>
        <w:proofErr w:type="spellStart"/>
        <w:r>
          <w:t>zahvaljujući</w:t>
        </w:r>
        <w:proofErr w:type="spellEnd"/>
        <w:r>
          <w:t xml:space="preserve"> </w:t>
        </w:r>
        <w:proofErr w:type="spellStart"/>
        <w:r>
          <w:t>upotrebi</w:t>
        </w:r>
        <w:proofErr w:type="spellEnd"/>
        <w:r>
          <w:t xml:space="preserve"> JNI koji </w:t>
        </w:r>
        <w:proofErr w:type="spellStart"/>
        <w:r>
          <w:t>omogućava</w:t>
        </w:r>
        <w:proofErr w:type="spellEnd"/>
        <w:r>
          <w:t xml:space="preserve"> da se C++ </w:t>
        </w:r>
        <w:proofErr w:type="spellStart"/>
        <w:r>
          <w:t>omota</w:t>
        </w:r>
        <w:proofErr w:type="spellEnd"/>
        <w:r>
          <w:t xml:space="preserve"> </w:t>
        </w:r>
        <w:proofErr w:type="spellStart"/>
        <w:r>
          <w:t>i</w:t>
        </w:r>
        <w:proofErr w:type="spellEnd"/>
        <w:r>
          <w:t xml:space="preserve"> </w:t>
        </w:r>
        <w:proofErr w:type="spellStart"/>
        <w:r>
          <w:t>koristi</w:t>
        </w:r>
      </w:ins>
      <w:proofErr w:type="spellEnd"/>
      <w:ins w:id="2873" w:author="leksandar komazec" w:date="2022-08-31T00:35:00Z">
        <w:r>
          <w:t xml:space="preserve"> </w:t>
        </w:r>
      </w:ins>
      <w:ins w:id="2874" w:author="leksandar komazec" w:date="2022-08-31T00:34:00Z">
        <w:r>
          <w:t xml:space="preserve">u </w:t>
        </w:r>
        <w:proofErr w:type="spellStart"/>
        <w:r>
          <w:t>projektima</w:t>
        </w:r>
        <w:proofErr w:type="spellEnd"/>
        <w:r>
          <w:t xml:space="preserve"> </w:t>
        </w:r>
        <w:proofErr w:type="spellStart"/>
        <w:r>
          <w:t>gde</w:t>
        </w:r>
        <w:proofErr w:type="spellEnd"/>
        <w:r>
          <w:t xml:space="preserve"> se </w:t>
        </w:r>
        <w:proofErr w:type="spellStart"/>
        <w:r>
          <w:t>koristi</w:t>
        </w:r>
        <w:proofErr w:type="spellEnd"/>
        <w:r>
          <w:t xml:space="preserve"> Java </w:t>
        </w:r>
        <w:proofErr w:type="spellStart"/>
        <w:r>
          <w:t>programski</w:t>
        </w:r>
        <w:proofErr w:type="spellEnd"/>
        <w:r>
          <w:t xml:space="preserve"> </w:t>
        </w:r>
        <w:proofErr w:type="spellStart"/>
        <w:r>
          <w:t>jezik</w:t>
        </w:r>
        <w:proofErr w:type="spellEnd"/>
        <w:r>
          <w:t xml:space="preserve">. </w:t>
        </w:r>
        <w:proofErr w:type="spellStart"/>
        <w:r>
          <w:t>Njegova</w:t>
        </w:r>
        <w:proofErr w:type="spellEnd"/>
        <w:r>
          <w:t xml:space="preserve"> </w:t>
        </w:r>
        <w:proofErr w:type="spellStart"/>
        <w:r>
          <w:t>okvirna</w:t>
        </w:r>
        <w:proofErr w:type="spellEnd"/>
        <w:r>
          <w:t xml:space="preserve"> </w:t>
        </w:r>
        <w:proofErr w:type="spellStart"/>
        <w:r>
          <w:t>priroda</w:t>
        </w:r>
        <w:proofErr w:type="spellEnd"/>
        <w:r>
          <w:t xml:space="preserve"> </w:t>
        </w:r>
        <w:proofErr w:type="spellStart"/>
        <w:r>
          <w:t>omogućava</w:t>
        </w:r>
        <w:proofErr w:type="spellEnd"/>
        <w:r>
          <w:t xml:space="preserve"> da se </w:t>
        </w:r>
        <w:proofErr w:type="spellStart"/>
        <w:r>
          <w:t>odabere</w:t>
        </w:r>
        <w:proofErr w:type="spellEnd"/>
        <w:r>
          <w:t xml:space="preserve"> </w:t>
        </w:r>
        <w:proofErr w:type="spellStart"/>
        <w:r>
          <w:t>koje</w:t>
        </w:r>
      </w:ins>
      <w:proofErr w:type="spellEnd"/>
      <w:ins w:id="2875" w:author="leksandar komazec" w:date="2022-08-31T00:35:00Z">
        <w:r>
          <w:t xml:space="preserve"> </w:t>
        </w:r>
      </w:ins>
      <w:proofErr w:type="spellStart"/>
      <w:ins w:id="2876" w:author="leksandar komazec" w:date="2022-08-31T00:34:00Z">
        <w:r>
          <w:t>komponente</w:t>
        </w:r>
        <w:proofErr w:type="spellEnd"/>
        <w:r>
          <w:t xml:space="preserve"> se </w:t>
        </w:r>
        <w:proofErr w:type="spellStart"/>
        <w:r>
          <w:t>koriste</w:t>
        </w:r>
        <w:proofErr w:type="spellEnd"/>
        <w:r>
          <w:t xml:space="preserve"> </w:t>
        </w:r>
        <w:proofErr w:type="spellStart"/>
        <w:r>
          <w:t>jer</w:t>
        </w:r>
        <w:proofErr w:type="spellEnd"/>
        <w:r>
          <w:t xml:space="preserve"> ne </w:t>
        </w:r>
        <w:proofErr w:type="spellStart"/>
        <w:r>
          <w:t>nameće</w:t>
        </w:r>
        <w:proofErr w:type="spellEnd"/>
        <w:r>
          <w:t xml:space="preserve"> </w:t>
        </w:r>
        <w:proofErr w:type="spellStart"/>
        <w:r>
          <w:t>jedan</w:t>
        </w:r>
        <w:proofErr w:type="spellEnd"/>
        <w:r>
          <w:t xml:space="preserve"> </w:t>
        </w:r>
        <w:proofErr w:type="spellStart"/>
        <w:r>
          <w:t>način</w:t>
        </w:r>
        <w:proofErr w:type="spellEnd"/>
        <w:r>
          <w:t xml:space="preserve"> </w:t>
        </w:r>
        <w:proofErr w:type="spellStart"/>
        <w:r>
          <w:t>rada</w:t>
        </w:r>
        <w:proofErr w:type="spellEnd"/>
        <w:r>
          <w:t xml:space="preserve"> </w:t>
        </w:r>
        <w:proofErr w:type="spellStart"/>
        <w:r>
          <w:t>kao</w:t>
        </w:r>
        <w:proofErr w:type="spellEnd"/>
        <w:r>
          <w:t xml:space="preserve"> </w:t>
        </w:r>
        <w:proofErr w:type="spellStart"/>
        <w:r>
          <w:t>većina</w:t>
        </w:r>
        <w:proofErr w:type="spellEnd"/>
        <w:r>
          <w:t xml:space="preserve"> </w:t>
        </w:r>
        <w:proofErr w:type="spellStart"/>
        <w:r>
          <w:t>dosta</w:t>
        </w:r>
      </w:ins>
      <w:proofErr w:type="spellEnd"/>
      <w:ins w:id="2877" w:author="leksandar komazec" w:date="2022-08-31T00:35:00Z">
        <w:r>
          <w:t xml:space="preserve"> </w:t>
        </w:r>
      </w:ins>
      <w:ins w:id="2878" w:author="leksandar komazec" w:date="2022-08-31T00:34:00Z">
        <w:r>
          <w:t>game engine-a.</w:t>
        </w:r>
      </w:ins>
    </w:p>
    <w:p w14:paraId="0C4C64BE" w14:textId="2EFF5138" w:rsidR="00186C43" w:rsidRDefault="00186C43" w:rsidP="00464897">
      <w:pPr>
        <w:spacing w:after="0" w:afterAutospacing="0"/>
        <w:rPr>
          <w:ins w:id="2879" w:author="leksandar komazec" w:date="2022-08-31T00:55:00Z"/>
        </w:rPr>
      </w:pPr>
    </w:p>
    <w:p w14:paraId="12FEC933" w14:textId="77777777" w:rsidR="00D53D74" w:rsidRDefault="00D53D74">
      <w:pPr>
        <w:spacing w:after="0" w:afterAutospacing="0"/>
        <w:jc w:val="left"/>
        <w:rPr>
          <w:ins w:id="2880" w:author="leksandar komazec" w:date="2022-08-31T01:01:00Z"/>
        </w:rPr>
      </w:pPr>
      <w:ins w:id="2881" w:author="leksandar komazec" w:date="2022-08-31T01:01:00Z">
        <w:r>
          <w:br w:type="page"/>
        </w:r>
      </w:ins>
    </w:p>
    <w:p w14:paraId="13DBA544" w14:textId="6BE205AA" w:rsidR="00186C43" w:rsidRPr="00D53D74" w:rsidRDefault="00186C43" w:rsidP="00464897">
      <w:pPr>
        <w:spacing w:after="0" w:afterAutospacing="0"/>
        <w:rPr>
          <w:ins w:id="2882" w:author="leksandar komazec" w:date="2022-08-31T01:00:00Z"/>
          <w:rPrChange w:id="2883" w:author="leksandar komazec" w:date="2022-08-31T01:01:00Z">
            <w:rPr>
              <w:ins w:id="2884" w:author="leksandar komazec" w:date="2022-08-31T01:00:00Z"/>
              <w:lang w:val="sr-Latn-RS"/>
            </w:rPr>
          </w:rPrChange>
        </w:rPr>
      </w:pPr>
      <w:proofErr w:type="spellStart"/>
      <w:ins w:id="2885" w:author="leksandar komazec" w:date="2022-08-31T00:56:00Z">
        <w:r>
          <w:lastRenderedPageBreak/>
          <w:t>Svaka</w:t>
        </w:r>
        <w:proofErr w:type="spellEnd"/>
        <w:r>
          <w:t xml:space="preserve"> </w:t>
        </w:r>
        <w:proofErr w:type="spellStart"/>
        <w:r>
          <w:t>igra</w:t>
        </w:r>
        <w:proofErr w:type="spellEnd"/>
        <w:r>
          <w:t xml:space="preserve"> u </w:t>
        </w:r>
        <w:proofErr w:type="spellStart"/>
        <w:r>
          <w:t>sebi</w:t>
        </w:r>
        <w:proofErr w:type="spellEnd"/>
        <w:r>
          <w:t xml:space="preserve"> </w:t>
        </w:r>
        <w:proofErr w:type="spellStart"/>
        <w:r>
          <w:t>ima</w:t>
        </w:r>
        <w:proofErr w:type="spellEnd"/>
        <w:r>
          <w:t xml:space="preserve"> </w:t>
        </w:r>
        <w:proofErr w:type="spellStart"/>
        <w:r>
          <w:t>takozvanu</w:t>
        </w:r>
        <w:proofErr w:type="spellEnd"/>
        <w:r>
          <w:t xml:space="preserve"> </w:t>
        </w:r>
        <w:proofErr w:type="spellStart"/>
        <w:r>
          <w:t>glavnu</w:t>
        </w:r>
        <w:proofErr w:type="spellEnd"/>
        <w:r>
          <w:t xml:space="preserve"> </w:t>
        </w:r>
        <w:proofErr w:type="spellStart"/>
        <w:r>
          <w:t>petlju</w:t>
        </w:r>
        <w:proofErr w:type="spellEnd"/>
        <w:r>
          <w:t xml:space="preserve"> </w:t>
        </w:r>
        <w:proofErr w:type="spellStart"/>
        <w:r>
          <w:t>koja</w:t>
        </w:r>
        <w:proofErr w:type="spellEnd"/>
        <w:r>
          <w:t xml:space="preserve"> se </w:t>
        </w:r>
        <w:proofErr w:type="spellStart"/>
        <w:r>
          <w:t>izvršava</w:t>
        </w:r>
        <w:proofErr w:type="spellEnd"/>
        <w:r>
          <w:t xml:space="preserve"> </w:t>
        </w:r>
        <w:proofErr w:type="spellStart"/>
        <w:r>
          <w:t>određeni</w:t>
        </w:r>
        <w:proofErr w:type="spellEnd"/>
        <w:r>
          <w:t xml:space="preserve"> </w:t>
        </w:r>
        <w:proofErr w:type="spellStart"/>
        <w:r>
          <w:t>broj</w:t>
        </w:r>
        <w:proofErr w:type="spellEnd"/>
        <w:r>
          <w:t xml:space="preserve"> puta u </w:t>
        </w:r>
        <w:proofErr w:type="spellStart"/>
        <w:r>
          <w:t>sekundi</w:t>
        </w:r>
        <w:proofErr w:type="spellEnd"/>
        <w:r>
          <w:t xml:space="preserve"> (30</w:t>
        </w:r>
      </w:ins>
      <w:ins w:id="2886" w:author="leksandar komazec" w:date="2022-08-31T00:57:00Z">
        <w:r>
          <w:t xml:space="preserve">, 60 I </w:t>
        </w:r>
        <w:proofErr w:type="spellStart"/>
        <w:r>
          <w:t>više</w:t>
        </w:r>
        <w:proofErr w:type="spellEnd"/>
        <w:r>
          <w:t xml:space="preserve"> puta u </w:t>
        </w:r>
        <w:proofErr w:type="spellStart"/>
        <w:r>
          <w:t>sekundi</w:t>
        </w:r>
      </w:ins>
      <w:proofErr w:type="spellEnd"/>
      <w:ins w:id="2887" w:author="leksandar komazec" w:date="2022-08-31T00:56:00Z">
        <w:r>
          <w:t>)</w:t>
        </w:r>
      </w:ins>
      <w:ins w:id="2888" w:author="leksandar komazec" w:date="2022-08-31T00:57:00Z">
        <w:r>
          <w:t xml:space="preserve">. </w:t>
        </w:r>
        <w:proofErr w:type="spellStart"/>
        <w:r>
          <w:t>Unutar</w:t>
        </w:r>
        <w:proofErr w:type="spellEnd"/>
        <w:r>
          <w:t xml:space="preserve"> </w:t>
        </w:r>
        <w:proofErr w:type="spellStart"/>
        <w:r>
          <w:t>te</w:t>
        </w:r>
        <w:proofErr w:type="spellEnd"/>
        <w:r>
          <w:t xml:space="preserve"> </w:t>
        </w:r>
        <w:proofErr w:type="spellStart"/>
        <w:r>
          <w:t>petlje</w:t>
        </w:r>
        <w:proofErr w:type="spellEnd"/>
        <w:r>
          <w:t xml:space="preserve"> programmer </w:t>
        </w:r>
        <w:proofErr w:type="spellStart"/>
        <w:r>
          <w:t>razvija</w:t>
        </w:r>
        <w:proofErr w:type="spellEnd"/>
        <w:r>
          <w:t xml:space="preserve"> </w:t>
        </w:r>
        <w:proofErr w:type="spellStart"/>
        <w:r>
          <w:t>samu</w:t>
        </w:r>
        <w:proofErr w:type="spellEnd"/>
        <w:r>
          <w:t xml:space="preserve"> </w:t>
        </w:r>
        <w:proofErr w:type="spellStart"/>
        <w:r>
          <w:t>logiku</w:t>
        </w:r>
        <w:proofErr w:type="spellEnd"/>
        <w:r>
          <w:t xml:space="preserve"> </w:t>
        </w:r>
        <w:proofErr w:type="spellStart"/>
        <w:r>
          <w:t>igre</w:t>
        </w:r>
        <w:proofErr w:type="spellEnd"/>
        <w:r>
          <w:t>.</w:t>
        </w:r>
      </w:ins>
      <w:ins w:id="2889" w:author="leksandar komazec" w:date="2022-08-31T00:58:00Z">
        <w:r>
          <w:t xml:space="preserve"> U </w:t>
        </w:r>
        <w:proofErr w:type="spellStart"/>
        <w:r>
          <w:t>Libgdx</w:t>
        </w:r>
        <w:proofErr w:type="spellEnd"/>
        <w:r>
          <w:t>-u</w:t>
        </w:r>
        <w:r>
          <w:rPr>
            <w:lang w:val="sr-Latn-RS"/>
          </w:rPr>
          <w:t xml:space="preserve"> ne postoji eksplicitna g</w:t>
        </w:r>
      </w:ins>
      <w:ins w:id="2890" w:author="leksandar komazec" w:date="2022-08-31T00:59:00Z">
        <w:r>
          <w:rPr>
            <w:lang w:val="sr-Latn-RS"/>
          </w:rPr>
          <w:t>lavna petlja već render</w:t>
        </w:r>
      </w:ins>
      <w:ins w:id="2891" w:author="leksandar komazec" w:date="2022-08-31T01:00:00Z">
        <w:r w:rsidR="00D53D74">
          <w:rPr>
            <w:lang w:val="sr-Latn-RS"/>
          </w:rPr>
          <w:t>() metoda predstavlja ulazno mesto za kod programera kao što je prikazano na slici 4.</w:t>
        </w:r>
      </w:ins>
    </w:p>
    <w:p w14:paraId="69AB0BB6" w14:textId="602B3B79" w:rsidR="00D53D74" w:rsidRDefault="00D53D74" w:rsidP="00464897">
      <w:pPr>
        <w:spacing w:after="0" w:afterAutospacing="0"/>
        <w:rPr>
          <w:ins w:id="2892" w:author="leksandar komazec" w:date="2022-08-31T01:00:00Z"/>
          <w:lang w:val="sr-Latn-RS"/>
        </w:rPr>
      </w:pPr>
    </w:p>
    <w:p w14:paraId="759569F8" w14:textId="638CB5C0" w:rsidR="00D53D74" w:rsidRPr="00186C43" w:rsidRDefault="00D53D74">
      <w:pPr>
        <w:spacing w:after="0" w:afterAutospacing="0"/>
        <w:jc w:val="center"/>
        <w:rPr>
          <w:ins w:id="2893" w:author="leksandar komazec" w:date="2022-08-31T00:25:00Z"/>
          <w:lang w:val="sr-Latn-RS"/>
          <w:rPrChange w:id="2894" w:author="leksandar komazec" w:date="2022-08-31T00:58:00Z">
            <w:rPr>
              <w:ins w:id="2895" w:author="leksandar komazec" w:date="2022-08-31T00:25:00Z"/>
            </w:rPr>
          </w:rPrChange>
        </w:rPr>
        <w:pPrChange w:id="2896" w:author="leksandar komazec" w:date="2022-08-31T01:01:00Z">
          <w:pPr>
            <w:pStyle w:val="Heading2"/>
          </w:pPr>
        </w:pPrChange>
      </w:pPr>
      <w:ins w:id="2897" w:author="leksandar komazec" w:date="2022-08-31T01:00:00Z">
        <w:r>
          <w:rPr>
            <w:noProof/>
          </w:rPr>
          <w:drawing>
            <wp:inline distT="0" distB="0" distL="0" distR="0" wp14:anchorId="6D7B0C41" wp14:editId="493ED064">
              <wp:extent cx="5804452" cy="4807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5214" cy="4815988"/>
                      </a:xfrm>
                      <a:prstGeom prst="rect">
                        <a:avLst/>
                      </a:prstGeom>
                      <a:noFill/>
                      <a:ln>
                        <a:noFill/>
                      </a:ln>
                    </pic:spPr>
                  </pic:pic>
                </a:graphicData>
              </a:graphic>
            </wp:inline>
          </w:drawing>
        </w:r>
      </w:ins>
    </w:p>
    <w:p w14:paraId="32D10C84" w14:textId="15D5652F" w:rsidR="00D53D74" w:rsidRPr="002A5A3F" w:rsidRDefault="00D53D74">
      <w:pPr>
        <w:jc w:val="center"/>
        <w:rPr>
          <w:ins w:id="2898" w:author="leksandar komazec" w:date="2022-08-31T01:02:00Z"/>
        </w:rPr>
        <w:pPrChange w:id="2899" w:author="leksandar komazec" w:date="2022-08-31T18:59:00Z">
          <w:pPr>
            <w:pStyle w:val="Heading2"/>
            <w:numPr>
              <w:ilvl w:val="0"/>
              <w:numId w:val="0"/>
            </w:numPr>
            <w:ind w:left="360" w:firstLine="0"/>
            <w:jc w:val="center"/>
          </w:pPr>
        </w:pPrChange>
      </w:pPr>
      <w:proofErr w:type="spellStart"/>
      <w:ins w:id="2900" w:author="leksandar komazec" w:date="2022-08-31T01:02:00Z">
        <w:r w:rsidRPr="002A5A3F">
          <w:rPr>
            <w:iCs/>
          </w:rPr>
          <w:t>Slika</w:t>
        </w:r>
        <w:proofErr w:type="spellEnd"/>
        <w:r w:rsidRPr="002A5A3F">
          <w:rPr>
            <w:iCs/>
          </w:rPr>
          <w:t xml:space="preserve"> </w:t>
        </w:r>
      </w:ins>
      <w:r w:rsidR="0020476E">
        <w:t>11</w:t>
      </w:r>
      <w:ins w:id="2901" w:author="leksandar komazec" w:date="2022-08-31T01:02:00Z">
        <w:r w:rsidRPr="002A5A3F">
          <w:rPr>
            <w:iCs/>
          </w:rPr>
          <w:t>.</w:t>
        </w:r>
        <w:r w:rsidR="0083654A">
          <w:t xml:space="preserve"> </w:t>
        </w:r>
        <w:r w:rsidR="0083654A">
          <w:rPr>
            <w:lang w:val="sr-Latn-RS"/>
          </w:rPr>
          <w:t>Životni ciklus LibGDX aplikacije</w:t>
        </w:r>
        <w:r w:rsidRPr="002A5A3F">
          <w:rPr>
            <w:iCs/>
          </w:rPr>
          <w:t xml:space="preserve"> [</w:t>
        </w:r>
      </w:ins>
      <w:r w:rsidR="000709D9">
        <w:t>8</w:t>
      </w:r>
      <w:ins w:id="2902" w:author="leksandar komazec" w:date="2022-08-31T01:02:00Z">
        <w:r w:rsidRPr="002A5A3F">
          <w:rPr>
            <w:iCs/>
          </w:rPr>
          <w:t>]</w:t>
        </w:r>
      </w:ins>
    </w:p>
    <w:p w14:paraId="2162C460" w14:textId="12C23A04" w:rsidR="00823064" w:rsidRDefault="00B51105" w:rsidP="00F83562">
      <w:pPr>
        <w:rPr>
          <w:ins w:id="2903" w:author="leksandar komazec" w:date="2022-08-31T18:27:00Z"/>
        </w:rPr>
      </w:pPr>
      <w:ins w:id="2904" w:author="leksandar komazec" w:date="2022-08-31T01:09:00Z">
        <w:r>
          <w:t>create</w:t>
        </w:r>
      </w:ins>
      <w:ins w:id="2905" w:author="leksandar komazec" w:date="2022-08-31T01:04:00Z">
        <w:r>
          <w:t xml:space="preserve">() </w:t>
        </w:r>
        <w:proofErr w:type="spellStart"/>
        <w:r>
          <w:t>metoda</w:t>
        </w:r>
        <w:proofErr w:type="spellEnd"/>
        <w:r>
          <w:t xml:space="preserve"> se </w:t>
        </w:r>
        <w:proofErr w:type="spellStart"/>
        <w:r>
          <w:t>poziva</w:t>
        </w:r>
        <w:proofErr w:type="spellEnd"/>
        <w:r>
          <w:t xml:space="preserve"> </w:t>
        </w:r>
        <w:proofErr w:type="spellStart"/>
        <w:r>
          <w:t>je</w:t>
        </w:r>
      </w:ins>
      <w:ins w:id="2906" w:author="leksandar komazec" w:date="2022-08-31T01:05:00Z">
        <w:r>
          <w:t>danput</w:t>
        </w:r>
        <w:proofErr w:type="spellEnd"/>
        <w:r>
          <w:t xml:space="preserve"> </w:t>
        </w:r>
        <w:proofErr w:type="spellStart"/>
        <w:r>
          <w:t>nakon</w:t>
        </w:r>
        <w:proofErr w:type="spellEnd"/>
        <w:r>
          <w:t xml:space="preserve"> </w:t>
        </w:r>
        <w:proofErr w:type="spellStart"/>
        <w:r>
          <w:t>sto</w:t>
        </w:r>
        <w:proofErr w:type="spellEnd"/>
        <w:r>
          <w:t xml:space="preserve"> se </w:t>
        </w:r>
        <w:proofErr w:type="spellStart"/>
        <w:r>
          <w:t>aplikacija</w:t>
        </w:r>
        <w:proofErr w:type="spellEnd"/>
        <w:r>
          <w:t xml:space="preserve"> </w:t>
        </w:r>
        <w:proofErr w:type="spellStart"/>
        <w:r>
          <w:t>kreira</w:t>
        </w:r>
      </w:ins>
      <w:proofErr w:type="spellEnd"/>
      <w:ins w:id="2907" w:author="leksandar komazec" w:date="2022-08-31T01:09:00Z">
        <w:r>
          <w:t xml:space="preserve">, </w:t>
        </w:r>
      </w:ins>
      <w:ins w:id="2908" w:author="leksandar komazec" w:date="2022-08-31T01:05:00Z">
        <w:r>
          <w:t xml:space="preserve">resize() </w:t>
        </w:r>
        <w:proofErr w:type="spellStart"/>
        <w:r>
          <w:t>metoda</w:t>
        </w:r>
        <w:proofErr w:type="spellEnd"/>
        <w:r>
          <w:t xml:space="preserve"> se </w:t>
        </w:r>
        <w:proofErr w:type="spellStart"/>
        <w:r>
          <w:t>poziva</w:t>
        </w:r>
        <w:proofErr w:type="spellEnd"/>
        <w:r>
          <w:t xml:space="preserve"> </w:t>
        </w:r>
        <w:proofErr w:type="spellStart"/>
        <w:r>
          <w:t>kada</w:t>
        </w:r>
        <w:proofErr w:type="spellEnd"/>
        <w:r>
          <w:t xml:space="preserve"> se </w:t>
        </w:r>
        <w:proofErr w:type="spellStart"/>
        <w:r>
          <w:t>promeni</w:t>
        </w:r>
        <w:proofErr w:type="spellEnd"/>
        <w:r>
          <w:t xml:space="preserve"> </w:t>
        </w:r>
        <w:proofErr w:type="spellStart"/>
        <w:r>
          <w:t>veličina</w:t>
        </w:r>
        <w:proofErr w:type="spellEnd"/>
        <w:r>
          <w:t xml:space="preserve"> </w:t>
        </w:r>
        <w:proofErr w:type="spellStart"/>
        <w:r>
          <w:t>ekrana</w:t>
        </w:r>
      </w:ins>
      <w:proofErr w:type="spellEnd"/>
      <w:ins w:id="2909" w:author="leksandar komazec" w:date="2022-08-31T01:09:00Z">
        <w:r>
          <w:t xml:space="preserve">, </w:t>
        </w:r>
      </w:ins>
      <w:ins w:id="2910" w:author="leksandar komazec" w:date="2022-08-31T01:06:00Z">
        <w:r>
          <w:t xml:space="preserve">render() </w:t>
        </w:r>
        <w:proofErr w:type="spellStart"/>
        <w:r>
          <w:t>metoda</w:t>
        </w:r>
        <w:proofErr w:type="spellEnd"/>
        <w:r>
          <w:t xml:space="preserve"> </w:t>
        </w:r>
        <w:proofErr w:type="spellStart"/>
        <w:r>
          <w:t>predstavlja</w:t>
        </w:r>
        <w:proofErr w:type="spellEnd"/>
        <w:r>
          <w:t xml:space="preserve"> </w:t>
        </w:r>
        <w:proofErr w:type="spellStart"/>
        <w:r>
          <w:t>glavnu</w:t>
        </w:r>
        <w:proofErr w:type="spellEnd"/>
        <w:r>
          <w:t xml:space="preserve"> </w:t>
        </w:r>
        <w:proofErr w:type="spellStart"/>
        <w:r>
          <w:t>ulaznu</w:t>
        </w:r>
        <w:proofErr w:type="spellEnd"/>
        <w:r>
          <w:t xml:space="preserve"> </w:t>
        </w:r>
        <w:proofErr w:type="spellStart"/>
        <w:r>
          <w:t>tačku</w:t>
        </w:r>
        <w:proofErr w:type="spellEnd"/>
        <w:r>
          <w:t xml:space="preserve"> </w:t>
        </w:r>
        <w:proofErr w:type="spellStart"/>
        <w:r>
          <w:t>kao</w:t>
        </w:r>
        <w:proofErr w:type="spellEnd"/>
        <w:r>
          <w:t xml:space="preserve"> </w:t>
        </w:r>
        <w:proofErr w:type="spellStart"/>
        <w:r>
          <w:t>što</w:t>
        </w:r>
        <w:proofErr w:type="spellEnd"/>
        <w:r>
          <w:t xml:space="preserve"> je </w:t>
        </w:r>
        <w:proofErr w:type="spellStart"/>
        <w:r>
          <w:t>već</w:t>
        </w:r>
        <w:proofErr w:type="spellEnd"/>
        <w:r>
          <w:t xml:space="preserve"> </w:t>
        </w:r>
        <w:proofErr w:type="spellStart"/>
        <w:r>
          <w:t>pomenuto</w:t>
        </w:r>
      </w:ins>
      <w:proofErr w:type="spellEnd"/>
      <w:ins w:id="2911" w:author="leksandar komazec" w:date="2022-08-31T01:09:00Z">
        <w:r>
          <w:t xml:space="preserve">, </w:t>
        </w:r>
      </w:ins>
      <w:ins w:id="2912" w:author="leksandar komazec" w:date="2022-08-31T01:07:00Z">
        <w:r>
          <w:t xml:space="preserve">pause() </w:t>
        </w:r>
        <w:proofErr w:type="spellStart"/>
        <w:r>
          <w:t>metoda</w:t>
        </w:r>
        <w:proofErr w:type="spellEnd"/>
        <w:r>
          <w:t xml:space="preserve"> se </w:t>
        </w:r>
        <w:proofErr w:type="spellStart"/>
        <w:r>
          <w:t>na</w:t>
        </w:r>
        <w:proofErr w:type="spellEnd"/>
        <w:r>
          <w:t xml:space="preserve"> android </w:t>
        </w:r>
        <w:proofErr w:type="spellStart"/>
        <w:r>
          <w:t>poziva</w:t>
        </w:r>
        <w:proofErr w:type="spellEnd"/>
        <w:r>
          <w:t xml:space="preserve"> </w:t>
        </w:r>
        <w:proofErr w:type="spellStart"/>
        <w:r>
          <w:t>kada</w:t>
        </w:r>
        <w:proofErr w:type="spellEnd"/>
        <w:r>
          <w:t xml:space="preserve"> </w:t>
        </w:r>
        <w:proofErr w:type="spellStart"/>
        <w:r>
          <w:t>telefon</w:t>
        </w:r>
        <w:proofErr w:type="spellEnd"/>
        <w:r>
          <w:t xml:space="preserve"> </w:t>
        </w:r>
        <w:proofErr w:type="spellStart"/>
        <w:r>
          <w:t>registruje</w:t>
        </w:r>
        <w:proofErr w:type="spellEnd"/>
        <w:r>
          <w:t xml:space="preserve"> </w:t>
        </w:r>
        <w:proofErr w:type="spellStart"/>
        <w:r>
          <w:t>dolazeći</w:t>
        </w:r>
        <w:proofErr w:type="spellEnd"/>
        <w:r>
          <w:t xml:space="preserve"> </w:t>
        </w:r>
        <w:proofErr w:type="spellStart"/>
        <w:r>
          <w:t>mobilni</w:t>
        </w:r>
        <w:proofErr w:type="spellEnd"/>
        <w:r>
          <w:t xml:space="preserve"> </w:t>
        </w:r>
        <w:proofErr w:type="spellStart"/>
        <w:r>
          <w:t>poziv</w:t>
        </w:r>
        <w:proofErr w:type="spellEnd"/>
        <w:r>
          <w:t xml:space="preserve">, a </w:t>
        </w:r>
        <w:proofErr w:type="spellStart"/>
        <w:r>
          <w:t>na</w:t>
        </w:r>
        <w:proofErr w:type="spellEnd"/>
        <w:r>
          <w:t xml:space="preserve"> </w:t>
        </w:r>
        <w:proofErr w:type="spellStart"/>
        <w:r>
          <w:t>računaru</w:t>
        </w:r>
        <w:proofErr w:type="spellEnd"/>
        <w:r>
          <w:t xml:space="preserve"> </w:t>
        </w:r>
        <w:proofErr w:type="spellStart"/>
        <w:r>
          <w:t>kada</w:t>
        </w:r>
        <w:proofErr w:type="spellEnd"/>
        <w:r>
          <w:t xml:space="preserve"> je </w:t>
        </w:r>
        <w:proofErr w:type="spellStart"/>
        <w:r>
          <w:t>pro</w:t>
        </w:r>
      </w:ins>
      <w:ins w:id="2913" w:author="leksandar komazec" w:date="2022-08-31T01:08:00Z">
        <w:r>
          <w:t>zor</w:t>
        </w:r>
        <w:proofErr w:type="spellEnd"/>
        <w:r>
          <w:t xml:space="preserve"> </w:t>
        </w:r>
        <w:proofErr w:type="spellStart"/>
        <w:r>
          <w:t>spušten</w:t>
        </w:r>
      </w:ins>
      <w:proofErr w:type="spellEnd"/>
      <w:ins w:id="2914" w:author="leksandar komazec" w:date="2022-08-31T01:09:00Z">
        <w:r w:rsidR="00F5313B">
          <w:t>,</w:t>
        </w:r>
      </w:ins>
      <w:ins w:id="2915" w:author="leksandar komazec" w:date="2022-08-31T01:10:00Z">
        <w:r w:rsidR="00F5313B">
          <w:t xml:space="preserve"> </w:t>
        </w:r>
      </w:ins>
      <w:ins w:id="2916" w:author="leksandar komazec" w:date="2022-08-31T01:08:00Z">
        <w:r>
          <w:t xml:space="preserve">resume() </w:t>
        </w:r>
        <w:proofErr w:type="spellStart"/>
        <w:r>
          <w:t>metoda</w:t>
        </w:r>
        <w:proofErr w:type="spellEnd"/>
        <w:r>
          <w:t xml:space="preserve"> se </w:t>
        </w:r>
        <w:proofErr w:type="spellStart"/>
        <w:r>
          <w:t>poziva</w:t>
        </w:r>
        <w:proofErr w:type="spellEnd"/>
        <w:r>
          <w:t xml:space="preserve"> </w:t>
        </w:r>
        <w:proofErr w:type="spellStart"/>
        <w:r>
          <w:t>nakon</w:t>
        </w:r>
        <w:proofErr w:type="spellEnd"/>
        <w:r>
          <w:t xml:space="preserve"> </w:t>
        </w:r>
        <w:proofErr w:type="spellStart"/>
        <w:r>
          <w:t>što</w:t>
        </w:r>
        <w:proofErr w:type="spellEnd"/>
        <w:r>
          <w:t xml:space="preserve"> se focus </w:t>
        </w:r>
        <w:proofErr w:type="spellStart"/>
        <w:r>
          <w:t>vrati</w:t>
        </w:r>
        <w:proofErr w:type="spellEnd"/>
        <w:r>
          <w:t xml:space="preserve"> </w:t>
        </w:r>
        <w:proofErr w:type="spellStart"/>
        <w:r>
          <w:t>aplikaciji</w:t>
        </w:r>
      </w:ins>
      <w:proofErr w:type="spellEnd"/>
      <w:ins w:id="2917" w:author="leksandar komazec" w:date="2022-08-31T01:10:00Z">
        <w:r w:rsidR="00F5313B">
          <w:t>,</w:t>
        </w:r>
      </w:ins>
      <w:ins w:id="2918" w:author="leksandar komazec" w:date="2022-08-31T01:08:00Z">
        <w:r>
          <w:br/>
          <w:t xml:space="preserve">dispose() </w:t>
        </w:r>
        <w:proofErr w:type="spellStart"/>
        <w:r>
          <w:t>metoda</w:t>
        </w:r>
        <w:proofErr w:type="spellEnd"/>
        <w:r>
          <w:t xml:space="preserve"> se </w:t>
        </w:r>
        <w:proofErr w:type="spellStart"/>
        <w:r>
          <w:t>poziva</w:t>
        </w:r>
        <w:proofErr w:type="spellEnd"/>
        <w:r>
          <w:t xml:space="preserve"> </w:t>
        </w:r>
        <w:proofErr w:type="spellStart"/>
        <w:r>
          <w:t>nako</w:t>
        </w:r>
      </w:ins>
      <w:ins w:id="2919" w:author="leksandar komazec" w:date="2022-08-31T01:09:00Z">
        <w:r>
          <w:t>n</w:t>
        </w:r>
        <w:proofErr w:type="spellEnd"/>
        <w:r>
          <w:t xml:space="preserve"> </w:t>
        </w:r>
        <w:proofErr w:type="spellStart"/>
        <w:r>
          <w:t>što</w:t>
        </w:r>
        <w:proofErr w:type="spellEnd"/>
        <w:r>
          <w:t xml:space="preserve"> je </w:t>
        </w:r>
        <w:proofErr w:type="spellStart"/>
        <w:r>
          <w:t>aplikacija</w:t>
        </w:r>
        <w:proofErr w:type="spellEnd"/>
        <w:r>
          <w:t xml:space="preserve"> </w:t>
        </w:r>
        <w:proofErr w:type="spellStart"/>
        <w:r>
          <w:t>uništena</w:t>
        </w:r>
      </w:ins>
      <w:proofErr w:type="spellEnd"/>
    </w:p>
    <w:p w14:paraId="40387316" w14:textId="77777777" w:rsidR="00823064" w:rsidRDefault="00823064">
      <w:pPr>
        <w:spacing w:after="0" w:afterAutospacing="0"/>
        <w:jc w:val="left"/>
        <w:rPr>
          <w:ins w:id="2920" w:author="leksandar komazec" w:date="2022-08-31T18:27:00Z"/>
        </w:rPr>
      </w:pPr>
      <w:ins w:id="2921" w:author="leksandar komazec" w:date="2022-08-31T18:27:00Z">
        <w:r>
          <w:br w:type="page"/>
        </w:r>
      </w:ins>
    </w:p>
    <w:p w14:paraId="17CF0162" w14:textId="21A552EF" w:rsidR="00823064" w:rsidRPr="002A5A3F" w:rsidRDefault="00823064">
      <w:pPr>
        <w:pStyle w:val="Heading3"/>
        <w:ind w:left="630"/>
        <w:rPr>
          <w:ins w:id="2922" w:author="leksandar komazec" w:date="2022-08-31T18:27:00Z"/>
        </w:rPr>
        <w:pPrChange w:id="2923" w:author="leksandar komazec" w:date="2022-08-31T20:17:00Z">
          <w:pPr>
            <w:pStyle w:val="Heading3"/>
          </w:pPr>
        </w:pPrChange>
      </w:pPr>
      <w:ins w:id="2924" w:author="leksandar komazec" w:date="2022-08-31T18:27:00Z">
        <w:r>
          <w:lastRenderedPageBreak/>
          <w:t>“Box2D” engin</w:t>
        </w:r>
      </w:ins>
      <w:ins w:id="2925" w:author="leksandar komazec" w:date="2022-08-31T18:28:00Z">
        <w:r>
          <w:t xml:space="preserve">e </w:t>
        </w:r>
      </w:ins>
    </w:p>
    <w:p w14:paraId="79FA0D22" w14:textId="55E85FE6" w:rsidR="001057FF" w:rsidRDefault="00823064" w:rsidP="00F83562">
      <w:pPr>
        <w:rPr>
          <w:ins w:id="2926" w:author="leksandar komazec" w:date="2022-08-31T18:42:00Z"/>
        </w:rPr>
      </w:pPr>
      <w:ins w:id="2927" w:author="leksandar komazec" w:date="2022-08-31T18:29:00Z">
        <w:r>
          <w:t xml:space="preserve">Box2D </w:t>
        </w:r>
        <w:proofErr w:type="spellStart"/>
        <w:r>
          <w:t>je</w:t>
        </w:r>
        <w:proofErr w:type="spellEnd"/>
        <w:r>
          <w:t xml:space="preserve"> engine</w:t>
        </w:r>
      </w:ins>
      <w:ins w:id="2928" w:author="leksandar komazec" w:date="2022-08-31T18:30:00Z">
        <w:r>
          <w:t xml:space="preserve"> za </w:t>
        </w:r>
        <w:proofErr w:type="spellStart"/>
        <w:r>
          <w:t>simuliranje</w:t>
        </w:r>
        <w:proofErr w:type="spellEnd"/>
        <w:r>
          <w:t xml:space="preserve"> </w:t>
        </w:r>
        <w:proofErr w:type="spellStart"/>
        <w:r>
          <w:t>fizike</w:t>
        </w:r>
        <w:proofErr w:type="spellEnd"/>
        <w:r>
          <w:t xml:space="preserve"> u </w:t>
        </w:r>
        <w:proofErr w:type="spellStart"/>
        <w:r>
          <w:t>dvodimenzionalnom</w:t>
        </w:r>
        <w:proofErr w:type="spellEnd"/>
        <w:r>
          <w:t xml:space="preserve"> </w:t>
        </w:r>
        <w:proofErr w:type="spellStart"/>
        <w:r>
          <w:t>prostoru</w:t>
        </w:r>
        <w:proofErr w:type="spellEnd"/>
        <w:r>
          <w:t xml:space="preserve">. </w:t>
        </w:r>
        <w:proofErr w:type="spellStart"/>
        <w:r>
          <w:t>Napisan</w:t>
        </w:r>
        <w:proofErr w:type="spellEnd"/>
        <w:r>
          <w:t xml:space="preserve"> je u C++ </w:t>
        </w:r>
        <w:proofErr w:type="spellStart"/>
        <w:r>
          <w:t>programskom</w:t>
        </w:r>
        <w:proofErr w:type="spellEnd"/>
        <w:r>
          <w:t xml:space="preserve"> </w:t>
        </w:r>
        <w:proofErr w:type="spellStart"/>
        <w:r>
          <w:t>jeziku</w:t>
        </w:r>
        <w:proofErr w:type="spellEnd"/>
        <w:r>
          <w:t xml:space="preserve"> </w:t>
        </w:r>
        <w:proofErr w:type="spellStart"/>
        <w:r>
          <w:t>tako</w:t>
        </w:r>
        <w:proofErr w:type="spellEnd"/>
        <w:r>
          <w:t xml:space="preserve"> da je </w:t>
        </w:r>
        <w:proofErr w:type="spellStart"/>
        <w:r>
          <w:t>veoma</w:t>
        </w:r>
        <w:proofErr w:type="spellEnd"/>
        <w:r>
          <w:t xml:space="preserve"> </w:t>
        </w:r>
        <w:proofErr w:type="spellStart"/>
        <w:r>
          <w:t>brz</w:t>
        </w:r>
        <w:proofErr w:type="spellEnd"/>
        <w:r>
          <w:t>.</w:t>
        </w:r>
      </w:ins>
      <w:ins w:id="2929" w:author="leksandar komazec" w:date="2022-08-31T18:31:00Z">
        <w:r>
          <w:t xml:space="preserve"> Box2D engine </w:t>
        </w:r>
        <w:proofErr w:type="spellStart"/>
        <w:r>
          <w:t>programerima</w:t>
        </w:r>
        <w:proofErr w:type="spellEnd"/>
        <w:r>
          <w:t xml:space="preserve"> </w:t>
        </w:r>
        <w:proofErr w:type="spellStart"/>
        <w:r>
          <w:t>pruža</w:t>
        </w:r>
        <w:proofErr w:type="spellEnd"/>
        <w:r>
          <w:t xml:space="preserve"> API </w:t>
        </w:r>
        <w:proofErr w:type="spellStart"/>
        <w:r>
          <w:t>pomo</w:t>
        </w:r>
        <w:proofErr w:type="spellEnd"/>
        <w:r>
          <w:rPr>
            <w:lang w:val="sr-Latn-RS"/>
          </w:rPr>
          <w:t xml:space="preserve">ću koga je </w:t>
        </w:r>
      </w:ins>
      <w:ins w:id="2930" w:author="leksandar komazec" w:date="2022-08-31T18:32:00Z">
        <w:r>
          <w:rPr>
            <w:lang w:val="sr-Latn-RS"/>
          </w:rPr>
          <w:t>moguće kreirati</w:t>
        </w:r>
      </w:ins>
      <w:ins w:id="2931" w:author="leksandar komazec" w:date="2022-08-31T18:34:00Z">
        <w:r w:rsidR="001057FF">
          <w:rPr>
            <w:lang w:val="sr-Latn-RS"/>
          </w:rPr>
          <w:t xml:space="preserve"> realističan </w:t>
        </w:r>
      </w:ins>
      <w:ins w:id="2932" w:author="leksandar komazec" w:date="2022-08-31T18:35:00Z">
        <w:r w:rsidR="001057FF">
          <w:rPr>
            <w:lang w:val="sr-Latn-RS"/>
          </w:rPr>
          <w:t xml:space="preserve">svet. Zahvaljujući </w:t>
        </w:r>
      </w:ins>
      <w:ins w:id="2933" w:author="leksandar komazec" w:date="2022-08-31T18:36:00Z">
        <w:r w:rsidR="001057FF">
          <w:rPr>
            <w:lang w:val="sr-Latn-RS"/>
          </w:rPr>
          <w:t>JNI Box2D engine je moguće koristiti u java projektima uključujući i LibGDX projekte.</w:t>
        </w:r>
      </w:ins>
      <w:ins w:id="2934" w:author="leksandar komazec" w:date="2022-08-31T18:37:00Z">
        <w:r w:rsidR="00594CC4">
          <w:rPr>
            <w:lang w:val="sr-Latn-RS"/>
          </w:rPr>
          <w:t xml:space="preserve"> Pored jednostavnih tela moguće je kreirati i kompleksna tela </w:t>
        </w:r>
      </w:ins>
      <w:ins w:id="2935" w:author="leksandar komazec" w:date="2022-08-31T18:38:00Z">
        <w:r w:rsidR="00594CC4">
          <w:rPr>
            <w:lang w:val="sr-Latn-RS"/>
          </w:rPr>
          <w:t>sastavljena od desetina i stotina objkata povezanih takozvanih zgblovima. Libgdx radni okvir sam po sebi ne sadrži</w:t>
        </w:r>
      </w:ins>
      <w:ins w:id="2936" w:author="leksandar komazec" w:date="2022-08-31T18:39:00Z">
        <w:r w:rsidR="00594CC4">
          <w:rPr>
            <w:lang w:val="sr-Latn-RS"/>
          </w:rPr>
          <w:t xml:space="preserve"> alate za kreiranje kompleksnih tela, pa je u te svrhe potrebno koristiti neki eksterni alat na primer </w:t>
        </w:r>
      </w:ins>
      <w:ins w:id="2937" w:author="leksandar komazec" w:date="2022-08-31T18:40:00Z">
        <w:r w:rsidR="00594CC4" w:rsidRPr="00594CC4">
          <w:rPr>
            <w:lang w:val="sr-Latn-RS"/>
          </w:rPr>
          <w:t>R.U.B.E</w:t>
        </w:r>
      </w:ins>
      <w:ins w:id="2938" w:author="leksandar komazec" w:date="2022-08-31T18:42:00Z">
        <w:r w:rsidR="00594CC4">
          <w:t>.</w:t>
        </w:r>
      </w:ins>
      <w:ins w:id="2939" w:author="leksandar komazec" w:date="2022-08-31T18:44:00Z">
        <w:r w:rsidR="00C513FB">
          <w:t xml:space="preserve"> Na </w:t>
        </w:r>
        <w:proofErr w:type="spellStart"/>
        <w:r w:rsidR="00C513FB">
          <w:t>slici</w:t>
        </w:r>
        <w:proofErr w:type="spellEnd"/>
        <w:r w:rsidR="00C513FB">
          <w:t xml:space="preserve"> 5. je </w:t>
        </w:r>
        <w:proofErr w:type="spellStart"/>
        <w:r w:rsidR="00C513FB">
          <w:t>prikazan</w:t>
        </w:r>
        <w:proofErr w:type="spellEnd"/>
        <w:r w:rsidR="00C513FB">
          <w:t xml:space="preserve"> </w:t>
        </w:r>
        <w:proofErr w:type="spellStart"/>
        <w:r w:rsidR="00C513FB">
          <w:t>bicikl</w:t>
        </w:r>
        <w:proofErr w:type="spellEnd"/>
        <w:r w:rsidR="00C513FB">
          <w:t xml:space="preserve"> koji je </w:t>
        </w:r>
        <w:proofErr w:type="spellStart"/>
        <w:r w:rsidR="00C513FB">
          <w:t>sastavljen</w:t>
        </w:r>
        <w:proofErr w:type="spellEnd"/>
        <w:r w:rsidR="00C513FB">
          <w:t xml:space="preserve"> </w:t>
        </w:r>
        <w:proofErr w:type="spellStart"/>
        <w:r w:rsidR="00C513FB">
          <w:t>od</w:t>
        </w:r>
        <w:proofErr w:type="spellEnd"/>
        <w:r w:rsidR="00C513FB">
          <w:t xml:space="preserve"> </w:t>
        </w:r>
        <w:proofErr w:type="spellStart"/>
        <w:r w:rsidR="00C513FB">
          <w:t>velikog</w:t>
        </w:r>
        <w:proofErr w:type="spellEnd"/>
        <w:r w:rsidR="00C513FB">
          <w:t xml:space="preserve"> </w:t>
        </w:r>
        <w:proofErr w:type="spellStart"/>
        <w:r w:rsidR="00C513FB">
          <w:t>broj</w:t>
        </w:r>
        <w:proofErr w:type="spellEnd"/>
        <w:r w:rsidR="00C513FB">
          <w:t xml:space="preserve"> </w:t>
        </w:r>
        <w:proofErr w:type="spellStart"/>
        <w:r w:rsidR="00C513FB">
          <w:t>jednostavnih</w:t>
        </w:r>
        <w:proofErr w:type="spellEnd"/>
        <w:r w:rsidR="00C513FB">
          <w:t xml:space="preserve"> </w:t>
        </w:r>
        <w:proofErr w:type="spellStart"/>
        <w:r w:rsidR="00C513FB">
          <w:t>tela</w:t>
        </w:r>
        <w:proofErr w:type="spellEnd"/>
        <w:r w:rsidR="00C513FB">
          <w:t xml:space="preserve"> </w:t>
        </w:r>
        <w:proofErr w:type="spellStart"/>
        <w:r w:rsidR="00C513FB">
          <w:t>koja</w:t>
        </w:r>
        <w:proofErr w:type="spellEnd"/>
        <w:r w:rsidR="00C513FB">
          <w:t xml:space="preserve"> </w:t>
        </w:r>
        <w:proofErr w:type="spellStart"/>
        <w:r w:rsidR="00C513FB">
          <w:t>su</w:t>
        </w:r>
        <w:proofErr w:type="spellEnd"/>
        <w:r w:rsidR="00C513FB">
          <w:t xml:space="preserve"> </w:t>
        </w:r>
        <w:proofErr w:type="spellStart"/>
        <w:r w:rsidR="00C513FB">
          <w:t>međusobno</w:t>
        </w:r>
        <w:proofErr w:type="spellEnd"/>
        <w:r w:rsidR="00C513FB">
          <w:t xml:space="preserve"> </w:t>
        </w:r>
        <w:proofErr w:type="spellStart"/>
        <w:r w:rsidR="00C513FB">
          <w:t>povezana</w:t>
        </w:r>
        <w:proofErr w:type="spellEnd"/>
        <w:r w:rsidR="00C513FB">
          <w:t>.</w:t>
        </w:r>
      </w:ins>
    </w:p>
    <w:p w14:paraId="41DF6B54" w14:textId="73A3A83A" w:rsidR="00594CC4" w:rsidRPr="00594CC4" w:rsidRDefault="00594CC4">
      <w:pPr>
        <w:jc w:val="center"/>
        <w:rPr>
          <w:ins w:id="2940" w:author="leksandar komazec" w:date="2022-08-31T00:25:00Z"/>
        </w:rPr>
        <w:pPrChange w:id="2941" w:author="leksandar komazec" w:date="2022-08-31T18:58:00Z">
          <w:pPr>
            <w:pStyle w:val="Heading2"/>
          </w:pPr>
        </w:pPrChange>
      </w:pPr>
      <w:ins w:id="2942" w:author="leksandar komazec" w:date="2022-08-31T18:42:00Z">
        <w:r>
          <w:rPr>
            <w:noProof/>
          </w:rPr>
          <w:drawing>
            <wp:inline distT="0" distB="0" distL="0" distR="0" wp14:anchorId="6879A5DD" wp14:editId="0F4250B1">
              <wp:extent cx="3753134" cy="11743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4467" cy="1184175"/>
                      </a:xfrm>
                      <a:prstGeom prst="rect">
                        <a:avLst/>
                      </a:prstGeom>
                    </pic:spPr>
                  </pic:pic>
                </a:graphicData>
              </a:graphic>
            </wp:inline>
          </w:drawing>
        </w:r>
      </w:ins>
    </w:p>
    <w:p w14:paraId="270228A9" w14:textId="1DEC6DBE" w:rsidR="00594CC4" w:rsidRPr="002A5A3F" w:rsidRDefault="00594CC4">
      <w:pPr>
        <w:jc w:val="center"/>
        <w:rPr>
          <w:ins w:id="2943" w:author="leksandar komazec" w:date="2022-08-31T18:42:00Z"/>
        </w:rPr>
        <w:pPrChange w:id="2944" w:author="leksandar komazec" w:date="2022-08-31T19:12:00Z">
          <w:pPr>
            <w:pStyle w:val="Heading2"/>
            <w:numPr>
              <w:ilvl w:val="0"/>
              <w:numId w:val="0"/>
            </w:numPr>
            <w:ind w:left="360" w:firstLine="0"/>
            <w:jc w:val="center"/>
          </w:pPr>
        </w:pPrChange>
      </w:pPr>
      <w:proofErr w:type="spellStart"/>
      <w:ins w:id="2945" w:author="leksandar komazec" w:date="2022-08-31T18:42:00Z">
        <w:r w:rsidRPr="002A5A3F">
          <w:rPr>
            <w:iCs/>
          </w:rPr>
          <w:t>Slika</w:t>
        </w:r>
        <w:proofErr w:type="spellEnd"/>
        <w:r w:rsidRPr="002A5A3F">
          <w:rPr>
            <w:iCs/>
          </w:rPr>
          <w:t xml:space="preserve"> </w:t>
        </w:r>
      </w:ins>
      <w:r w:rsidR="00A408F8">
        <w:t>12</w:t>
      </w:r>
      <w:ins w:id="2946" w:author="leksandar komazec" w:date="2022-08-31T18:42:00Z">
        <w:r w:rsidRPr="002A5A3F">
          <w:rPr>
            <w:iCs/>
          </w:rPr>
          <w:t>.</w:t>
        </w:r>
        <w:r>
          <w:t xml:space="preserve"> </w:t>
        </w:r>
      </w:ins>
      <w:ins w:id="2947" w:author="leksandar komazec" w:date="2022-08-31T18:43:00Z">
        <w:r w:rsidR="00C513FB">
          <w:rPr>
            <w:lang w:val="sr-Latn-RS"/>
          </w:rPr>
          <w:t>Projektovanje realisitčnog kompleksnog tela u alatu R.U.B.E</w:t>
        </w:r>
      </w:ins>
      <w:ins w:id="2948" w:author="leksandar komazec" w:date="2022-08-31T18:42:00Z">
        <w:r w:rsidRPr="002A5A3F">
          <w:rPr>
            <w:iCs/>
          </w:rPr>
          <w:t>[</w:t>
        </w:r>
      </w:ins>
      <w:r w:rsidR="00A408F8">
        <w:t>10</w:t>
      </w:r>
      <w:ins w:id="2949" w:author="leksandar komazec" w:date="2022-08-31T18:42:00Z">
        <w:r w:rsidRPr="002A5A3F">
          <w:rPr>
            <w:iCs/>
          </w:rPr>
          <w:t>]</w:t>
        </w:r>
      </w:ins>
    </w:p>
    <w:p w14:paraId="76ADE09B" w14:textId="0A845B34" w:rsidR="00685D7B" w:rsidRPr="002A5A3F" w:rsidRDefault="00685D7B">
      <w:pPr>
        <w:pStyle w:val="Heading3"/>
        <w:ind w:left="630"/>
        <w:rPr>
          <w:ins w:id="2950" w:author="leksandar komazec" w:date="2022-08-31T18:49:00Z"/>
        </w:rPr>
        <w:pPrChange w:id="2951" w:author="leksandar komazec" w:date="2022-08-31T20:17:00Z">
          <w:pPr>
            <w:pStyle w:val="Heading3"/>
          </w:pPr>
        </w:pPrChange>
      </w:pPr>
      <w:ins w:id="2952" w:author="leksandar komazec" w:date="2022-08-31T18:51:00Z">
        <w:r>
          <w:t xml:space="preserve">“Ashley” </w:t>
        </w:r>
        <w:proofErr w:type="spellStart"/>
        <w:r>
          <w:t>biblioteka</w:t>
        </w:r>
      </w:ins>
      <w:proofErr w:type="spellEnd"/>
      <w:ins w:id="2953" w:author="leksandar komazec" w:date="2022-08-31T18:49:00Z">
        <w:r>
          <w:t xml:space="preserve"> </w:t>
        </w:r>
      </w:ins>
    </w:p>
    <w:p w14:paraId="20018438" w14:textId="1956FBF7" w:rsidR="00580144" w:rsidDel="00960001" w:rsidRDefault="009A7962">
      <w:pPr>
        <w:pStyle w:val="Heading3"/>
        <w:numPr>
          <w:ilvl w:val="0"/>
          <w:numId w:val="0"/>
        </w:numPr>
        <w:ind w:left="720"/>
        <w:rPr>
          <w:del w:id="2954" w:author="leksandar komazec" w:date="2022-08-31T00:14:00Z"/>
        </w:rPr>
        <w:pPrChange w:id="2955" w:author="leksandar komazec" w:date="2022-08-31T20:17:00Z">
          <w:pPr>
            <w:pStyle w:val="Heading2"/>
          </w:pPr>
        </w:pPrChange>
      </w:pPr>
      <w:ins w:id="2956" w:author="leksandar komazec" w:date="2022-08-31T19:00:00Z">
        <w:r w:rsidRPr="009A7962">
          <w:rPr>
            <w:rFonts w:eastAsia="Calibri" w:cs="Times New Roman"/>
            <w:b w:val="0"/>
            <w:bCs w:val="0"/>
            <w:szCs w:val="24"/>
          </w:rPr>
          <w:t xml:space="preserve">Ashley je </w:t>
        </w:r>
        <w:proofErr w:type="spellStart"/>
        <w:r w:rsidRPr="009A7962">
          <w:rPr>
            <w:rFonts w:eastAsia="Calibri" w:cs="Times New Roman"/>
            <w:b w:val="0"/>
            <w:bCs w:val="0"/>
            <w:szCs w:val="24"/>
          </w:rPr>
          <w:t>biblioteka</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zasnovana</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na</w:t>
        </w:r>
        <w:proofErr w:type="spellEnd"/>
        <w:r w:rsidRPr="009A7962">
          <w:rPr>
            <w:rFonts w:eastAsia="Calibri" w:cs="Times New Roman"/>
            <w:b w:val="0"/>
            <w:bCs w:val="0"/>
            <w:szCs w:val="24"/>
          </w:rPr>
          <w:t xml:space="preserve"> ECS </w:t>
        </w:r>
        <w:proofErr w:type="spellStart"/>
        <w:r w:rsidRPr="009A7962">
          <w:rPr>
            <w:rFonts w:eastAsia="Calibri" w:cs="Times New Roman"/>
            <w:b w:val="0"/>
            <w:bCs w:val="0"/>
            <w:szCs w:val="24"/>
          </w:rPr>
          <w:t>arhitekturalnom</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softverskog</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paternu</w:t>
        </w:r>
        <w:proofErr w:type="spellEnd"/>
        <w:r w:rsidRPr="009A7962">
          <w:rPr>
            <w:rFonts w:eastAsia="Calibri" w:cs="Times New Roman"/>
            <w:b w:val="0"/>
            <w:bCs w:val="0"/>
            <w:szCs w:val="24"/>
          </w:rPr>
          <w:t xml:space="preserve"> koji je se </w:t>
        </w:r>
        <w:proofErr w:type="spellStart"/>
        <w:r w:rsidRPr="009A7962">
          <w:rPr>
            <w:rFonts w:eastAsia="Calibri" w:cs="Times New Roman"/>
            <w:b w:val="0"/>
            <w:bCs w:val="0"/>
            <w:szCs w:val="24"/>
          </w:rPr>
          <w:t>obično</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kreira</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isključivo</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pri</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razvoju</w:t>
        </w:r>
        <w:proofErr w:type="spellEnd"/>
        <w:r w:rsidRPr="009A7962">
          <w:rPr>
            <w:rFonts w:eastAsia="Calibri" w:cs="Times New Roman"/>
            <w:b w:val="0"/>
            <w:bCs w:val="0"/>
            <w:szCs w:val="24"/>
          </w:rPr>
          <w:t xml:space="preserve"> video </w:t>
        </w:r>
        <w:proofErr w:type="spellStart"/>
        <w:r w:rsidRPr="009A7962">
          <w:rPr>
            <w:rFonts w:eastAsia="Calibri" w:cs="Times New Roman"/>
            <w:b w:val="0"/>
            <w:bCs w:val="0"/>
            <w:szCs w:val="24"/>
          </w:rPr>
          <w:t>igara</w:t>
        </w:r>
        <w:proofErr w:type="spellEnd"/>
        <w:r w:rsidRPr="009A7962">
          <w:rPr>
            <w:rFonts w:eastAsia="Calibri" w:cs="Times New Roman"/>
            <w:b w:val="0"/>
            <w:bCs w:val="0"/>
            <w:szCs w:val="24"/>
          </w:rPr>
          <w:t xml:space="preserve">. ECS </w:t>
        </w:r>
        <w:proofErr w:type="spellStart"/>
        <w:r w:rsidRPr="009A7962">
          <w:rPr>
            <w:rFonts w:eastAsia="Calibri" w:cs="Times New Roman"/>
            <w:b w:val="0"/>
            <w:bCs w:val="0"/>
            <w:szCs w:val="24"/>
          </w:rPr>
          <w:t>softverski</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patern</w:t>
        </w:r>
        <w:proofErr w:type="spellEnd"/>
        <w:r w:rsidRPr="009A7962">
          <w:rPr>
            <w:rFonts w:eastAsia="Calibri" w:cs="Times New Roman"/>
            <w:b w:val="0"/>
            <w:bCs w:val="0"/>
            <w:szCs w:val="24"/>
          </w:rPr>
          <w:t xml:space="preserve"> se </w:t>
        </w:r>
        <w:proofErr w:type="spellStart"/>
        <w:r w:rsidRPr="009A7962">
          <w:rPr>
            <w:rFonts w:eastAsia="Calibri" w:cs="Times New Roman"/>
            <w:b w:val="0"/>
            <w:bCs w:val="0"/>
            <w:szCs w:val="24"/>
          </w:rPr>
          <w:t>obično</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koristi</w:t>
        </w:r>
        <w:proofErr w:type="spellEnd"/>
        <w:r w:rsidRPr="009A7962">
          <w:rPr>
            <w:rFonts w:eastAsia="Calibri" w:cs="Times New Roman"/>
            <w:b w:val="0"/>
            <w:bCs w:val="0"/>
            <w:szCs w:val="24"/>
          </w:rPr>
          <w:t xml:space="preserve"> za </w:t>
        </w:r>
        <w:proofErr w:type="spellStart"/>
        <w:r w:rsidRPr="009A7962">
          <w:rPr>
            <w:rFonts w:eastAsia="Calibri" w:cs="Times New Roman"/>
            <w:b w:val="0"/>
            <w:bCs w:val="0"/>
            <w:szCs w:val="24"/>
          </w:rPr>
          <w:t>razvoj</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sveta</w:t>
        </w:r>
        <w:proofErr w:type="spellEnd"/>
        <w:r w:rsidRPr="009A7962">
          <w:rPr>
            <w:rFonts w:eastAsia="Calibri" w:cs="Times New Roman"/>
            <w:b w:val="0"/>
            <w:bCs w:val="0"/>
            <w:szCs w:val="24"/>
          </w:rPr>
          <w:t xml:space="preserve"> u video </w:t>
        </w:r>
        <w:proofErr w:type="spellStart"/>
        <w:r w:rsidRPr="009A7962">
          <w:rPr>
            <w:rFonts w:eastAsia="Calibri" w:cs="Times New Roman"/>
            <w:b w:val="0"/>
            <w:bCs w:val="0"/>
            <w:szCs w:val="24"/>
          </w:rPr>
          <w:t>igrama</w:t>
        </w:r>
        <w:proofErr w:type="spellEnd"/>
        <w:r w:rsidRPr="009A7962">
          <w:rPr>
            <w:rFonts w:eastAsia="Calibri" w:cs="Times New Roman"/>
            <w:b w:val="0"/>
            <w:bCs w:val="0"/>
            <w:szCs w:val="24"/>
          </w:rPr>
          <w:t xml:space="preserve">, a </w:t>
        </w:r>
        <w:proofErr w:type="spellStart"/>
        <w:r w:rsidRPr="009A7962">
          <w:rPr>
            <w:rFonts w:eastAsia="Calibri" w:cs="Times New Roman"/>
            <w:b w:val="0"/>
            <w:bCs w:val="0"/>
            <w:szCs w:val="24"/>
          </w:rPr>
          <w:t>manje</w:t>
        </w:r>
        <w:proofErr w:type="spellEnd"/>
        <w:r w:rsidRPr="009A7962">
          <w:rPr>
            <w:rFonts w:eastAsia="Calibri" w:cs="Times New Roman"/>
            <w:b w:val="0"/>
            <w:bCs w:val="0"/>
            <w:szCs w:val="24"/>
          </w:rPr>
          <w:t xml:space="preserve"> za </w:t>
        </w:r>
        <w:proofErr w:type="spellStart"/>
        <w:r w:rsidRPr="009A7962">
          <w:rPr>
            <w:rFonts w:eastAsia="Calibri" w:cs="Times New Roman"/>
            <w:b w:val="0"/>
            <w:bCs w:val="0"/>
            <w:szCs w:val="24"/>
          </w:rPr>
          <w:t>logiku</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vezanu</w:t>
        </w:r>
        <w:proofErr w:type="spellEnd"/>
        <w:r w:rsidRPr="009A7962">
          <w:rPr>
            <w:rFonts w:eastAsia="Calibri" w:cs="Times New Roman"/>
            <w:b w:val="0"/>
            <w:bCs w:val="0"/>
            <w:szCs w:val="24"/>
          </w:rPr>
          <w:t xml:space="preserve"> za </w:t>
        </w:r>
        <w:proofErr w:type="spellStart"/>
        <w:r w:rsidRPr="009A7962">
          <w:rPr>
            <w:rFonts w:eastAsia="Calibri" w:cs="Times New Roman"/>
            <w:b w:val="0"/>
            <w:bCs w:val="0"/>
            <w:szCs w:val="24"/>
          </w:rPr>
          <w:t>menije</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forme</w:t>
        </w:r>
        <w:proofErr w:type="spellEnd"/>
        <w:r w:rsidRPr="009A7962">
          <w:rPr>
            <w:rFonts w:eastAsia="Calibri" w:cs="Times New Roman"/>
            <w:b w:val="0"/>
            <w:bCs w:val="0"/>
            <w:szCs w:val="24"/>
          </w:rPr>
          <w:t xml:space="preserve"> za </w:t>
        </w:r>
        <w:proofErr w:type="spellStart"/>
        <w:r w:rsidRPr="009A7962">
          <w:rPr>
            <w:rFonts w:eastAsia="Calibri" w:cs="Times New Roman"/>
            <w:b w:val="0"/>
            <w:bCs w:val="0"/>
            <w:szCs w:val="24"/>
          </w:rPr>
          <w:t>logovanje</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i</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tako</w:t>
        </w:r>
        <w:proofErr w:type="spellEnd"/>
        <w:r w:rsidRPr="009A7962">
          <w:rPr>
            <w:rFonts w:eastAsia="Calibri" w:cs="Times New Roman"/>
            <w:b w:val="0"/>
            <w:bCs w:val="0"/>
            <w:szCs w:val="24"/>
          </w:rPr>
          <w:t xml:space="preserve"> </w:t>
        </w:r>
        <w:proofErr w:type="spellStart"/>
        <w:r w:rsidRPr="009A7962">
          <w:rPr>
            <w:rFonts w:eastAsia="Calibri" w:cs="Times New Roman"/>
            <w:b w:val="0"/>
            <w:bCs w:val="0"/>
            <w:szCs w:val="24"/>
          </w:rPr>
          <w:t>dalje</w:t>
        </w:r>
        <w:proofErr w:type="spellEnd"/>
        <w:r w:rsidRPr="009A7962">
          <w:rPr>
            <w:rFonts w:eastAsia="Calibri" w:cs="Times New Roman"/>
            <w:b w:val="0"/>
            <w:bCs w:val="0"/>
            <w:szCs w:val="24"/>
          </w:rPr>
          <w:t>.</w:t>
        </w:r>
      </w:ins>
      <w:del w:id="2957" w:author="leksandar komazec" w:date="2022-08-31T00:14:00Z">
        <w:r w:rsidR="00580144" w:rsidDel="00960001">
          <w:delText xml:space="preserve">Drugi pristup rešavanja problema lokalizacije je centralizovano rešenje. Čvorovi prosleđuju informacije centralnom čvoru koji računa poziciju čvora koji je javio događaj i šalje taj podatak kroz mrežu svima kojim je to potrebno. Ovaj način zahteva da centralna jedinica bude “jača“ od ostalih čvorova po procesorskoj moći jer operacije koje izvodi su složene. Iako mogu da dostignu veliku preciznost skalabilnost i cena su ipak problem. DV-Hop je distribuirani algoritam, ali njegova preciznost zavisi od gustine usidrenih čvorova i topologije mreže. Simulacije koje je sproveo Niculescu </w:delText>
        </w:r>
        <w:r w:rsidR="00580144" w:rsidRPr="00DE1968" w:rsidDel="00960001">
          <w:rPr>
            <w:i/>
          </w:rPr>
          <w:delText>et al.</w:delText>
        </w:r>
        <w:r w:rsidR="00580144" w:rsidDel="00960001">
          <w:rPr>
            <w:i/>
          </w:rPr>
          <w:delText xml:space="preserve"> </w:delText>
        </w:r>
        <w:r w:rsidR="00580144" w:rsidDel="00960001">
          <w:delText xml:space="preserve">[12] pokazuju da ako je potrebno locirati 90% čvorova mora biti bar 40% usidrenih čvorova uniformno raspoređenih u mreži, sa gustinom mreže od 7.8 proseku. Tako da kako bi smanjili taj uticaj, da ne moramo da imamo veliki broj usidrenih čvorova i da se čvor samopozicionira u odnosu na sve njih predloženo je centralizovanije rešenje koje uključuje samo najbliže sidro čvoru koji je potrebno da lociramo. Drugi razlog je to da je potrebno samo da identifikujemo neka geometrijska ograničenja, formiramo problem i upotrebom nekog rešavača nelinearnog programiranja nađemo rešenje. </w:delText>
        </w:r>
      </w:del>
    </w:p>
    <w:p w14:paraId="753A2E6F" w14:textId="2B08EDEA" w:rsidR="00871C06" w:rsidDel="00960001" w:rsidRDefault="00045BE2">
      <w:pPr>
        <w:pStyle w:val="Heading3"/>
        <w:numPr>
          <w:ilvl w:val="0"/>
          <w:numId w:val="0"/>
        </w:numPr>
        <w:ind w:left="720"/>
        <w:rPr>
          <w:del w:id="2958" w:author="leksandar komazec" w:date="2022-08-31T00:14:00Z"/>
        </w:rPr>
        <w:pPrChange w:id="2959" w:author="leksandar komazec" w:date="2022-08-31T20:17:00Z">
          <w:pPr>
            <w:pStyle w:val="Heading2"/>
          </w:pPr>
        </w:pPrChange>
      </w:pPr>
      <w:del w:id="2960" w:author="leksandar komazec" w:date="2022-08-31T00:14:00Z">
        <w:r w:rsidDel="00960001">
          <w:delText xml:space="preserve">Konveksno programiranje pripada području nelinearnog programiranja. </w:delText>
        </w:r>
        <w:r w:rsidR="00871C06" w:rsidDel="00960001">
          <w:delText>Problem u kome treba da se izračuna minimum neke funkcije Q(x) u nekom zadatom skupu F naziva se matematički program</w:delText>
        </w:r>
        <w:r w:rsidDel="00960001">
          <w:delText xml:space="preserve"> [27]</w:delText>
        </w:r>
        <w:r w:rsidR="00871C06" w:rsidDel="00960001">
          <w:delText>. U konveksnom programu skup F je posredno zadat:</w:delText>
        </w:r>
      </w:del>
    </w:p>
    <w:p w14:paraId="54144D36" w14:textId="3B7A2F3B" w:rsidR="00871C06" w:rsidDel="00960001" w:rsidRDefault="00871C06">
      <w:pPr>
        <w:pStyle w:val="Heading3"/>
        <w:numPr>
          <w:ilvl w:val="0"/>
          <w:numId w:val="0"/>
        </w:numPr>
        <w:ind w:left="720"/>
        <w:rPr>
          <w:del w:id="2961" w:author="leksandar komazec" w:date="2022-08-31T00:14:00Z"/>
        </w:rPr>
        <w:pPrChange w:id="2962" w:author="leksandar komazec" w:date="2022-08-31T20:17:00Z">
          <w:pPr>
            <w:pStyle w:val="Heading2"/>
          </w:pPr>
        </w:pPrChange>
      </w:pPr>
      <w:del w:id="2963" w:author="leksandar komazec" w:date="2022-08-31T00:14:00Z">
        <w:r w:rsidDel="00960001">
          <w:tab/>
          <w:delText xml:space="preserve">F = { x </w:delText>
        </w:r>
      </w:del>
      <m:oMath>
        <m:r>
          <w:del w:id="2964" w:author="leksandar komazec" w:date="2022-08-31T00:14:00Z">
            <m:rPr>
              <m:sty m:val="bi"/>
            </m:rPr>
            <w:rPr>
              <w:rFonts w:ascii="Cambria Math" w:hAnsi="Cambria Math"/>
            </w:rPr>
            <m:t>∈</m:t>
          </w:del>
        </m:r>
      </m:oMath>
      <w:del w:id="2965" w:author="leksandar komazec" w:date="2022-08-31T00:14:00Z">
        <w:r w:rsidDel="00960001">
          <w:delText>R</w:delText>
        </w:r>
        <w:r w:rsidRPr="00D71488" w:rsidDel="00960001">
          <w:rPr>
            <w:vertAlign w:val="superscript"/>
          </w:rPr>
          <w:delText>n</w:delText>
        </w:r>
        <w:r w:rsidDel="00960001">
          <w:delText>: f</w:delText>
        </w:r>
        <w:r w:rsidRPr="00D71488" w:rsidDel="00960001">
          <w:rPr>
            <w:vertAlign w:val="subscript"/>
          </w:rPr>
          <w:delText>1</w:delText>
        </w:r>
        <w:r w:rsidDel="00960001">
          <w:delText>(x)</w:delText>
        </w:r>
      </w:del>
      <m:oMath>
        <m:r>
          <w:del w:id="2966" w:author="leksandar komazec" w:date="2022-08-31T00:14:00Z">
            <m:rPr>
              <m:sty m:val="bi"/>
            </m:rPr>
            <w:rPr>
              <w:rFonts w:ascii="Cambria Math" w:hAnsi="Cambria Math"/>
            </w:rPr>
            <m:t>≤0</m:t>
          </w:del>
        </m:r>
      </m:oMath>
      <w:del w:id="2967" w:author="leksandar komazec" w:date="2022-08-31T00:14:00Z">
        <w:r w:rsidDel="00960001">
          <w:delText>,…,f</w:delText>
        </w:r>
        <w:r w:rsidRPr="00D71488" w:rsidDel="00960001">
          <w:rPr>
            <w:vertAlign w:val="subscript"/>
          </w:rPr>
          <w:delText>p</w:delText>
        </w:r>
        <w:r w:rsidDel="00960001">
          <w:delText>(x)</w:delText>
        </w:r>
      </w:del>
      <m:oMath>
        <m:r>
          <w:del w:id="2968" w:author="leksandar komazec" w:date="2022-08-31T00:14:00Z">
            <m:rPr>
              <m:sty m:val="bi"/>
            </m:rPr>
            <w:rPr>
              <w:rFonts w:ascii="Cambria Math" w:hAnsi="Cambria Math"/>
            </w:rPr>
            <m:t xml:space="preserve"> ≤0</m:t>
          </w:del>
        </m:r>
      </m:oMath>
      <w:del w:id="2969" w:author="leksandar komazec" w:date="2022-08-31T00:14:00Z">
        <w:r w:rsidR="00132106" w:rsidDel="00960001">
          <w:delText>}</w:delText>
        </w:r>
        <w:r w:rsidR="00132106" w:rsidDel="00960001">
          <w:tab/>
        </w:r>
        <w:r w:rsidR="00CA1854" w:rsidDel="00960001">
          <w:tab/>
        </w:r>
        <w:r w:rsidR="00132106" w:rsidDel="00960001">
          <w:tab/>
        </w:r>
        <w:r w:rsidR="00CA1854" w:rsidDel="00960001">
          <w:tab/>
        </w:r>
        <w:r w:rsidR="00CA1854" w:rsidDel="00960001">
          <w:tab/>
          <w:delText>(</w:delText>
        </w:r>
        <w:r w:rsidR="000449F1" w:rsidDel="00960001">
          <w:delText>42</w:delText>
        </w:r>
        <w:r w:rsidR="00CA1854" w:rsidDel="00960001">
          <w:delText>)</w:delText>
        </w:r>
      </w:del>
    </w:p>
    <w:p w14:paraId="29E2F83F" w14:textId="157E607A" w:rsidR="00871C06" w:rsidDel="00960001" w:rsidRDefault="00871C06">
      <w:pPr>
        <w:pStyle w:val="Heading3"/>
        <w:numPr>
          <w:ilvl w:val="0"/>
          <w:numId w:val="0"/>
        </w:numPr>
        <w:ind w:left="720"/>
        <w:rPr>
          <w:del w:id="2970" w:author="leksandar komazec" w:date="2022-08-31T00:14:00Z"/>
        </w:rPr>
        <w:pPrChange w:id="2971" w:author="leksandar komazec" w:date="2022-08-31T20:17:00Z">
          <w:pPr>
            <w:pStyle w:val="Heading2"/>
          </w:pPr>
        </w:pPrChange>
      </w:pPr>
      <w:del w:id="2972" w:author="leksandar komazec" w:date="2022-08-31T00:14:00Z">
        <w:r w:rsidDel="00960001">
          <w:delText>gde su f</w:delText>
        </w:r>
        <w:r w:rsidRPr="00D71488" w:rsidDel="00960001">
          <w:rPr>
            <w:vertAlign w:val="subscript"/>
          </w:rPr>
          <w:delText>1</w:delText>
        </w:r>
        <w:r w:rsidDel="00960001">
          <w:delText>,</w:delText>
        </w:r>
        <w:r w:rsidR="00132106" w:rsidDel="00960001">
          <w:delText xml:space="preserve"> </w:delText>
        </w:r>
        <w:r w:rsidDel="00960001">
          <w:delText>….</w:delText>
        </w:r>
        <w:r w:rsidR="00132106" w:rsidDel="00960001">
          <w:delText xml:space="preserve"> </w:delText>
        </w:r>
        <w:r w:rsidDel="00960001">
          <w:delText>f</w:delText>
        </w:r>
        <w:r w:rsidRPr="00D71488" w:rsidDel="00960001">
          <w:rPr>
            <w:vertAlign w:val="subscript"/>
          </w:rPr>
          <w:delText>p</w:delText>
        </w:r>
        <w:r w:rsidDel="00960001">
          <w:delText xml:space="preserve"> proizvoljne konveksne funkcije. U tom slučaju se konveksni program može predstaviti u obliku :</w:delText>
        </w:r>
      </w:del>
    </w:p>
    <w:p w14:paraId="035A4462" w14:textId="5229173D" w:rsidR="00871C06" w:rsidRPr="00981C69" w:rsidDel="00960001" w:rsidRDefault="00871C06">
      <w:pPr>
        <w:pStyle w:val="Heading3"/>
        <w:numPr>
          <w:ilvl w:val="0"/>
          <w:numId w:val="0"/>
        </w:numPr>
        <w:ind w:left="720"/>
        <w:rPr>
          <w:del w:id="2973" w:author="leksandar komazec" w:date="2022-08-31T00:14:00Z"/>
        </w:rPr>
        <w:pPrChange w:id="2974" w:author="leksandar komazec" w:date="2022-08-31T20:17:00Z">
          <w:pPr>
            <w:pStyle w:val="Heading2"/>
          </w:pPr>
        </w:pPrChange>
      </w:pPr>
      <w:del w:id="2975" w:author="leksandar komazec" w:date="2022-08-31T00:14:00Z">
        <w:r w:rsidDel="00960001">
          <w:tab/>
        </w:r>
        <w:r w:rsidR="00CA1854" w:rsidDel="00960001">
          <w:tab/>
        </w:r>
        <w:r w:rsidR="00CA1854" w:rsidDel="00960001">
          <w:tab/>
        </w:r>
        <w:r w:rsidR="00DD044E" w:rsidRPr="00981C69" w:rsidDel="00960001">
          <w:delText>Minimiz</w:delText>
        </w:r>
        <w:r w:rsidR="00DD044E" w:rsidDel="00960001">
          <w:delText>ovati</w:delText>
        </w:r>
        <w:r w:rsidDel="00960001">
          <w:delText xml:space="preserve">: </w:delText>
        </w:r>
        <w:r w:rsidR="00045BE2" w:rsidDel="00960001">
          <w:delText xml:space="preserve">    </w:delText>
        </w:r>
        <w:r w:rsidDel="00960001">
          <w:delText>Q(x), x</w:delText>
        </w:r>
      </w:del>
      <m:oMath>
        <m:r>
          <w:del w:id="2976" w:author="leksandar komazec" w:date="2022-08-31T00:14:00Z">
            <m:rPr>
              <m:sty m:val="bi"/>
            </m:rPr>
            <w:rPr>
              <w:rFonts w:ascii="Cambria Math" w:hAnsi="Cambria Math"/>
            </w:rPr>
            <m:t>∈</m:t>
          </w:del>
        </m:r>
      </m:oMath>
      <w:del w:id="2977" w:author="leksandar komazec" w:date="2022-08-31T00:14:00Z">
        <w:r w:rsidDel="00960001">
          <w:delText>R</w:delText>
        </w:r>
        <w:r w:rsidRPr="00D71488" w:rsidDel="00960001">
          <w:rPr>
            <w:vertAlign w:val="superscript"/>
          </w:rPr>
          <w:delText>n</w:delText>
        </w:r>
        <w:r w:rsidDel="00960001">
          <w:rPr>
            <w:vertAlign w:val="superscript"/>
          </w:rPr>
          <w:delText xml:space="preserve"> </w:delText>
        </w:r>
        <w:r w:rsidDel="00960001">
          <w:delText>,</w:delText>
        </w:r>
      </w:del>
    </w:p>
    <w:p w14:paraId="38FE1F9F" w14:textId="59F5DEB7" w:rsidR="00871C06" w:rsidDel="00960001" w:rsidRDefault="00871C06">
      <w:pPr>
        <w:pStyle w:val="Heading3"/>
        <w:numPr>
          <w:ilvl w:val="0"/>
          <w:numId w:val="0"/>
        </w:numPr>
        <w:ind w:left="720"/>
        <w:rPr>
          <w:del w:id="2978" w:author="leksandar komazec" w:date="2022-08-31T00:14:00Z"/>
        </w:rPr>
        <w:pPrChange w:id="2979" w:author="leksandar komazec" w:date="2022-08-31T20:17:00Z">
          <w:pPr>
            <w:pStyle w:val="Heading2"/>
          </w:pPr>
        </w:pPrChange>
      </w:pPr>
      <w:del w:id="2980" w:author="leksandar komazec" w:date="2022-08-31T00:14:00Z">
        <w:r w:rsidDel="00960001">
          <w:tab/>
        </w:r>
        <w:r w:rsidR="00A32F6C" w:rsidDel="00960001">
          <w:delText xml:space="preserve">   </w:delText>
        </w:r>
        <w:r w:rsidDel="00960001">
          <w:delText>Pod usl</w:delText>
        </w:r>
        <w:r w:rsidR="00097EC6" w:rsidDel="00960001">
          <w:delText>ovom</w:delText>
        </w:r>
        <w:r w:rsidDel="00960001">
          <w:delText xml:space="preserve">: </w:delText>
        </w:r>
        <w:r w:rsidR="00097EC6" w:rsidDel="00960001">
          <w:delText xml:space="preserve"> </w:delText>
        </w:r>
        <w:r w:rsidDel="00960001">
          <w:delText>f</w:delText>
        </w:r>
        <w:r w:rsidRPr="00D71488" w:rsidDel="00960001">
          <w:rPr>
            <w:vertAlign w:val="subscript"/>
          </w:rPr>
          <w:delText>i</w:delText>
        </w:r>
        <w:r w:rsidDel="00960001">
          <w:delText xml:space="preserve">(x) </w:delText>
        </w:r>
      </w:del>
      <m:oMath>
        <m:r>
          <w:del w:id="2981" w:author="leksandar komazec" w:date="2022-08-31T00:14:00Z">
            <m:rPr>
              <m:sty m:val="bi"/>
            </m:rPr>
            <w:rPr>
              <w:rFonts w:ascii="Cambria Math" w:hAnsi="Cambria Math"/>
            </w:rPr>
            <m:t>≤</m:t>
          </w:del>
        </m:r>
      </m:oMath>
      <w:del w:id="2982" w:author="leksandar komazec" w:date="2022-08-31T00:14:00Z">
        <w:r w:rsidDel="00960001">
          <w:delText xml:space="preserve"> 0, i</w:delText>
        </w:r>
      </w:del>
      <m:oMath>
        <m:r>
          <w:del w:id="2983" w:author="leksandar komazec" w:date="2022-08-31T00:14:00Z">
            <m:rPr>
              <m:sty m:val="bi"/>
            </m:rPr>
            <w:rPr>
              <w:rFonts w:ascii="Cambria Math" w:hAnsi="Cambria Math"/>
            </w:rPr>
            <m:t>∈</m:t>
          </w:del>
        </m:r>
      </m:oMath>
      <w:del w:id="2984" w:author="leksandar komazec" w:date="2022-08-31T00:14:00Z">
        <w:r w:rsidRPr="00D71488" w:rsidDel="00960001">
          <w:rPr>
            <w:i/>
          </w:rPr>
          <w:delText xml:space="preserve">P </w:delText>
        </w:r>
        <w:r w:rsidR="00132106" w:rsidDel="00960001">
          <w:delText>= {1….p}</w:delText>
        </w:r>
        <w:r w:rsidR="00CA1854" w:rsidDel="00960001">
          <w:tab/>
        </w:r>
        <w:r w:rsidR="00CA1854" w:rsidDel="00960001">
          <w:tab/>
        </w:r>
        <w:r w:rsidR="00132106" w:rsidDel="00960001">
          <w:tab/>
        </w:r>
        <w:r w:rsidR="00CA1854" w:rsidDel="00960001">
          <w:tab/>
        </w:r>
        <w:r w:rsidR="00CA1854" w:rsidDel="00960001">
          <w:tab/>
          <w:delText>(</w:delText>
        </w:r>
        <w:r w:rsidR="000449F1" w:rsidDel="00960001">
          <w:delText>43</w:delText>
        </w:r>
        <w:r w:rsidR="00CA1854" w:rsidDel="00960001">
          <w:delText>)</w:delText>
        </w:r>
      </w:del>
    </w:p>
    <w:p w14:paraId="080FDD33" w14:textId="440FC734" w:rsidR="00871C06" w:rsidDel="00960001" w:rsidRDefault="00871C06">
      <w:pPr>
        <w:pStyle w:val="Heading3"/>
        <w:numPr>
          <w:ilvl w:val="0"/>
          <w:numId w:val="0"/>
        </w:numPr>
        <w:ind w:left="720"/>
        <w:rPr>
          <w:del w:id="2985" w:author="leksandar komazec" w:date="2022-08-31T00:14:00Z"/>
        </w:rPr>
        <w:pPrChange w:id="2986" w:author="leksandar komazec" w:date="2022-08-31T20:17:00Z">
          <w:pPr>
            <w:pStyle w:val="Heading2"/>
          </w:pPr>
        </w:pPrChange>
      </w:pPr>
      <w:del w:id="2987" w:author="leksandar komazec" w:date="2022-08-31T00:14:00Z">
        <w:r w:rsidDel="00960001">
          <w:delText>gde su f</w:delText>
        </w:r>
        <w:r w:rsidRPr="00B21D9B" w:rsidDel="00960001">
          <w:rPr>
            <w:vertAlign w:val="subscript"/>
          </w:rPr>
          <w:delText>0</w:delText>
        </w:r>
        <w:r w:rsidDel="00960001">
          <w:delText>….f</w:delText>
        </w:r>
        <w:r w:rsidRPr="00B21D9B" w:rsidDel="00960001">
          <w:rPr>
            <w:vertAlign w:val="subscript"/>
          </w:rPr>
          <w:delText>p</w:delText>
        </w:r>
        <w:r w:rsidDel="00960001">
          <w:delText xml:space="preserve"> neke konveksne funkcije. Za rešavanje ov</w:delText>
        </w:r>
        <w:r w:rsidR="00132106" w:rsidDel="00960001">
          <w:delText>og problema postoji više metoda, npr. gradijentni metod.</w:delText>
        </w:r>
        <w:r w:rsidDel="00960001">
          <w:delText xml:space="preserve"> </w:delText>
        </w:r>
      </w:del>
    </w:p>
    <w:p w14:paraId="63A5971C" w14:textId="473704DD" w:rsidR="00871C06" w:rsidDel="00960001" w:rsidRDefault="00871C06">
      <w:pPr>
        <w:pStyle w:val="Heading3"/>
        <w:numPr>
          <w:ilvl w:val="0"/>
          <w:numId w:val="0"/>
        </w:numPr>
        <w:ind w:left="720"/>
        <w:rPr>
          <w:del w:id="2988" w:author="leksandar komazec" w:date="2022-08-31T00:14:00Z"/>
        </w:rPr>
        <w:pPrChange w:id="2989" w:author="leksandar komazec" w:date="2022-08-31T20:17:00Z">
          <w:pPr>
            <w:pStyle w:val="Heading2"/>
          </w:pPr>
        </w:pPrChange>
      </w:pPr>
      <w:del w:id="2990" w:author="leksandar komazec" w:date="2022-08-31T00:14:00Z">
        <w:r w:rsidDel="00960001">
          <w:delText>Gradijentni metodi optimizacije drugog reda, kao i metodi višekriterijumske optimizacije, mogu biti primenjeni na izračunavanje  generalisanih inverza i rešavanje linearnih sistema. Ovakvom primenom dobijeno je nekoliko metoda za izračunavanje najmanje-kvadratnog rešenja (</w:delText>
        </w:r>
        <w:r w:rsidR="00097EC6" w:rsidDel="00960001">
          <w:delText xml:space="preserve">eng. </w:delText>
        </w:r>
        <w:r w:rsidDel="00960001">
          <w:delText>LSS) i najmanje kvadratnog rešenja minimalne norme (NLSS) zadatog sistema linearnih jednačine Ax = b, kao i odgovarajućih generalisanih inverza</w:delText>
        </w:r>
        <w:r w:rsidR="000B2340" w:rsidDel="00960001">
          <w:delText xml:space="preserve"> </w:delText>
        </w:r>
        <w:r w:rsidR="00045BE2" w:rsidDel="00960001">
          <w:delText>[27]</w:delText>
        </w:r>
        <w:r w:rsidDel="00960001">
          <w:delText>.</w:delText>
        </w:r>
      </w:del>
    </w:p>
    <w:p w14:paraId="62A3061B" w14:textId="245AE926" w:rsidR="00871C06" w:rsidDel="00960001" w:rsidRDefault="00871C06">
      <w:pPr>
        <w:pStyle w:val="Heading3"/>
        <w:numPr>
          <w:ilvl w:val="0"/>
          <w:numId w:val="0"/>
        </w:numPr>
        <w:ind w:left="720"/>
        <w:rPr>
          <w:del w:id="2991" w:author="leksandar komazec" w:date="2022-08-31T00:14:00Z"/>
        </w:rPr>
        <w:pPrChange w:id="2992" w:author="leksandar komazec" w:date="2022-08-31T20:17:00Z">
          <w:pPr>
            <w:pStyle w:val="Heading2"/>
          </w:pPr>
        </w:pPrChange>
      </w:pPr>
      <w:del w:id="2993" w:author="leksandar komazec" w:date="2022-08-31T00:14:00Z">
        <w:r w:rsidDel="00960001">
          <w:delText>Prvo je razvijen iterativni metod za izračunavanje LSS re</w:delText>
        </w:r>
        <w:r w:rsidR="00045BE2" w:rsidDel="00960001">
          <w:delText xml:space="preserve">šenja datog linearnog sistema </w:delText>
        </w:r>
        <w:r w:rsidDel="00960001">
          <w:delText xml:space="preserve">Ax = b, koji je baziran na primeni modiﬁkacije </w:delText>
        </w:r>
        <w:r w:rsidR="00D52510" w:rsidDel="00960001">
          <w:delText xml:space="preserve">Njutnovog </w:delText>
        </w:r>
        <w:r w:rsidDel="00960001">
          <w:delText>optimizacionog metoda</w:delText>
        </w:r>
        <w:r w:rsidR="00A32F6C" w:rsidDel="00960001">
          <w:delText xml:space="preserve"> u minimizaciji funkcije ||Ax−</w:delText>
        </w:r>
        <w:r w:rsidDel="00960001">
          <w:delText>b||</w:delText>
        </w:r>
        <w:r w:rsidRPr="00BA7669" w:rsidDel="00960001">
          <w:rPr>
            <w:vertAlign w:val="subscript"/>
          </w:rPr>
          <w:delText>2</w:delText>
        </w:r>
        <w:r w:rsidR="00A32F6C" w:rsidDel="00960001">
          <w:delText xml:space="preserve">. </w:delText>
        </w:r>
        <w:r w:rsidDel="00960001">
          <w:delText>Gradijentni metod je osmišljen je kao modiﬁkacija Cauchyevog metoda najstrmijeg pada za matematičke programe sa ograničenjima. Polazi se iz startne tačke, zadate unutar konveksne ob</w:delText>
        </w:r>
        <w:r w:rsidR="00045BE2" w:rsidDel="00960001">
          <w:delText xml:space="preserve">lasti određene ograničenjima. </w:delText>
        </w:r>
        <w:r w:rsidDel="00960001">
          <w:delText>Zatim se sledi pravac najbržeg opadanja funkcije, uz poštovan</w:delText>
        </w:r>
        <w:r w:rsidR="00045BE2" w:rsidDel="00960001">
          <w:delText xml:space="preserve">je ograničenja. </w:delText>
        </w:r>
        <w:r w:rsidDel="00960001">
          <w:delText>Zbog jednostavnosti, posmatraćemo konveksni program sa linearnim ograničenjima, tj.</w:delText>
        </w:r>
      </w:del>
    </w:p>
    <w:p w14:paraId="232E1A18" w14:textId="4EAF1BE3" w:rsidR="00871C06" w:rsidDel="00960001" w:rsidRDefault="00871C06">
      <w:pPr>
        <w:pStyle w:val="Heading3"/>
        <w:numPr>
          <w:ilvl w:val="0"/>
          <w:numId w:val="0"/>
        </w:numPr>
        <w:ind w:left="720"/>
        <w:rPr>
          <w:del w:id="2994" w:author="leksandar komazec" w:date="2022-08-31T00:14:00Z"/>
        </w:rPr>
        <w:pPrChange w:id="2995" w:author="leksandar komazec" w:date="2022-08-31T20:17:00Z">
          <w:pPr>
            <w:pStyle w:val="Heading2"/>
          </w:pPr>
        </w:pPrChange>
      </w:pPr>
    </w:p>
    <w:p w14:paraId="3AABCDDB" w14:textId="328E1DF7" w:rsidR="00871C06" w:rsidDel="00960001" w:rsidRDefault="00871C06">
      <w:pPr>
        <w:pStyle w:val="Heading3"/>
        <w:numPr>
          <w:ilvl w:val="0"/>
          <w:numId w:val="0"/>
        </w:numPr>
        <w:ind w:left="720"/>
        <w:rPr>
          <w:del w:id="2996" w:author="leksandar komazec" w:date="2022-08-31T00:14:00Z"/>
        </w:rPr>
        <w:pPrChange w:id="2997" w:author="leksandar komazec" w:date="2022-08-31T20:17:00Z">
          <w:pPr>
            <w:pStyle w:val="Heading2"/>
          </w:pPr>
        </w:pPrChange>
      </w:pPr>
      <w:del w:id="2998" w:author="leksandar komazec" w:date="2022-08-31T00:14:00Z">
        <w:r w:rsidDel="00960001">
          <w:tab/>
        </w:r>
        <w:r w:rsidR="00CA1854" w:rsidDel="00960001">
          <w:tab/>
        </w:r>
        <w:r w:rsidR="00CA1854" w:rsidDel="00960001">
          <w:tab/>
        </w:r>
        <w:r w:rsidR="00DD044E" w:rsidRPr="00981C69" w:rsidDel="00960001">
          <w:delText>Minimiz</w:delText>
        </w:r>
        <w:r w:rsidR="00DD044E" w:rsidDel="00960001">
          <w:delText>ovati</w:delText>
        </w:r>
        <w:r w:rsidDel="00960001">
          <w:delText>: Q(x), x</w:delText>
        </w:r>
      </w:del>
      <m:oMath>
        <m:r>
          <w:del w:id="2999" w:author="leksandar komazec" w:date="2022-08-31T00:14:00Z">
            <m:rPr>
              <m:sty m:val="bi"/>
            </m:rPr>
            <w:rPr>
              <w:rFonts w:ascii="Cambria Math" w:hAnsi="Cambria Math"/>
            </w:rPr>
            <m:t>∈</m:t>
          </w:del>
        </m:r>
      </m:oMath>
      <w:del w:id="3000" w:author="leksandar komazec" w:date="2022-08-31T00:14:00Z">
        <w:r w:rsidDel="00960001">
          <w:delText>R</w:delText>
        </w:r>
        <w:r w:rsidRPr="00B21D9B" w:rsidDel="00960001">
          <w:rPr>
            <w:vertAlign w:val="superscript"/>
          </w:rPr>
          <w:delText>n</w:delText>
        </w:r>
        <w:r w:rsidDel="00960001">
          <w:delText xml:space="preserve"> ,</w:delText>
        </w:r>
      </w:del>
    </w:p>
    <w:p w14:paraId="6C051ACE" w14:textId="5493FDC0" w:rsidR="00871C06" w:rsidDel="00960001" w:rsidRDefault="00871C06">
      <w:pPr>
        <w:pStyle w:val="Heading3"/>
        <w:numPr>
          <w:ilvl w:val="0"/>
          <w:numId w:val="0"/>
        </w:numPr>
        <w:ind w:left="720"/>
        <w:rPr>
          <w:del w:id="3001" w:author="leksandar komazec" w:date="2022-08-31T00:14:00Z"/>
        </w:rPr>
        <w:pPrChange w:id="3002" w:author="leksandar komazec" w:date="2022-08-31T20:17:00Z">
          <w:pPr>
            <w:pStyle w:val="Heading2"/>
          </w:pPr>
        </w:pPrChange>
      </w:pPr>
      <w:del w:id="3003" w:author="leksandar komazec" w:date="2022-08-31T00:14:00Z">
        <w:r w:rsidDel="00960001">
          <w:delText xml:space="preserve">Pod uslovom: Ax </w:delText>
        </w:r>
      </w:del>
      <m:oMath>
        <m:r>
          <w:del w:id="3004" w:author="leksandar komazec" w:date="2022-08-31T00:14:00Z">
            <m:rPr>
              <m:sty m:val="bi"/>
            </m:rPr>
            <w:rPr>
              <w:rFonts w:ascii="Cambria Math" w:hAnsi="Cambria Math"/>
            </w:rPr>
            <m:t>≤</m:t>
          </w:del>
        </m:r>
      </m:oMath>
      <w:del w:id="3005" w:author="leksandar komazec" w:date="2022-08-31T00:14:00Z">
        <w:r w:rsidDel="00960001">
          <w:delText xml:space="preserve"> b ,        x</w:delText>
        </w:r>
        <w:r w:rsidRPr="00B21D9B" w:rsidDel="00960001">
          <w:rPr>
            <w:vertAlign w:val="subscript"/>
          </w:rPr>
          <w:delText xml:space="preserve">i </w:delText>
        </w:r>
      </w:del>
      <m:oMath>
        <m:r>
          <w:del w:id="3006" w:author="leksandar komazec" w:date="2022-08-31T00:14:00Z">
            <m:rPr>
              <m:sty m:val="bi"/>
            </m:rPr>
            <w:rPr>
              <w:rFonts w:ascii="Cambria Math" w:hAnsi="Cambria Math"/>
            </w:rPr>
            <m:t>≥</m:t>
          </w:del>
        </m:r>
      </m:oMath>
      <w:del w:id="3007" w:author="leksandar komazec" w:date="2022-08-31T00:14:00Z">
        <w:r w:rsidDel="00960001">
          <w:delText xml:space="preserve"> 0, </w:delText>
        </w:r>
        <w:r w:rsidRPr="00B21D9B" w:rsidDel="00960001">
          <w:rPr>
            <w:i/>
          </w:rPr>
          <w:delText>i</w:delText>
        </w:r>
        <w:r w:rsidDel="00960001">
          <w:delText xml:space="preserve"> = 1</w:delText>
        </w:r>
        <w:r w:rsidR="005E7482" w:rsidDel="00960001">
          <w:delText xml:space="preserve"> </w:delText>
        </w:r>
        <w:r w:rsidDel="00960001">
          <w:delText>,…, n.</w:delText>
        </w:r>
        <w:r w:rsidR="00CA1854" w:rsidDel="00960001">
          <w:tab/>
        </w:r>
        <w:r w:rsidR="00CA1854" w:rsidDel="00960001">
          <w:tab/>
        </w:r>
        <w:r w:rsidR="00A32F6C" w:rsidDel="00960001">
          <w:tab/>
        </w:r>
        <w:r w:rsidR="00CA1854" w:rsidDel="00960001">
          <w:tab/>
          <w:delText>(</w:delText>
        </w:r>
        <w:r w:rsidR="000449F1" w:rsidDel="00960001">
          <w:delText>44</w:delText>
        </w:r>
        <w:r w:rsidR="00CA1854" w:rsidDel="00960001">
          <w:delText>)</w:delText>
        </w:r>
      </w:del>
    </w:p>
    <w:p w14:paraId="1AE23F48" w14:textId="619F0413" w:rsidR="00871C06" w:rsidDel="00960001" w:rsidRDefault="00871C06">
      <w:pPr>
        <w:pStyle w:val="Heading3"/>
        <w:numPr>
          <w:ilvl w:val="0"/>
          <w:numId w:val="0"/>
        </w:numPr>
        <w:ind w:left="720"/>
        <w:rPr>
          <w:del w:id="3008" w:author="leksandar komazec" w:date="2022-08-31T00:14:00Z"/>
        </w:rPr>
        <w:pPrChange w:id="3009" w:author="leksandar komazec" w:date="2022-08-31T20:17:00Z">
          <w:pPr>
            <w:pStyle w:val="Heading2"/>
          </w:pPr>
        </w:pPrChange>
      </w:pPr>
      <w:del w:id="3010" w:author="leksandar komazec" w:date="2022-08-31T00:14:00Z">
        <w:r w:rsidDel="00960001">
          <w:delText>Označimo sa F skup dopustivih rešenja</w:delText>
        </w:r>
      </w:del>
    </w:p>
    <w:p w14:paraId="74A27D1A" w14:textId="434FEB9D" w:rsidR="00871C06" w:rsidDel="00960001" w:rsidRDefault="00871C06">
      <w:pPr>
        <w:pStyle w:val="Heading3"/>
        <w:numPr>
          <w:ilvl w:val="0"/>
          <w:numId w:val="0"/>
        </w:numPr>
        <w:ind w:left="720"/>
        <w:rPr>
          <w:del w:id="3011" w:author="leksandar komazec" w:date="2022-08-31T00:14:00Z"/>
        </w:rPr>
        <w:pPrChange w:id="3012" w:author="leksandar komazec" w:date="2022-08-31T20:17:00Z">
          <w:pPr>
            <w:pStyle w:val="Heading2"/>
          </w:pPr>
        </w:pPrChange>
      </w:pPr>
      <w:del w:id="3013" w:author="leksandar komazec" w:date="2022-08-31T00:14:00Z">
        <w:r w:rsidDel="00960001">
          <w:tab/>
          <w:delText>F = { x :</w:delText>
        </w:r>
        <w:r w:rsidRPr="00B21D9B" w:rsidDel="00960001">
          <w:delText xml:space="preserve"> </w:delText>
        </w:r>
        <w:r w:rsidDel="00960001">
          <w:delText xml:space="preserve">Ax </w:delText>
        </w:r>
      </w:del>
      <m:oMath>
        <m:r>
          <w:del w:id="3014" w:author="leksandar komazec" w:date="2022-08-31T00:14:00Z">
            <m:rPr>
              <m:sty m:val="bi"/>
            </m:rPr>
            <w:rPr>
              <w:rFonts w:ascii="Cambria Math" w:hAnsi="Cambria Math"/>
            </w:rPr>
            <m:t>≤</m:t>
          </w:del>
        </m:r>
      </m:oMath>
      <w:del w:id="3015" w:author="leksandar komazec" w:date="2022-08-31T00:14:00Z">
        <w:r w:rsidDel="00960001">
          <w:delText xml:space="preserve"> b, x</w:delText>
        </w:r>
        <w:r w:rsidRPr="00B21D9B" w:rsidDel="00960001">
          <w:rPr>
            <w:vertAlign w:val="subscript"/>
          </w:rPr>
          <w:delText>i</w:delText>
        </w:r>
        <w:r w:rsidDel="00960001">
          <w:delText xml:space="preserve"> </w:delText>
        </w:r>
      </w:del>
      <m:oMath>
        <m:r>
          <w:del w:id="3016" w:author="leksandar komazec" w:date="2022-08-31T00:14:00Z">
            <m:rPr>
              <m:sty m:val="bi"/>
            </m:rPr>
            <w:rPr>
              <w:rFonts w:ascii="Cambria Math" w:hAnsi="Cambria Math"/>
            </w:rPr>
            <m:t>≥</m:t>
          </w:del>
        </m:r>
      </m:oMath>
      <w:del w:id="3017" w:author="leksandar komazec" w:date="2022-08-31T00:14:00Z">
        <w:r w:rsidDel="00960001">
          <w:delText xml:space="preserve"> 0 },</w:delText>
        </w:r>
        <w:r w:rsidR="00CA1854" w:rsidDel="00960001">
          <w:tab/>
        </w:r>
        <w:r w:rsidR="00CA1854" w:rsidDel="00960001">
          <w:tab/>
        </w:r>
        <w:r w:rsidR="00CA1854" w:rsidDel="00960001">
          <w:tab/>
        </w:r>
        <w:r w:rsidR="00CA1854" w:rsidDel="00960001">
          <w:tab/>
        </w:r>
        <w:r w:rsidR="00CA1854" w:rsidDel="00960001">
          <w:tab/>
          <w:delText>(</w:delText>
        </w:r>
        <w:r w:rsidR="000449F1" w:rsidDel="00960001">
          <w:delText>45</w:delText>
        </w:r>
        <w:r w:rsidR="00CA1854" w:rsidDel="00960001">
          <w:delText>)</w:delText>
        </w:r>
      </w:del>
    </w:p>
    <w:p w14:paraId="18A64762" w14:textId="436B51E1" w:rsidR="00871C06" w:rsidDel="00960001" w:rsidRDefault="00871C06">
      <w:pPr>
        <w:pStyle w:val="Heading3"/>
        <w:numPr>
          <w:ilvl w:val="0"/>
          <w:numId w:val="0"/>
        </w:numPr>
        <w:ind w:left="720"/>
        <w:rPr>
          <w:del w:id="3018" w:author="leksandar komazec" w:date="2022-08-31T00:14:00Z"/>
        </w:rPr>
        <w:pPrChange w:id="3019" w:author="leksandar komazec" w:date="2022-08-31T20:17:00Z">
          <w:pPr>
            <w:pStyle w:val="Heading2"/>
          </w:pPr>
        </w:pPrChange>
      </w:pPr>
      <w:del w:id="3020" w:author="leksandar komazec" w:date="2022-08-31T00:14:00Z">
        <w:r w:rsidDel="00960001">
          <w:tab/>
          <w:delText>Metod je  iterativan, što znači da je optimalno rešenje programa (4.1.2) granična tačka niza njegovih aproksimacija x</w:delText>
        </w:r>
        <w:r w:rsidRPr="005E7482" w:rsidDel="00960001">
          <w:rPr>
            <w:vertAlign w:val="superscript"/>
          </w:rPr>
          <w:delText>k</w:delText>
        </w:r>
        <w:r w:rsidDel="00960001">
          <w:delText>, k = 0,</w:delText>
        </w:r>
        <w:r w:rsidR="005E7482" w:rsidDel="00960001">
          <w:delText xml:space="preserve"> 1,…</w:delText>
        </w:r>
        <w:r w:rsidR="00045BE2" w:rsidDel="00960001">
          <w:delText xml:space="preserve"> Svaka aproksimacija x</w:delText>
        </w:r>
        <w:r w:rsidRPr="00045BE2" w:rsidDel="00960001">
          <w:rPr>
            <w:vertAlign w:val="superscript"/>
          </w:rPr>
          <w:delText>k</w:delText>
        </w:r>
        <w:r w:rsidDel="00960001">
          <w:delText xml:space="preserve"> se dobija nakon rešavanja linearnog program</w:delText>
        </w:r>
        <w:r w:rsidR="00045BE2" w:rsidDel="00960001">
          <w:delText>a i jednodimenzionalnog pretraž</w:delText>
        </w:r>
        <w:r w:rsidDel="00960001">
          <w:delText>ivanja. Algoritam se može iskazati u obliku:</w:delText>
        </w:r>
      </w:del>
    </w:p>
    <w:p w14:paraId="3E0D34AC" w14:textId="0730F836" w:rsidR="00A32F6C" w:rsidDel="00960001" w:rsidRDefault="00A32F6C">
      <w:pPr>
        <w:pStyle w:val="Heading3"/>
        <w:numPr>
          <w:ilvl w:val="0"/>
          <w:numId w:val="0"/>
        </w:numPr>
        <w:ind w:left="720"/>
        <w:rPr>
          <w:del w:id="3021" w:author="leksandar komazec" w:date="2022-08-31T00:14:00Z"/>
        </w:rPr>
        <w:pPrChange w:id="3022" w:author="leksandar komazec" w:date="2022-08-31T20:17:00Z">
          <w:pPr>
            <w:pStyle w:val="Heading2"/>
          </w:pPr>
        </w:pPrChange>
      </w:pPr>
    </w:p>
    <w:p w14:paraId="1BAA7B8F" w14:textId="2EAA627F" w:rsidR="00871C06" w:rsidDel="00960001" w:rsidRDefault="00871C06">
      <w:pPr>
        <w:pStyle w:val="Heading3"/>
        <w:numPr>
          <w:ilvl w:val="0"/>
          <w:numId w:val="0"/>
        </w:numPr>
        <w:ind w:left="720"/>
        <w:rPr>
          <w:del w:id="3023" w:author="leksandar komazec" w:date="2022-08-31T00:14:00Z"/>
          <w:szCs w:val="24"/>
        </w:rPr>
        <w:pPrChange w:id="3024" w:author="leksandar komazec" w:date="2022-08-31T20:17:00Z">
          <w:pPr>
            <w:pStyle w:val="Heading2"/>
          </w:pPr>
        </w:pPrChange>
      </w:pPr>
      <w:del w:id="3025" w:author="leksandar komazec" w:date="2022-08-31T00:14:00Z">
        <w:r w:rsidRPr="001C1029" w:rsidDel="00960001">
          <w:rPr>
            <w:szCs w:val="24"/>
          </w:rPr>
          <w:delText>Korak 1. Izabrati početnu dopustivu aproksimaciju x</w:delText>
        </w:r>
        <w:r w:rsidRPr="001C1029" w:rsidDel="00960001">
          <w:rPr>
            <w:szCs w:val="24"/>
            <w:vertAlign w:val="superscript"/>
          </w:rPr>
          <w:delText>0</w:delText>
        </w:r>
        <w:r w:rsidRPr="001C1029" w:rsidDel="00960001">
          <w:rPr>
            <w:rFonts w:ascii="Cambria Math" w:hAnsi="Cambria Math"/>
            <w:szCs w:val="24"/>
          </w:rPr>
          <w:delText>∈</w:delText>
        </w:r>
        <w:r w:rsidRPr="001C1029" w:rsidDel="00960001">
          <w:rPr>
            <w:szCs w:val="24"/>
          </w:rPr>
          <w:delText xml:space="preserve">F. Izračunati </w:delText>
        </w:r>
        <w:r w:rsidRPr="001C1029" w:rsidDel="00960001">
          <w:rPr>
            <w:rFonts w:ascii="Cambria Math" w:hAnsi="Cambria Math"/>
            <w:szCs w:val="24"/>
          </w:rPr>
          <w:delText>∇</w:delText>
        </w:r>
        <w:r w:rsidRPr="001C1029" w:rsidDel="00960001">
          <w:rPr>
            <w:szCs w:val="24"/>
          </w:rPr>
          <w:delText>Q(x</w:delText>
        </w:r>
        <w:r w:rsidRPr="001C1029" w:rsidDel="00960001">
          <w:rPr>
            <w:szCs w:val="24"/>
            <w:vertAlign w:val="superscript"/>
          </w:rPr>
          <w:delText>0</w:delText>
        </w:r>
        <w:r w:rsidRPr="001C1029" w:rsidDel="00960001">
          <w:rPr>
            <w:szCs w:val="24"/>
          </w:rPr>
          <w:delText>) i speciﬁcirati pravilo zaustavljanja, tj. dovoljno mali broj ε &gt; 0, takav da se algoritam prekida kada je</w:delText>
        </w:r>
        <w:r w:rsidR="00045BE2" w:rsidDel="00960001">
          <w:rPr>
            <w:szCs w:val="24"/>
          </w:rPr>
          <w:delText xml:space="preserve"> zadovoljen uslov</w:delText>
        </w:r>
        <w:r w:rsidR="00B41D6C" w:rsidDel="00960001">
          <w:rPr>
            <w:szCs w:val="24"/>
          </w:rPr>
          <w:delText>:</w:delText>
        </w:r>
      </w:del>
    </w:p>
    <w:p w14:paraId="7652E4F4" w14:textId="5991815F" w:rsidR="00871C06" w:rsidRPr="001C1029" w:rsidDel="00960001" w:rsidRDefault="00871C06">
      <w:pPr>
        <w:pStyle w:val="Heading3"/>
        <w:numPr>
          <w:ilvl w:val="0"/>
          <w:numId w:val="0"/>
        </w:numPr>
        <w:ind w:left="720"/>
        <w:rPr>
          <w:del w:id="3026" w:author="leksandar komazec" w:date="2022-08-31T00:14:00Z"/>
          <w:szCs w:val="24"/>
        </w:rPr>
        <w:pPrChange w:id="3027" w:author="leksandar komazec" w:date="2022-08-31T20:17:00Z">
          <w:pPr>
            <w:pStyle w:val="Heading2"/>
          </w:pPr>
        </w:pPrChange>
      </w:pPr>
    </w:p>
    <w:p w14:paraId="652653D5" w14:textId="5AD3CFF9" w:rsidR="00871C06" w:rsidRPr="001C1029" w:rsidDel="00960001" w:rsidRDefault="00871C06">
      <w:pPr>
        <w:pStyle w:val="Heading3"/>
        <w:numPr>
          <w:ilvl w:val="0"/>
          <w:numId w:val="0"/>
        </w:numPr>
        <w:ind w:left="720"/>
        <w:rPr>
          <w:del w:id="3028" w:author="leksandar komazec" w:date="2022-08-31T00:14:00Z"/>
        </w:rPr>
        <w:pPrChange w:id="3029" w:author="leksandar komazec" w:date="2022-08-31T20:17:00Z">
          <w:pPr>
            <w:pStyle w:val="Heading2"/>
          </w:pPr>
        </w:pPrChange>
      </w:pPr>
      <w:del w:id="3030" w:author="leksandar komazec" w:date="2022-08-31T00:14:00Z">
        <w:r w:rsidRPr="001C1029" w:rsidDel="00960001">
          <w:tab/>
        </w:r>
        <w:r w:rsidRPr="001C1029" w:rsidDel="00960001">
          <w:tab/>
          <w:delText>||x</w:delText>
        </w:r>
        <w:r w:rsidRPr="001C1029" w:rsidDel="00960001">
          <w:rPr>
            <w:vertAlign w:val="superscript"/>
          </w:rPr>
          <w:delText xml:space="preserve">(k+1) </w:delText>
        </w:r>
        <w:r w:rsidRPr="001C1029" w:rsidDel="00960001">
          <w:delText>- x</w:delText>
        </w:r>
        <w:r w:rsidRPr="001C1029" w:rsidDel="00960001">
          <w:rPr>
            <w:vertAlign w:val="superscript"/>
          </w:rPr>
          <w:delText>(k)</w:delText>
        </w:r>
        <w:r w:rsidRPr="001C1029" w:rsidDel="00960001">
          <w:delText>|| &lt; ε</w:delText>
        </w:r>
        <w:r w:rsidR="00B41D6C" w:rsidDel="00960001">
          <w:tab/>
        </w:r>
        <w:r w:rsidR="00B41D6C" w:rsidDel="00960001">
          <w:tab/>
        </w:r>
        <w:r w:rsidR="00B41D6C" w:rsidDel="00960001">
          <w:tab/>
        </w:r>
        <w:r w:rsidR="00B41D6C" w:rsidDel="00960001">
          <w:tab/>
        </w:r>
        <w:r w:rsidR="00B41D6C" w:rsidDel="00960001">
          <w:tab/>
          <w:delText>(</w:delText>
        </w:r>
        <w:r w:rsidR="000449F1" w:rsidDel="00960001">
          <w:delText>46</w:delText>
        </w:r>
        <w:r w:rsidR="00B41D6C" w:rsidDel="00960001">
          <w:delText>)</w:delText>
        </w:r>
      </w:del>
    </w:p>
    <w:p w14:paraId="0A6B0180" w14:textId="141A8B54" w:rsidR="00871C06" w:rsidDel="00960001" w:rsidRDefault="00871C06">
      <w:pPr>
        <w:pStyle w:val="Heading3"/>
        <w:numPr>
          <w:ilvl w:val="0"/>
          <w:numId w:val="0"/>
        </w:numPr>
        <w:ind w:left="720"/>
        <w:rPr>
          <w:del w:id="3031" w:author="leksandar komazec" w:date="2022-08-31T00:14:00Z"/>
          <w:szCs w:val="24"/>
        </w:rPr>
        <w:pPrChange w:id="3032" w:author="leksandar komazec" w:date="2022-08-31T20:17:00Z">
          <w:pPr>
            <w:pStyle w:val="Heading2"/>
          </w:pPr>
        </w:pPrChange>
      </w:pPr>
      <w:del w:id="3033" w:author="leksandar komazec" w:date="2022-08-31T00:14:00Z">
        <w:r w:rsidRPr="001C1029" w:rsidDel="00960001">
          <w:rPr>
            <w:szCs w:val="24"/>
          </w:rPr>
          <w:delText>Korak 2. Rešiti linearni program:</w:delText>
        </w:r>
      </w:del>
    </w:p>
    <w:p w14:paraId="46254D49" w14:textId="595FE277" w:rsidR="00871C06" w:rsidRPr="001C1029" w:rsidDel="00960001" w:rsidRDefault="00871C06">
      <w:pPr>
        <w:pStyle w:val="Heading3"/>
        <w:numPr>
          <w:ilvl w:val="0"/>
          <w:numId w:val="0"/>
        </w:numPr>
        <w:ind w:left="720"/>
        <w:rPr>
          <w:del w:id="3034" w:author="leksandar komazec" w:date="2022-08-31T00:14:00Z"/>
          <w:szCs w:val="24"/>
        </w:rPr>
        <w:pPrChange w:id="3035" w:author="leksandar komazec" w:date="2022-08-31T20:17:00Z">
          <w:pPr>
            <w:pStyle w:val="Heading2"/>
          </w:pPr>
        </w:pPrChange>
      </w:pPr>
    </w:p>
    <w:p w14:paraId="2012D5CB" w14:textId="549499AC" w:rsidR="00871C06" w:rsidRPr="00CB1975" w:rsidDel="00960001" w:rsidRDefault="00871C06">
      <w:pPr>
        <w:pStyle w:val="Heading3"/>
        <w:numPr>
          <w:ilvl w:val="0"/>
          <w:numId w:val="0"/>
        </w:numPr>
        <w:ind w:left="720"/>
        <w:rPr>
          <w:del w:id="3036" w:author="leksandar komazec" w:date="2022-08-31T00:14:00Z"/>
        </w:rPr>
        <w:pPrChange w:id="3037" w:author="leksandar komazec" w:date="2022-08-31T20:17:00Z">
          <w:pPr>
            <w:pStyle w:val="Heading2"/>
          </w:pPr>
        </w:pPrChange>
      </w:pPr>
      <w:del w:id="3038" w:author="leksandar komazec" w:date="2022-08-31T00:14:00Z">
        <w:r w:rsidRPr="00CB1975" w:rsidDel="00960001">
          <w:tab/>
        </w:r>
        <w:r w:rsidR="006F48B6" w:rsidDel="00960001">
          <w:tab/>
        </w:r>
        <w:r w:rsidR="006F48B6" w:rsidDel="00960001">
          <w:tab/>
        </w:r>
        <w:r w:rsidR="00DD044E" w:rsidRPr="00981C69" w:rsidDel="00960001">
          <w:delText>Minimiz</w:delText>
        </w:r>
        <w:r w:rsidR="00DD044E" w:rsidDel="00960001">
          <w:delText>ovati</w:delText>
        </w:r>
        <w:r w:rsidRPr="00CB1975" w:rsidDel="00960001">
          <w:delText xml:space="preserve">: </w:delText>
        </w:r>
        <w:r w:rsidR="00097EC6" w:rsidDel="00960001">
          <w:delText xml:space="preserve"> </w:delText>
        </w:r>
        <w:r w:rsidRPr="00CB1975" w:rsidDel="00960001">
          <w:rPr>
            <w:rFonts w:ascii="Cambria Math" w:hAnsi="Cambria Math"/>
          </w:rPr>
          <w:delText>∇</w:delText>
        </w:r>
        <w:r w:rsidRPr="00CB1975" w:rsidDel="00960001">
          <w:delText xml:space="preserve"> Q(x</w:delText>
        </w:r>
        <w:r w:rsidRPr="00CB1975" w:rsidDel="00960001">
          <w:rPr>
            <w:vertAlign w:val="superscript"/>
          </w:rPr>
          <w:delText>(k)</w:delText>
        </w:r>
        <w:r w:rsidRPr="00CB1975" w:rsidDel="00960001">
          <w:delText>) · x,</w:delText>
        </w:r>
      </w:del>
    </w:p>
    <w:p w14:paraId="0DA09248" w14:textId="2B6E9AB0" w:rsidR="00871C06" w:rsidRPr="00CB1975" w:rsidDel="00960001" w:rsidRDefault="00871C06">
      <w:pPr>
        <w:pStyle w:val="Heading3"/>
        <w:numPr>
          <w:ilvl w:val="0"/>
          <w:numId w:val="0"/>
        </w:numPr>
        <w:ind w:left="720"/>
        <w:rPr>
          <w:del w:id="3039" w:author="leksandar komazec" w:date="2022-08-31T00:14:00Z"/>
        </w:rPr>
        <w:pPrChange w:id="3040" w:author="leksandar komazec" w:date="2022-08-31T20:17:00Z">
          <w:pPr>
            <w:pStyle w:val="Heading2"/>
          </w:pPr>
        </w:pPrChange>
      </w:pPr>
      <w:del w:id="3041" w:author="leksandar komazec" w:date="2022-08-31T00:14:00Z">
        <w:r w:rsidRPr="00CB1975" w:rsidDel="00960001">
          <w:tab/>
        </w:r>
        <w:r w:rsidR="00A32F6C" w:rsidDel="00960001">
          <w:delText xml:space="preserve">  </w:delText>
        </w:r>
        <w:r w:rsidR="00D52510" w:rsidDel="00960001">
          <w:delText xml:space="preserve"> </w:delText>
        </w:r>
        <w:r w:rsidR="00097EC6" w:rsidDel="00960001">
          <w:delText>Pod uslovom:</w:delText>
        </w:r>
        <w:r w:rsidR="00097EC6" w:rsidRPr="00CB1975" w:rsidDel="00960001">
          <w:delText xml:space="preserve"> </w:delText>
        </w:r>
        <w:r w:rsidRPr="00CB1975" w:rsidDel="00960001">
          <w:delText xml:space="preserve">Ax ≤ b,      x i ≥ 0, i = 1, . . . , n. </w:delText>
        </w:r>
        <w:r w:rsidR="006F48B6" w:rsidDel="00960001">
          <w:tab/>
        </w:r>
        <w:r w:rsidR="006F48B6" w:rsidDel="00960001">
          <w:tab/>
        </w:r>
        <w:r w:rsidR="00A32F6C" w:rsidDel="00960001">
          <w:tab/>
        </w:r>
        <w:r w:rsidR="006F48B6" w:rsidDel="00960001">
          <w:tab/>
          <w:delText>(</w:delText>
        </w:r>
        <w:r w:rsidR="000449F1" w:rsidDel="00960001">
          <w:delText>47</w:delText>
        </w:r>
        <w:r w:rsidR="006F48B6" w:rsidDel="00960001">
          <w:delText>)</w:delText>
        </w:r>
      </w:del>
    </w:p>
    <w:p w14:paraId="64189D36" w14:textId="6BD545CB" w:rsidR="00871C06" w:rsidRPr="00CB1975" w:rsidDel="00960001" w:rsidRDefault="00871C06">
      <w:pPr>
        <w:pStyle w:val="Heading3"/>
        <w:numPr>
          <w:ilvl w:val="0"/>
          <w:numId w:val="0"/>
        </w:numPr>
        <w:ind w:left="720"/>
        <w:rPr>
          <w:del w:id="3042" w:author="leksandar komazec" w:date="2022-08-31T00:14:00Z"/>
        </w:rPr>
        <w:pPrChange w:id="3043" w:author="leksandar komazec" w:date="2022-08-31T20:17:00Z">
          <w:pPr>
            <w:pStyle w:val="Heading2"/>
          </w:pPr>
        </w:pPrChange>
      </w:pPr>
      <w:del w:id="3044" w:author="leksandar komazec" w:date="2022-08-31T00:14:00Z">
        <w:r w:rsidRPr="00CB1975" w:rsidDel="00960001">
          <w:delText>Neka je x</w:delText>
        </w:r>
        <w:r w:rsidRPr="00CB1975" w:rsidDel="00960001">
          <w:rPr>
            <w:vertAlign w:val="superscript"/>
          </w:rPr>
          <w:delText>(k)</w:delText>
        </w:r>
        <w:r w:rsidRPr="00CB1975" w:rsidDel="00960001">
          <w:rPr>
            <w:rFonts w:hAnsi="Cambria Math"/>
            <w:vertAlign w:val="subscript"/>
          </w:rPr>
          <w:delText>∗</w:delText>
        </w:r>
        <w:r w:rsidRPr="00CB1975" w:rsidDel="00960001">
          <w:delText xml:space="preserve"> njegovo optimalno rešenje.</w:delText>
        </w:r>
      </w:del>
    </w:p>
    <w:p w14:paraId="1F53FE48" w14:textId="55F5BF3C" w:rsidR="00871C06" w:rsidDel="00960001" w:rsidRDefault="00871C06">
      <w:pPr>
        <w:pStyle w:val="Heading3"/>
        <w:numPr>
          <w:ilvl w:val="0"/>
          <w:numId w:val="0"/>
        </w:numPr>
        <w:ind w:left="720"/>
        <w:rPr>
          <w:del w:id="3045" w:author="leksandar komazec" w:date="2022-08-31T00:14:00Z"/>
        </w:rPr>
        <w:pPrChange w:id="3046" w:author="leksandar komazec" w:date="2022-08-31T20:17:00Z">
          <w:pPr>
            <w:pStyle w:val="Heading2"/>
          </w:pPr>
        </w:pPrChange>
      </w:pPr>
      <w:del w:id="3047" w:author="leksandar komazec" w:date="2022-08-31T00:14:00Z">
        <w:r w:rsidRPr="001C1029" w:rsidDel="00960001">
          <w:delText xml:space="preserve">Korak 3. Rešiti </w:delText>
        </w:r>
        <w:r w:rsidR="00DD044E" w:rsidRPr="001C1029" w:rsidDel="00960001">
          <w:delText>jed</w:delText>
        </w:r>
        <w:r w:rsidR="00DD044E" w:rsidDel="00960001">
          <w:delText>nod</w:delText>
        </w:r>
        <w:r w:rsidR="00DD044E" w:rsidRPr="001C1029" w:rsidDel="00960001">
          <w:delText xml:space="preserve">imenzionalni </w:delText>
        </w:r>
        <w:r w:rsidRPr="001C1029" w:rsidDel="00960001">
          <w:delText>program</w:delText>
        </w:r>
      </w:del>
    </w:p>
    <w:p w14:paraId="744EC594" w14:textId="4FB64E57" w:rsidR="00871C06" w:rsidRPr="001C1029" w:rsidDel="00960001" w:rsidRDefault="00871C06">
      <w:pPr>
        <w:pStyle w:val="Heading3"/>
        <w:numPr>
          <w:ilvl w:val="0"/>
          <w:numId w:val="0"/>
        </w:numPr>
        <w:ind w:left="720"/>
        <w:rPr>
          <w:del w:id="3048" w:author="leksandar komazec" w:date="2022-08-31T00:14:00Z"/>
        </w:rPr>
        <w:pPrChange w:id="3049" w:author="leksandar komazec" w:date="2022-08-31T20:17:00Z">
          <w:pPr>
            <w:pStyle w:val="Heading2"/>
          </w:pPr>
        </w:pPrChange>
      </w:pPr>
    </w:p>
    <w:p w14:paraId="0CFEAC2A" w14:textId="68946BB1" w:rsidR="00871C06" w:rsidRPr="00CB1975" w:rsidDel="00960001" w:rsidRDefault="006F48B6">
      <w:pPr>
        <w:pStyle w:val="Heading3"/>
        <w:numPr>
          <w:ilvl w:val="0"/>
          <w:numId w:val="0"/>
        </w:numPr>
        <w:ind w:left="720"/>
        <w:rPr>
          <w:del w:id="3050" w:author="leksandar komazec" w:date="2022-08-31T00:14:00Z"/>
        </w:rPr>
        <w:pPrChange w:id="3051" w:author="leksandar komazec" w:date="2022-08-31T20:17:00Z">
          <w:pPr>
            <w:pStyle w:val="Heading2"/>
          </w:pPr>
        </w:pPrChange>
      </w:pPr>
      <w:del w:id="3052" w:author="leksandar komazec" w:date="2022-08-31T00:14:00Z">
        <w:r w:rsidDel="00960001">
          <w:tab/>
        </w:r>
        <w:r w:rsidDel="00960001">
          <w:tab/>
        </w:r>
        <w:r w:rsidR="00871C06" w:rsidRPr="00CB1975" w:rsidDel="00960001">
          <w:tab/>
        </w:r>
        <w:r w:rsidR="00DD044E" w:rsidRPr="00981C69" w:rsidDel="00960001">
          <w:delText>Minimiz</w:delText>
        </w:r>
        <w:r w:rsidR="00DD044E" w:rsidDel="00960001">
          <w:delText>ovati</w:delText>
        </w:r>
        <w:r w:rsidR="00871C06" w:rsidRPr="00CB1975" w:rsidDel="00960001">
          <w:delText xml:space="preserve">: </w:delText>
        </w:r>
        <w:r w:rsidR="00097EC6" w:rsidDel="00960001">
          <w:delText xml:space="preserve">   </w:delText>
        </w:r>
        <w:r w:rsidR="00871C06" w:rsidRPr="00CB1975" w:rsidDel="00960001">
          <w:delText>Q(x</w:delText>
        </w:r>
        <w:r w:rsidR="00871C06" w:rsidRPr="00CB1975" w:rsidDel="00960001">
          <w:rPr>
            <w:vertAlign w:val="superscript"/>
          </w:rPr>
          <w:delText>(k)</w:delText>
        </w:r>
        <w:r w:rsidR="00871C06" w:rsidRPr="00CB1975" w:rsidDel="00960001">
          <w:delText>+ λ(x</w:delText>
        </w:r>
        <w:r w:rsidR="00871C06" w:rsidRPr="00CB1975" w:rsidDel="00960001">
          <w:rPr>
            <w:vertAlign w:val="superscript"/>
          </w:rPr>
          <w:delText>(k)</w:delText>
        </w:r>
        <w:r w:rsidR="00871C06" w:rsidRPr="00CB1975" w:rsidDel="00960001">
          <w:rPr>
            <w:rFonts w:hAnsi="Cambria Math"/>
            <w:vertAlign w:val="subscript"/>
          </w:rPr>
          <w:delText>∗</w:delText>
        </w:r>
        <w:r w:rsidR="00871C06" w:rsidRPr="00CB1975" w:rsidDel="00960001">
          <w:delText xml:space="preserve"> − x</w:delText>
        </w:r>
        <w:r w:rsidR="00871C06" w:rsidRPr="00CB1975" w:rsidDel="00960001">
          <w:rPr>
            <w:vertAlign w:val="superscript"/>
          </w:rPr>
          <w:delText>(k)</w:delText>
        </w:r>
        <w:r w:rsidR="00871C06" w:rsidRPr="00CB1975" w:rsidDel="00960001">
          <w:delText>)),</w:delText>
        </w:r>
      </w:del>
    </w:p>
    <w:p w14:paraId="211F823B" w14:textId="52EEA9F4" w:rsidR="00871C06" w:rsidRPr="00CB1975" w:rsidDel="00960001" w:rsidRDefault="00871C06">
      <w:pPr>
        <w:pStyle w:val="Heading3"/>
        <w:numPr>
          <w:ilvl w:val="0"/>
          <w:numId w:val="0"/>
        </w:numPr>
        <w:ind w:left="720"/>
        <w:rPr>
          <w:del w:id="3053" w:author="leksandar komazec" w:date="2022-08-31T00:14:00Z"/>
        </w:rPr>
        <w:pPrChange w:id="3054" w:author="leksandar komazec" w:date="2022-08-31T20:17:00Z">
          <w:pPr>
            <w:pStyle w:val="Heading2"/>
          </w:pPr>
        </w:pPrChange>
      </w:pPr>
      <w:del w:id="3055" w:author="leksandar komazec" w:date="2022-08-31T00:14:00Z">
        <w:r w:rsidRPr="00CB1975" w:rsidDel="00960001">
          <w:tab/>
        </w:r>
        <w:r w:rsidR="00A32F6C" w:rsidDel="00960001">
          <w:delText xml:space="preserve">  </w:delText>
        </w:r>
        <w:r w:rsidR="00D52510" w:rsidDel="00960001">
          <w:delText xml:space="preserve"> </w:delText>
        </w:r>
        <w:r w:rsidR="00097EC6" w:rsidDel="00960001">
          <w:delText>Pod uslovom</w:delText>
        </w:r>
        <w:r w:rsidRPr="00CB1975" w:rsidDel="00960001">
          <w:delText xml:space="preserve">:   </w:delText>
        </w:r>
        <w:r w:rsidR="00DD044E" w:rsidDel="00960001">
          <w:delText xml:space="preserve">    </w:delText>
        </w:r>
        <w:r w:rsidRPr="00CB1975" w:rsidDel="00960001">
          <w:delText>0 ≤ λ ≤ 1.</w:delText>
        </w:r>
        <w:r w:rsidR="006F48B6" w:rsidDel="00960001">
          <w:tab/>
        </w:r>
        <w:r w:rsidR="006F48B6" w:rsidDel="00960001">
          <w:tab/>
        </w:r>
        <w:r w:rsidR="006F48B6" w:rsidDel="00960001">
          <w:tab/>
        </w:r>
        <w:r w:rsidR="00A32F6C" w:rsidDel="00960001">
          <w:tab/>
        </w:r>
        <w:r w:rsidR="006F48B6" w:rsidDel="00960001">
          <w:tab/>
        </w:r>
        <w:r w:rsidR="006F48B6" w:rsidDel="00960001">
          <w:tab/>
        </w:r>
        <w:r w:rsidR="006F48B6" w:rsidDel="00960001">
          <w:tab/>
          <w:delText>(</w:delText>
        </w:r>
        <w:r w:rsidR="000449F1" w:rsidDel="00960001">
          <w:delText>48</w:delText>
        </w:r>
        <w:r w:rsidR="006F48B6" w:rsidDel="00960001">
          <w:delText>)</w:delText>
        </w:r>
      </w:del>
    </w:p>
    <w:p w14:paraId="50D3C309" w14:textId="5F9351B2" w:rsidR="00871C06" w:rsidRPr="00CB1975" w:rsidDel="00960001" w:rsidRDefault="00871C06">
      <w:pPr>
        <w:pStyle w:val="Heading3"/>
        <w:numPr>
          <w:ilvl w:val="0"/>
          <w:numId w:val="0"/>
        </w:numPr>
        <w:ind w:left="720"/>
        <w:rPr>
          <w:del w:id="3056" w:author="leksandar komazec" w:date="2022-08-31T00:14:00Z"/>
        </w:rPr>
        <w:pPrChange w:id="3057" w:author="leksandar komazec" w:date="2022-08-31T20:17:00Z">
          <w:pPr>
            <w:pStyle w:val="Heading2"/>
          </w:pPr>
        </w:pPrChange>
      </w:pPr>
      <w:del w:id="3058" w:author="leksandar komazec" w:date="2022-08-31T00:14:00Z">
        <w:r w:rsidDel="00960001">
          <w:delText>U ovom sluč</w:delText>
        </w:r>
        <w:r w:rsidRPr="00CB1975" w:rsidDel="00960001">
          <w:delText>aju funkcija Q se minimizira na linijskom segmentu koji spaja x</w:delText>
        </w:r>
        <w:r w:rsidRPr="00CB1975" w:rsidDel="00960001">
          <w:rPr>
            <w:vertAlign w:val="superscript"/>
          </w:rPr>
          <w:delText>(k)</w:delText>
        </w:r>
        <w:r w:rsidRPr="00CB1975" w:rsidDel="00960001">
          <w:delText xml:space="preserve"> sa x</w:delText>
        </w:r>
        <w:r w:rsidRPr="00CB1975" w:rsidDel="00960001">
          <w:rPr>
            <w:vertAlign w:val="superscript"/>
          </w:rPr>
          <w:delText>(k)</w:delText>
        </w:r>
        <w:r w:rsidRPr="00CB1975" w:rsidDel="00960001">
          <w:rPr>
            <w:rFonts w:hAnsi="Cambria Math"/>
            <w:vertAlign w:val="subscript"/>
          </w:rPr>
          <w:delText>∗</w:delText>
        </w:r>
        <w:r w:rsidRPr="00CB1975" w:rsidDel="00960001">
          <w:delText xml:space="preserve"> Ne</w:delText>
        </w:r>
        <w:r w:rsidDel="00960001">
          <w:delText>ka je λ</w:delText>
        </w:r>
        <w:r w:rsidRPr="00CB1975" w:rsidDel="00960001">
          <w:rPr>
            <w:vertAlign w:val="subscript"/>
          </w:rPr>
          <w:delText>k</w:delText>
        </w:r>
        <w:r w:rsidRPr="00CB1975" w:rsidDel="00960001">
          <w:delText xml:space="preserve"> njegovo optimalno re</w:delText>
        </w:r>
        <w:r w:rsidDel="00960001">
          <w:delText>š</w:delText>
        </w:r>
        <w:r w:rsidRPr="00CB1975" w:rsidDel="00960001">
          <w:delText>enje.</w:delText>
        </w:r>
      </w:del>
    </w:p>
    <w:p w14:paraId="66EE138C" w14:textId="399F92EE" w:rsidR="00871C06" w:rsidDel="00960001" w:rsidRDefault="00871C06">
      <w:pPr>
        <w:pStyle w:val="Heading3"/>
        <w:numPr>
          <w:ilvl w:val="0"/>
          <w:numId w:val="0"/>
        </w:numPr>
        <w:ind w:left="720"/>
        <w:rPr>
          <w:del w:id="3059" w:author="leksandar komazec" w:date="2022-08-31T00:14:00Z"/>
        </w:rPr>
        <w:pPrChange w:id="3060" w:author="leksandar komazec" w:date="2022-08-31T20:17:00Z">
          <w:pPr>
            <w:pStyle w:val="Heading2"/>
          </w:pPr>
        </w:pPrChange>
      </w:pPr>
      <w:del w:id="3061" w:author="leksandar komazec" w:date="2022-08-31T00:14:00Z">
        <w:r w:rsidRPr="001C1029" w:rsidDel="00960001">
          <w:delText>Korak 4. Izračunati novu aproksimaciju x</w:delText>
        </w:r>
        <w:r w:rsidRPr="001C1029" w:rsidDel="00960001">
          <w:rPr>
            <w:vertAlign w:val="superscript"/>
          </w:rPr>
          <w:delText>(k+1)</w:delText>
        </w:r>
        <w:r w:rsidRPr="001C1029" w:rsidDel="00960001">
          <w:delText xml:space="preserve"> = x</w:delText>
        </w:r>
        <w:r w:rsidRPr="001C1029" w:rsidDel="00960001">
          <w:rPr>
            <w:vertAlign w:val="superscript"/>
          </w:rPr>
          <w:delText>(k)</w:delText>
        </w:r>
        <w:r w:rsidRPr="001C1029" w:rsidDel="00960001">
          <w:delText xml:space="preserve"> + λ</w:delText>
        </w:r>
        <w:r w:rsidRPr="001C1029" w:rsidDel="00960001">
          <w:rPr>
            <w:vertAlign w:val="subscript"/>
          </w:rPr>
          <w:delText>k</w:delText>
        </w:r>
        <w:r w:rsidRPr="001C1029" w:rsidDel="00960001">
          <w:delText xml:space="preserve"> (x</w:delText>
        </w:r>
        <w:r w:rsidRPr="001C1029" w:rsidDel="00960001">
          <w:rPr>
            <w:vertAlign w:val="superscript"/>
          </w:rPr>
          <w:delText>(k)</w:delText>
        </w:r>
        <w:r w:rsidRPr="001C1029" w:rsidDel="00960001">
          <w:rPr>
            <w:rFonts w:hAnsi="Cambria Math"/>
            <w:vertAlign w:val="subscript"/>
          </w:rPr>
          <w:delText>∗</w:delText>
        </w:r>
        <w:r w:rsidRPr="001C1029" w:rsidDel="00960001">
          <w:delText xml:space="preserve"> − x</w:delText>
        </w:r>
        <w:r w:rsidRPr="001C1029" w:rsidDel="00960001">
          <w:rPr>
            <w:vertAlign w:val="superscript"/>
          </w:rPr>
          <w:delText>(k)</w:delText>
        </w:r>
        <w:r w:rsidRPr="001C1029" w:rsidDel="00960001">
          <w:delText>).</w:delText>
        </w:r>
      </w:del>
    </w:p>
    <w:p w14:paraId="5670D58C" w14:textId="39D4799F" w:rsidR="00A32F6C" w:rsidRPr="001C1029" w:rsidDel="00960001" w:rsidRDefault="00A32F6C">
      <w:pPr>
        <w:pStyle w:val="Heading3"/>
        <w:numPr>
          <w:ilvl w:val="0"/>
          <w:numId w:val="0"/>
        </w:numPr>
        <w:ind w:left="720"/>
        <w:rPr>
          <w:del w:id="3062" w:author="leksandar komazec" w:date="2022-08-31T00:14:00Z"/>
        </w:rPr>
        <w:pPrChange w:id="3063" w:author="leksandar komazec" w:date="2022-08-31T20:17:00Z">
          <w:pPr>
            <w:pStyle w:val="Heading2"/>
          </w:pPr>
        </w:pPrChange>
      </w:pPr>
    </w:p>
    <w:p w14:paraId="41BD4715" w14:textId="1D40C9BA" w:rsidR="00871C06" w:rsidDel="00960001" w:rsidRDefault="00871C06">
      <w:pPr>
        <w:pStyle w:val="Heading3"/>
        <w:numPr>
          <w:ilvl w:val="0"/>
          <w:numId w:val="0"/>
        </w:numPr>
        <w:ind w:left="720"/>
        <w:rPr>
          <w:del w:id="3064" w:author="leksandar komazec" w:date="2022-08-31T00:14:00Z"/>
        </w:rPr>
        <w:pPrChange w:id="3065" w:author="leksandar komazec" w:date="2022-08-31T20:17:00Z">
          <w:pPr>
            <w:pStyle w:val="Heading2"/>
          </w:pPr>
        </w:pPrChange>
      </w:pPr>
      <w:del w:id="3066" w:author="leksandar komazec" w:date="2022-08-31T00:14:00Z">
        <w:r w:rsidRPr="001C1029" w:rsidDel="00960001">
          <w:delText>Korak 5.</w:delText>
        </w:r>
        <w:r w:rsidDel="00960001">
          <w:delText xml:space="preserve"> </w:delText>
        </w:r>
        <w:r w:rsidRPr="001C1029" w:rsidDel="00960001">
          <w:delText>Ako je pravilo zaustavljanja ispunjeno, proces se zaustavlja; x</w:delText>
        </w:r>
        <w:r w:rsidRPr="001C1029" w:rsidDel="00960001">
          <w:rPr>
            <w:vertAlign w:val="superscript"/>
          </w:rPr>
          <w:delText xml:space="preserve">k+1 </w:delText>
        </w:r>
        <w:r w:rsidRPr="001C1029" w:rsidDel="00960001">
          <w:delText>je prihva</w:delText>
        </w:r>
        <w:r w:rsidR="00A32F6C" w:rsidDel="00960001">
          <w:delText xml:space="preserve">tljiva aproksimacija optimuma. </w:delText>
        </w:r>
        <w:r w:rsidRPr="001C1029" w:rsidDel="00960001">
          <w:delText xml:space="preserve">Inače, vratiti se na </w:delText>
        </w:r>
        <w:r w:rsidR="003C4637" w:rsidDel="00960001">
          <w:delText>2. korak.</w:delText>
        </w:r>
      </w:del>
    </w:p>
    <w:p w14:paraId="155CC7B3" w14:textId="59879FFD" w:rsidR="00871C06" w:rsidDel="00960001" w:rsidRDefault="00871C06">
      <w:pPr>
        <w:pStyle w:val="Heading3"/>
        <w:numPr>
          <w:ilvl w:val="0"/>
          <w:numId w:val="0"/>
        </w:numPr>
        <w:ind w:left="720"/>
        <w:rPr>
          <w:del w:id="3067" w:author="leksandar komazec" w:date="2022-08-31T00:14:00Z"/>
        </w:rPr>
        <w:pPrChange w:id="3068" w:author="leksandar komazec" w:date="2022-08-31T20:17:00Z">
          <w:pPr>
            <w:pStyle w:val="Heading2"/>
          </w:pPr>
        </w:pPrChange>
      </w:pPr>
    </w:p>
    <w:p w14:paraId="2365D40D" w14:textId="43118853" w:rsidR="00226B9B" w:rsidDel="00960001" w:rsidRDefault="00226B9B">
      <w:pPr>
        <w:pStyle w:val="Heading3"/>
        <w:numPr>
          <w:ilvl w:val="0"/>
          <w:numId w:val="0"/>
        </w:numPr>
        <w:ind w:left="720"/>
        <w:rPr>
          <w:del w:id="3069" w:author="leksandar komazec" w:date="2022-08-31T00:14:00Z"/>
        </w:rPr>
        <w:pPrChange w:id="3070" w:author="leksandar komazec" w:date="2022-08-31T20:17:00Z">
          <w:pPr>
            <w:pStyle w:val="Heading2"/>
          </w:pPr>
        </w:pPrChange>
      </w:pPr>
    </w:p>
    <w:p w14:paraId="1484CF24" w14:textId="12A7A2B6" w:rsidR="00226B9B" w:rsidDel="00960001" w:rsidRDefault="00226B9B">
      <w:pPr>
        <w:pStyle w:val="Heading3"/>
        <w:numPr>
          <w:ilvl w:val="0"/>
          <w:numId w:val="0"/>
        </w:numPr>
        <w:ind w:left="720"/>
        <w:rPr>
          <w:del w:id="3071" w:author="leksandar komazec" w:date="2022-08-31T00:14:00Z"/>
        </w:rPr>
        <w:pPrChange w:id="3072" w:author="leksandar komazec" w:date="2022-08-31T20:17:00Z">
          <w:pPr>
            <w:pStyle w:val="Heading2"/>
          </w:pPr>
        </w:pPrChange>
      </w:pPr>
    </w:p>
    <w:p w14:paraId="460B5871" w14:textId="4419C954" w:rsidR="00226B9B" w:rsidDel="00960001" w:rsidRDefault="00226B9B">
      <w:pPr>
        <w:pStyle w:val="Heading3"/>
        <w:numPr>
          <w:ilvl w:val="0"/>
          <w:numId w:val="0"/>
        </w:numPr>
        <w:ind w:left="720"/>
        <w:rPr>
          <w:del w:id="3073" w:author="leksandar komazec" w:date="2022-08-31T00:14:00Z"/>
        </w:rPr>
        <w:pPrChange w:id="3074" w:author="leksandar komazec" w:date="2022-08-31T20:17:00Z">
          <w:pPr>
            <w:pStyle w:val="Heading2"/>
          </w:pPr>
        </w:pPrChange>
      </w:pPr>
    </w:p>
    <w:p w14:paraId="3C4CC204" w14:textId="2C4D719C" w:rsidR="00226B9B" w:rsidDel="00960001" w:rsidRDefault="00226B9B">
      <w:pPr>
        <w:pStyle w:val="Heading3"/>
        <w:numPr>
          <w:ilvl w:val="0"/>
          <w:numId w:val="0"/>
        </w:numPr>
        <w:ind w:left="720"/>
        <w:rPr>
          <w:del w:id="3075" w:author="leksandar komazec" w:date="2022-08-31T00:14:00Z"/>
        </w:rPr>
        <w:pPrChange w:id="3076" w:author="leksandar komazec" w:date="2022-08-31T20:17:00Z">
          <w:pPr>
            <w:pStyle w:val="Heading2"/>
          </w:pPr>
        </w:pPrChange>
      </w:pPr>
    </w:p>
    <w:p w14:paraId="67BBDA8F" w14:textId="77777777" w:rsidR="00226B9B" w:rsidRDefault="00226B9B">
      <w:pPr>
        <w:pPrChange w:id="3077" w:author="leksandar komazec" w:date="2022-08-31T20:17:00Z">
          <w:pPr>
            <w:pStyle w:val="Heading2"/>
          </w:pPr>
        </w:pPrChange>
      </w:pPr>
    </w:p>
    <w:p w14:paraId="6EC707DE" w14:textId="38C71E74" w:rsidR="009A7962" w:rsidRDefault="009A7962">
      <w:pPr>
        <w:pStyle w:val="Heading3"/>
        <w:ind w:left="630"/>
        <w:rPr>
          <w:ins w:id="3078" w:author="leksandar komazec" w:date="2022-08-31T19:07:00Z"/>
        </w:rPr>
        <w:pPrChange w:id="3079" w:author="leksandar komazec" w:date="2022-08-31T20:17:00Z">
          <w:pPr>
            <w:pStyle w:val="Heading3"/>
          </w:pPr>
        </w:pPrChange>
      </w:pPr>
      <w:ins w:id="3080" w:author="leksandar komazec" w:date="2022-08-31T19:02:00Z">
        <w:r>
          <w:t>“</w:t>
        </w:r>
      </w:ins>
      <w:ins w:id="3081" w:author="leksandar komazec" w:date="2022-08-31T19:06:00Z">
        <w:r w:rsidR="001A3E41">
          <w:t>Tiled</w:t>
        </w:r>
      </w:ins>
      <w:ins w:id="3082" w:author="leksandar komazec" w:date="2022-08-31T19:07:00Z">
        <w:r w:rsidR="001A3E41">
          <w:t>”</w:t>
        </w:r>
      </w:ins>
      <w:ins w:id="3083" w:author="leksandar komazec" w:date="2022-08-31T19:02:00Z">
        <w:r>
          <w:t xml:space="preserve"> </w:t>
        </w:r>
      </w:ins>
      <w:proofErr w:type="spellStart"/>
      <w:ins w:id="3084" w:author="leksandar komazec" w:date="2022-08-31T19:07:00Z">
        <w:r w:rsidR="001A3E41">
          <w:t>biblioteka</w:t>
        </w:r>
      </w:ins>
      <w:proofErr w:type="spellEnd"/>
      <w:ins w:id="3085" w:author="leksandar komazec" w:date="2022-08-31T19:15:00Z">
        <w:r w:rsidR="00B22A00">
          <w:t xml:space="preserve"> </w:t>
        </w:r>
        <w:proofErr w:type="spellStart"/>
        <w:r w:rsidR="00B22A00">
          <w:t>i</w:t>
        </w:r>
        <w:proofErr w:type="spellEnd"/>
        <w:r w:rsidR="00B22A00">
          <w:t xml:space="preserve"> </w:t>
        </w:r>
        <w:proofErr w:type="spellStart"/>
        <w:r w:rsidR="00B22A00">
          <w:t>softverski</w:t>
        </w:r>
        <w:proofErr w:type="spellEnd"/>
        <w:r w:rsidR="00B22A00">
          <w:t xml:space="preserve"> </w:t>
        </w:r>
        <w:proofErr w:type="spellStart"/>
        <w:r w:rsidR="00B22A00">
          <w:t>alat</w:t>
        </w:r>
      </w:ins>
      <w:proofErr w:type="spellEnd"/>
    </w:p>
    <w:p w14:paraId="25D89358" w14:textId="78544604" w:rsidR="001A3E41" w:rsidRDefault="001A3E41" w:rsidP="001A3E41">
      <w:pPr>
        <w:rPr>
          <w:ins w:id="3086" w:author="leksandar komazec" w:date="2022-08-31T19:11:00Z"/>
        </w:rPr>
      </w:pPr>
      <w:ins w:id="3087" w:author="leksandar komazec" w:date="2022-08-31T19:07:00Z">
        <w:r>
          <w:t xml:space="preserve">Tiled </w:t>
        </w:r>
        <w:proofErr w:type="spellStart"/>
        <w:r>
          <w:t>biblioteka</w:t>
        </w:r>
        <w:proofErr w:type="spellEnd"/>
        <w:r>
          <w:t xml:space="preserve"> </w:t>
        </w:r>
        <w:proofErr w:type="spellStart"/>
        <w:r>
          <w:t>omogućava</w:t>
        </w:r>
        <w:proofErr w:type="spellEnd"/>
        <w:r>
          <w:t xml:space="preserve"> </w:t>
        </w:r>
        <w:proofErr w:type="spellStart"/>
        <w:r>
          <w:t>jednostavnu</w:t>
        </w:r>
        <w:proofErr w:type="spellEnd"/>
        <w:r>
          <w:t xml:space="preserve"> </w:t>
        </w:r>
        <w:proofErr w:type="spellStart"/>
        <w:r>
          <w:t>integraciju</w:t>
        </w:r>
        <w:proofErr w:type="spellEnd"/>
        <w:r>
          <w:t xml:space="preserve"> </w:t>
        </w:r>
      </w:ins>
      <w:proofErr w:type="spellStart"/>
      <w:ins w:id="3088" w:author="leksandar komazec" w:date="2022-08-31T19:08:00Z">
        <w:r>
          <w:t>nivoa</w:t>
        </w:r>
        <w:proofErr w:type="spellEnd"/>
        <w:r>
          <w:t xml:space="preserve"> </w:t>
        </w:r>
        <w:proofErr w:type="spellStart"/>
        <w:r>
          <w:t>kreiranih</w:t>
        </w:r>
        <w:proofErr w:type="spellEnd"/>
        <w:r>
          <w:t xml:space="preserve"> u “</w:t>
        </w:r>
        <w:r>
          <w:rPr>
            <w:lang w:val="sr-Latn-RS"/>
          </w:rPr>
          <w:t>Tiled</w:t>
        </w:r>
        <w:r>
          <w:t xml:space="preserve">” </w:t>
        </w:r>
        <w:proofErr w:type="spellStart"/>
        <w:r>
          <w:t>softverskom</w:t>
        </w:r>
        <w:proofErr w:type="spellEnd"/>
        <w:r>
          <w:t xml:space="preserve"> </w:t>
        </w:r>
        <w:proofErr w:type="spellStart"/>
        <w:r>
          <w:t>alatu</w:t>
        </w:r>
        <w:proofErr w:type="spellEnd"/>
        <w:r>
          <w:t xml:space="preserve"> za </w:t>
        </w:r>
        <w:proofErr w:type="spellStart"/>
        <w:r>
          <w:t>dizniranje</w:t>
        </w:r>
        <w:proofErr w:type="spellEnd"/>
        <w:r>
          <w:t xml:space="preserve"> </w:t>
        </w:r>
        <w:proofErr w:type="spellStart"/>
        <w:r>
          <w:t>nivoa</w:t>
        </w:r>
        <w:proofErr w:type="spellEnd"/>
        <w:r>
          <w:t xml:space="preserve"> za video </w:t>
        </w:r>
        <w:proofErr w:type="spellStart"/>
        <w:r>
          <w:t>igre</w:t>
        </w:r>
        <w:proofErr w:type="spellEnd"/>
        <w:r>
          <w:t>.</w:t>
        </w:r>
      </w:ins>
    </w:p>
    <w:p w14:paraId="540F03FC" w14:textId="6279681E" w:rsidR="00B22A00" w:rsidRPr="001A3E41" w:rsidRDefault="00B22A00">
      <w:pPr>
        <w:jc w:val="center"/>
        <w:rPr>
          <w:ins w:id="3089" w:author="leksandar komazec" w:date="2022-08-31T19:02:00Z"/>
        </w:rPr>
        <w:pPrChange w:id="3090" w:author="leksandar komazec" w:date="2022-08-31T19:12:00Z">
          <w:pPr>
            <w:pStyle w:val="Heading3"/>
          </w:pPr>
        </w:pPrChange>
      </w:pPr>
      <w:ins w:id="3091" w:author="leksandar komazec" w:date="2022-08-31T19:11:00Z">
        <w:r>
          <w:rPr>
            <w:noProof/>
          </w:rPr>
          <w:drawing>
            <wp:inline distT="0" distB="0" distL="0" distR="0" wp14:anchorId="669C3710" wp14:editId="140FF4A2">
              <wp:extent cx="4536952" cy="2681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8924" cy="2712505"/>
                      </a:xfrm>
                      <a:prstGeom prst="rect">
                        <a:avLst/>
                      </a:prstGeom>
                    </pic:spPr>
                  </pic:pic>
                </a:graphicData>
              </a:graphic>
            </wp:inline>
          </w:drawing>
        </w:r>
      </w:ins>
    </w:p>
    <w:p w14:paraId="2CBC8840" w14:textId="0DD6578D" w:rsidR="00226B9B" w:rsidDel="00864E34" w:rsidRDefault="00B22A00">
      <w:pPr>
        <w:jc w:val="center"/>
        <w:rPr>
          <w:del w:id="3092" w:author="leksandar komazec" w:date="2022-08-31T19:22:00Z"/>
        </w:rPr>
        <w:pPrChange w:id="3093" w:author="leksandar komazec" w:date="2022-08-31T19:23:00Z">
          <w:pPr/>
        </w:pPrChange>
      </w:pPr>
      <w:proofErr w:type="spellStart"/>
      <w:ins w:id="3094" w:author="leksandar komazec" w:date="2022-08-31T19:13:00Z">
        <w:r w:rsidRPr="002A5A3F">
          <w:rPr>
            <w:iCs/>
          </w:rPr>
          <w:t>Slika</w:t>
        </w:r>
        <w:proofErr w:type="spellEnd"/>
        <w:r w:rsidRPr="002A5A3F">
          <w:rPr>
            <w:iCs/>
          </w:rPr>
          <w:t xml:space="preserve"> </w:t>
        </w:r>
      </w:ins>
      <w:r w:rsidR="007104F2">
        <w:t>13</w:t>
      </w:r>
      <w:ins w:id="3095" w:author="leksandar komazec" w:date="2022-08-31T19:13:00Z">
        <w:r w:rsidRPr="002A5A3F">
          <w:rPr>
            <w:iCs/>
          </w:rPr>
          <w:t>.</w:t>
        </w:r>
        <w:r>
          <w:t xml:space="preserve"> </w:t>
        </w:r>
      </w:ins>
      <w:ins w:id="3096" w:author="leksandar komazec" w:date="2022-08-31T19:14:00Z">
        <w:r>
          <w:rPr>
            <w:lang w:val="sr-Latn-RS"/>
          </w:rPr>
          <w:t>Kreiranje nivoa u soft</w:t>
        </w:r>
      </w:ins>
      <w:ins w:id="3097" w:author="leksandar komazec" w:date="2022-08-31T19:15:00Z">
        <w:r>
          <w:rPr>
            <w:lang w:val="sr-Latn-RS"/>
          </w:rPr>
          <w:t xml:space="preserve">verskom alatu </w:t>
        </w:r>
        <w:r>
          <w:t>“Tiled</w:t>
        </w:r>
      </w:ins>
    </w:p>
    <w:p w14:paraId="57C3D318" w14:textId="168D47F2" w:rsidR="00864E34" w:rsidRDefault="00864E34">
      <w:pPr>
        <w:spacing w:after="0" w:afterAutospacing="0"/>
        <w:jc w:val="center"/>
        <w:rPr>
          <w:ins w:id="3098" w:author="leksandar komazec" w:date="2022-08-31T19:23:00Z"/>
          <w:rFonts w:eastAsiaTheme="majorEastAsia" w:cstheme="majorBidi"/>
          <w:b/>
          <w:bCs/>
          <w:iCs/>
          <w:sz w:val="28"/>
          <w:szCs w:val="28"/>
        </w:rPr>
        <w:pPrChange w:id="3099" w:author="leksandar komazec" w:date="2022-08-31T19:23:00Z">
          <w:pPr>
            <w:spacing w:after="0" w:afterAutospacing="0"/>
            <w:jc w:val="left"/>
          </w:pPr>
        </w:pPrChange>
      </w:pPr>
      <w:ins w:id="3100" w:author="leksandar komazec" w:date="2022-08-31T19:23:00Z">
        <w:r>
          <w:br w:type="page"/>
        </w:r>
      </w:ins>
    </w:p>
    <w:p w14:paraId="23C934B1" w14:textId="2490BA2B" w:rsidR="00864E34" w:rsidRDefault="00864E34">
      <w:pPr>
        <w:pStyle w:val="Heading3"/>
        <w:ind w:left="630"/>
        <w:rPr>
          <w:ins w:id="3101" w:author="leksandar komazec" w:date="2022-08-31T19:23:00Z"/>
        </w:rPr>
        <w:pPrChange w:id="3102" w:author="leksandar komazec" w:date="2022-08-31T20:17:00Z">
          <w:pPr>
            <w:pStyle w:val="Heading3"/>
          </w:pPr>
        </w:pPrChange>
      </w:pPr>
      <w:ins w:id="3103" w:author="leksandar komazec" w:date="2022-08-31T19:24:00Z">
        <w:r>
          <w:lastRenderedPageBreak/>
          <w:t>“</w:t>
        </w:r>
        <w:proofErr w:type="spellStart"/>
        <w:r w:rsidRPr="00864E34">
          <w:t>gdxAI</w:t>
        </w:r>
        <w:proofErr w:type="spellEnd"/>
        <w:r>
          <w:t xml:space="preserve">” </w:t>
        </w:r>
      </w:ins>
      <w:ins w:id="3104" w:author="leksandar komazec" w:date="2022-08-31T19:25:00Z">
        <w:r>
          <w:rPr>
            <w:lang w:val="sr-Latn-RS"/>
          </w:rPr>
          <w:t>radni okvir</w:t>
        </w:r>
      </w:ins>
    </w:p>
    <w:p w14:paraId="78F73873" w14:textId="5C5E9517" w:rsidR="00864E34" w:rsidRPr="00F47BE0" w:rsidRDefault="00864E34" w:rsidP="00864E34">
      <w:pPr>
        <w:rPr>
          <w:ins w:id="3105" w:author="leksandar komazec" w:date="2022-08-31T19:31:00Z"/>
          <w:rPrChange w:id="3106" w:author="leksandar komazec" w:date="2022-08-31T19:32:00Z">
            <w:rPr>
              <w:ins w:id="3107" w:author="leksandar komazec" w:date="2022-08-31T19:31:00Z"/>
              <w:lang w:val="sr-Latn-RS"/>
            </w:rPr>
          </w:rPrChange>
        </w:rPr>
      </w:pPr>
      <w:proofErr w:type="spellStart"/>
      <w:ins w:id="3108" w:author="leksandar komazec" w:date="2022-08-31T19:25:00Z">
        <w:r>
          <w:t>gdxAI</w:t>
        </w:r>
        <w:proofErr w:type="spellEnd"/>
        <w:r>
          <w:t xml:space="preserve"> </w:t>
        </w:r>
        <w:proofErr w:type="spellStart"/>
        <w:r>
          <w:t>predsavlja</w:t>
        </w:r>
        <w:proofErr w:type="spellEnd"/>
        <w:r>
          <w:t xml:space="preserve"> </w:t>
        </w:r>
        <w:proofErr w:type="spellStart"/>
        <w:r>
          <w:t>radni</w:t>
        </w:r>
        <w:proofErr w:type="spellEnd"/>
        <w:r>
          <w:t xml:space="preserve"> </w:t>
        </w:r>
        <w:proofErr w:type="spellStart"/>
        <w:r>
          <w:t>okvir</w:t>
        </w:r>
        <w:proofErr w:type="spellEnd"/>
        <w:r>
          <w:t xml:space="preserve"> za </w:t>
        </w:r>
        <w:proofErr w:type="spellStart"/>
        <w:r>
          <w:t>kreiranje</w:t>
        </w:r>
        <w:proofErr w:type="spellEnd"/>
        <w:r>
          <w:t xml:space="preserve"> </w:t>
        </w:r>
        <w:proofErr w:type="spellStart"/>
        <w:r>
          <w:t>ve</w:t>
        </w:r>
        <w:proofErr w:type="spellEnd"/>
        <w:r>
          <w:rPr>
            <w:lang w:val="sr-Latn-RS"/>
          </w:rPr>
          <w:t>štačke inteligencije u video igrama. Obično se koristi kada</w:t>
        </w:r>
      </w:ins>
      <w:ins w:id="3109" w:author="leksandar komazec" w:date="2022-08-31T19:26:00Z">
        <w:r>
          <w:rPr>
            <w:lang w:val="sr-Latn-RS"/>
          </w:rPr>
          <w:t xml:space="preserve"> želi da određenom protivniku dodeli željeno ponašanje.</w:t>
        </w:r>
      </w:ins>
      <w:ins w:id="3110" w:author="leksandar komazec" w:date="2022-08-31T19:28:00Z">
        <w:r w:rsidR="007A2EC4">
          <w:rPr>
            <w:lang w:val="sr-Latn-RS"/>
          </w:rPr>
          <w:t xml:space="preserve"> Jedna od situacija gde se </w:t>
        </w:r>
      </w:ins>
      <w:ins w:id="3111" w:author="leksandar komazec" w:date="2022-08-31T19:29:00Z">
        <w:r w:rsidR="007A2EC4">
          <w:rPr>
            <w:lang w:val="sr-Latn-RS"/>
          </w:rPr>
          <w:t xml:space="preserve">ovaj radni okvir može primeniti je kod kretanja protivnika. Na primer </w:t>
        </w:r>
      </w:ins>
      <w:ins w:id="3112" w:author="leksandar komazec" w:date="2022-08-31T19:30:00Z">
        <w:r w:rsidR="007A2EC4">
          <w:rPr>
            <w:lang w:val="sr-Latn-RS"/>
          </w:rPr>
          <w:t xml:space="preserve">moguće je dodeliti protivniku ponašanje da luta po nivou dok ne dođe na određenu distancu od svoje mete i tada </w:t>
        </w:r>
      </w:ins>
      <w:ins w:id="3113" w:author="leksandar komazec" w:date="2022-08-31T19:31:00Z">
        <w:r w:rsidR="007A2EC4">
          <w:rPr>
            <w:lang w:val="sr-Latn-RS"/>
          </w:rPr>
          <w:t xml:space="preserve">prelazi u napadački režim kao što je prikazano na slici </w:t>
        </w:r>
      </w:ins>
      <w:r w:rsidR="00E45745">
        <w:rPr>
          <w:lang w:val="sr-Latn-RS"/>
        </w:rPr>
        <w:t>14</w:t>
      </w:r>
      <w:ins w:id="3114" w:author="leksandar komazec" w:date="2022-08-31T19:31:00Z">
        <w:r w:rsidR="007A2EC4">
          <w:rPr>
            <w:lang w:val="sr-Latn-RS"/>
          </w:rPr>
          <w:t>.</w:t>
        </w:r>
      </w:ins>
    </w:p>
    <w:p w14:paraId="3A00CEDC" w14:textId="072DD271" w:rsidR="007A2EC4" w:rsidRPr="00864E34" w:rsidRDefault="007A2EC4">
      <w:pPr>
        <w:jc w:val="center"/>
        <w:rPr>
          <w:ins w:id="3115" w:author="leksandar komazec" w:date="2022-08-31T19:23:00Z"/>
          <w:lang w:val="sr-Latn-RS"/>
          <w:rPrChange w:id="3116" w:author="leksandar komazec" w:date="2022-08-31T19:25:00Z">
            <w:rPr>
              <w:ins w:id="3117" w:author="leksandar komazec" w:date="2022-08-31T19:23:00Z"/>
            </w:rPr>
          </w:rPrChange>
        </w:rPr>
        <w:pPrChange w:id="3118" w:author="leksandar komazec" w:date="2022-08-31T19:31:00Z">
          <w:pPr/>
        </w:pPrChange>
      </w:pPr>
      <w:ins w:id="3119" w:author="leksandar komazec" w:date="2022-08-31T19:31:00Z">
        <w:r>
          <w:rPr>
            <w:noProof/>
          </w:rPr>
          <w:drawing>
            <wp:inline distT="0" distB="0" distL="0" distR="0" wp14:anchorId="4F9FD5E7" wp14:editId="562FD497">
              <wp:extent cx="3020773" cy="2456597"/>
              <wp:effectExtent l="0" t="0" r="0" b="0"/>
              <wp:docPr id="29" name="Picture 29" descr="w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nd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2352" cy="2457881"/>
                      </a:xfrm>
                      <a:prstGeom prst="rect">
                        <a:avLst/>
                      </a:prstGeom>
                      <a:noFill/>
                      <a:ln>
                        <a:noFill/>
                      </a:ln>
                    </pic:spPr>
                  </pic:pic>
                </a:graphicData>
              </a:graphic>
            </wp:inline>
          </w:drawing>
        </w:r>
      </w:ins>
    </w:p>
    <w:p w14:paraId="450DC623" w14:textId="6A4150A8" w:rsidR="00226B9B" w:rsidRPr="00F47BE0" w:rsidDel="00864E34" w:rsidRDefault="00F47BE0">
      <w:pPr>
        <w:pStyle w:val="Heading2"/>
        <w:jc w:val="center"/>
        <w:rPr>
          <w:del w:id="3120" w:author="leksandar komazec" w:date="2022-08-31T19:22:00Z"/>
        </w:rPr>
        <w:pPrChange w:id="3121" w:author="leksandar komazec" w:date="2022-08-31T19:35:00Z">
          <w:pPr>
            <w:pStyle w:val="Heading2"/>
          </w:pPr>
        </w:pPrChange>
      </w:pPr>
      <w:proofErr w:type="spellStart"/>
      <w:ins w:id="3122" w:author="leksandar komazec" w:date="2022-08-31T19:32:00Z">
        <w:r w:rsidRPr="002A5A3F">
          <w:t>Slika</w:t>
        </w:r>
        <w:proofErr w:type="spellEnd"/>
        <w:r w:rsidRPr="002A5A3F">
          <w:t xml:space="preserve"> </w:t>
        </w:r>
      </w:ins>
      <w:r w:rsidR="00DD37BA">
        <w:t>14</w:t>
      </w:r>
      <w:ins w:id="3123" w:author="leksandar komazec" w:date="2022-08-31T19:32:00Z">
        <w:r w:rsidRPr="002A5A3F">
          <w:t>.</w:t>
        </w:r>
        <w:r>
          <w:t xml:space="preserve"> </w:t>
        </w:r>
      </w:ins>
      <w:ins w:id="3124" w:author="leksandar komazec" w:date="2022-08-31T19:33:00Z">
        <w:r>
          <w:rPr>
            <w:lang w:val="sr-Latn-RS"/>
          </w:rPr>
          <w:t xml:space="preserve">Protivnik kontrolisan veštačkom inteligencijom </w:t>
        </w:r>
      </w:ins>
      <w:ins w:id="3125" w:author="leksandar komazec" w:date="2022-08-31T19:34:00Z">
        <w:r>
          <w:rPr>
            <w:lang w:val="sr-Latn-RS"/>
          </w:rPr>
          <w:t>u stanju lutanja</w:t>
        </w:r>
      </w:ins>
      <w:ins w:id="3126" w:author="leksandar komazec" w:date="2022-08-31T19:35:00Z">
        <w:r>
          <w:t>[</w:t>
        </w:r>
      </w:ins>
      <w:r w:rsidR="001A0C19">
        <w:t>11</w:t>
      </w:r>
      <w:ins w:id="3127" w:author="leksandar komazec" w:date="2022-08-31T19:35:00Z">
        <w:r>
          <w:t>]</w:t>
        </w:r>
      </w:ins>
    </w:p>
    <w:p w14:paraId="18EABB9E" w14:textId="77777777" w:rsidR="00864E34" w:rsidRPr="00864E34" w:rsidRDefault="00864E34">
      <w:pPr>
        <w:jc w:val="center"/>
        <w:rPr>
          <w:ins w:id="3128" w:author="leksandar komazec" w:date="2022-08-31T19:23:00Z"/>
        </w:rPr>
        <w:pPrChange w:id="3129" w:author="leksandar komazec" w:date="2022-08-31T19:35:00Z">
          <w:pPr/>
        </w:pPrChange>
      </w:pPr>
    </w:p>
    <w:p w14:paraId="254037C5" w14:textId="01EB51E1" w:rsidR="00F47BE0" w:rsidRDefault="00F47BE0">
      <w:pPr>
        <w:pStyle w:val="Heading3"/>
        <w:ind w:left="630"/>
        <w:rPr>
          <w:ins w:id="3130" w:author="leksandar komazec" w:date="2022-08-31T19:37:00Z"/>
        </w:rPr>
        <w:pPrChange w:id="3131" w:author="leksandar komazec" w:date="2022-08-31T20:17:00Z">
          <w:pPr>
            <w:pStyle w:val="Heading3"/>
          </w:pPr>
        </w:pPrChange>
      </w:pPr>
      <w:bookmarkStart w:id="3132" w:name="_Toc334831983"/>
      <w:bookmarkStart w:id="3133" w:name="_Toc336455895"/>
      <w:ins w:id="3134" w:author="leksandar komazec" w:date="2022-08-31T19:36:00Z">
        <w:r>
          <w:t>“</w:t>
        </w:r>
      </w:ins>
      <w:ins w:id="3135" w:author="leksandar komazec" w:date="2022-08-31T19:37:00Z">
        <w:r w:rsidR="00AC64BA" w:rsidRPr="00AC64BA">
          <w:t>socket.io-client</w:t>
        </w:r>
      </w:ins>
      <w:ins w:id="3136" w:author="leksandar komazec" w:date="2022-08-31T19:36:00Z">
        <w:r>
          <w:t>”</w:t>
        </w:r>
      </w:ins>
      <w:ins w:id="3137" w:author="leksandar komazec" w:date="2022-08-31T19:37:00Z">
        <w:r w:rsidR="00AC64BA">
          <w:t xml:space="preserve"> </w:t>
        </w:r>
        <w:proofErr w:type="spellStart"/>
        <w:r w:rsidR="00AC64BA">
          <w:t>biblioteka</w:t>
        </w:r>
        <w:proofErr w:type="spellEnd"/>
      </w:ins>
    </w:p>
    <w:p w14:paraId="3BB0D571" w14:textId="3A10D1D8" w:rsidR="00AC64BA" w:rsidRDefault="00AC64BA" w:rsidP="00AC64BA">
      <w:pPr>
        <w:rPr>
          <w:ins w:id="3138" w:author="leksandar komazec" w:date="2022-08-31T19:45:00Z"/>
          <w:lang w:val="sr-Latn-RS"/>
        </w:rPr>
      </w:pPr>
      <w:ins w:id="3139" w:author="leksandar komazec" w:date="2022-08-31T19:42:00Z">
        <w:r>
          <w:t xml:space="preserve">Socket.IO </w:t>
        </w:r>
        <w:proofErr w:type="spellStart"/>
        <w:r>
          <w:t>predstavlja</w:t>
        </w:r>
        <w:proofErr w:type="spellEnd"/>
        <w:r>
          <w:t xml:space="preserve"> </w:t>
        </w:r>
        <w:proofErr w:type="spellStart"/>
        <w:r>
          <w:t>biblioteku</w:t>
        </w:r>
        <w:proofErr w:type="spellEnd"/>
        <w:r>
          <w:t xml:space="preserve"> za </w:t>
        </w:r>
        <w:proofErr w:type="spellStart"/>
        <w:r>
          <w:t>biderekcionu</w:t>
        </w:r>
        <w:proofErr w:type="spellEnd"/>
        <w:r>
          <w:t xml:space="preserve"> </w:t>
        </w:r>
        <w:proofErr w:type="spellStart"/>
        <w:r w:rsidR="000F53C0">
          <w:t>ko</w:t>
        </w:r>
      </w:ins>
      <w:ins w:id="3140" w:author="leksandar komazec" w:date="2022-08-31T19:43:00Z">
        <w:r w:rsidR="000F53C0">
          <w:t>munikaciju</w:t>
        </w:r>
        <w:proofErr w:type="spellEnd"/>
        <w:r w:rsidR="000F53C0">
          <w:t xml:space="preserve"> </w:t>
        </w:r>
        <w:proofErr w:type="spellStart"/>
        <w:r w:rsidR="000F53C0">
          <w:t>izme</w:t>
        </w:r>
        <w:proofErr w:type="spellEnd"/>
        <w:r w:rsidR="000F53C0">
          <w:rPr>
            <w:lang w:val="sr-Latn-RS"/>
          </w:rPr>
          <w:t>đu klijenta i servera</w:t>
        </w:r>
      </w:ins>
      <w:ins w:id="3141" w:author="leksandar komazec" w:date="2022-08-31T19:44:00Z">
        <w:r w:rsidR="000F53C0">
          <w:rPr>
            <w:lang w:val="sr-Latn-RS"/>
          </w:rPr>
          <w:t xml:space="preserve"> (Slika </w:t>
        </w:r>
      </w:ins>
      <w:r w:rsidR="00A354C9">
        <w:rPr>
          <w:lang w:val="sr-Latn-RS"/>
        </w:rPr>
        <w:t>15</w:t>
      </w:r>
      <w:ins w:id="3142" w:author="leksandar komazec" w:date="2022-08-31T19:44:00Z">
        <w:r w:rsidR="000F53C0">
          <w:rPr>
            <w:lang w:val="sr-Latn-RS"/>
          </w:rPr>
          <w:t>.)</w:t>
        </w:r>
      </w:ins>
      <w:ins w:id="3143" w:author="leksandar komazec" w:date="2022-08-31T19:43:00Z">
        <w:r w:rsidR="000F53C0">
          <w:rPr>
            <w:lang w:val="sr-Latn-RS"/>
          </w:rPr>
          <w:t xml:space="preserve"> zasnovanu na događajima. Takođe ova biblioteka pruža jako mala ka</w:t>
        </w:r>
      </w:ins>
      <w:ins w:id="3144" w:author="leksandar komazec" w:date="2022-08-31T19:44:00Z">
        <w:r w:rsidR="000F53C0">
          <w:rPr>
            <w:lang w:val="sr-Latn-RS"/>
          </w:rPr>
          <w:t>šnjennja pri razmeni poruka.</w:t>
        </w:r>
      </w:ins>
    </w:p>
    <w:p w14:paraId="2D416571" w14:textId="77777777" w:rsidR="000F53C0" w:rsidRDefault="000F53C0" w:rsidP="00AC64BA">
      <w:pPr>
        <w:rPr>
          <w:ins w:id="3145" w:author="leksandar komazec" w:date="2022-08-31T19:44:00Z"/>
          <w:lang w:val="sr-Latn-RS"/>
        </w:rPr>
      </w:pPr>
    </w:p>
    <w:p w14:paraId="50FEB696" w14:textId="48ADEB9E" w:rsidR="000F53C0" w:rsidRPr="000F53C0" w:rsidRDefault="000F53C0">
      <w:pPr>
        <w:rPr>
          <w:ins w:id="3146" w:author="leksandar komazec" w:date="2022-08-31T19:37:00Z"/>
          <w:lang w:val="sr-Latn-RS"/>
        </w:rPr>
        <w:pPrChange w:id="3147" w:author="leksandar komazec" w:date="2022-08-31T19:37:00Z">
          <w:pPr>
            <w:pStyle w:val="Heading3"/>
          </w:pPr>
        </w:pPrChange>
      </w:pPr>
      <w:ins w:id="3148" w:author="leksandar komazec" w:date="2022-08-31T19:44:00Z">
        <w:r>
          <w:rPr>
            <w:noProof/>
          </w:rPr>
          <w:drawing>
            <wp:inline distT="0" distB="0" distL="0" distR="0" wp14:anchorId="2E96D4AB" wp14:editId="542F6AE1">
              <wp:extent cx="6092190" cy="950595"/>
              <wp:effectExtent l="0" t="0" r="0" b="0"/>
              <wp:docPr id="32" name="Picture 32" descr="Diagram of a communication between a server and a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 of a communication between a server and a cli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2190" cy="950595"/>
                      </a:xfrm>
                      <a:prstGeom prst="rect">
                        <a:avLst/>
                      </a:prstGeom>
                      <a:noFill/>
                      <a:ln>
                        <a:noFill/>
                      </a:ln>
                    </pic:spPr>
                  </pic:pic>
                </a:graphicData>
              </a:graphic>
            </wp:inline>
          </w:drawing>
        </w:r>
      </w:ins>
    </w:p>
    <w:p w14:paraId="346166AA" w14:textId="744C5E4E" w:rsidR="00F47BE0" w:rsidRDefault="000F53C0" w:rsidP="000F53C0">
      <w:pPr>
        <w:jc w:val="center"/>
        <w:rPr>
          <w:ins w:id="3149" w:author="leksandar komazec" w:date="2022-08-31T19:46:00Z"/>
        </w:rPr>
      </w:pPr>
      <w:proofErr w:type="spellStart"/>
      <w:ins w:id="3150" w:author="leksandar komazec" w:date="2022-08-31T19:45:00Z">
        <w:r w:rsidRPr="002A5A3F">
          <w:rPr>
            <w:iCs/>
          </w:rPr>
          <w:t>Slika</w:t>
        </w:r>
        <w:proofErr w:type="spellEnd"/>
        <w:r w:rsidRPr="002A5A3F">
          <w:rPr>
            <w:iCs/>
          </w:rPr>
          <w:t xml:space="preserve"> </w:t>
        </w:r>
      </w:ins>
      <w:r w:rsidR="00C37ED1">
        <w:t>15</w:t>
      </w:r>
      <w:ins w:id="3151" w:author="leksandar komazec" w:date="2022-08-31T19:45:00Z">
        <w:r w:rsidRPr="002A5A3F">
          <w:rPr>
            <w:iCs/>
          </w:rPr>
          <w:t>.</w:t>
        </w:r>
        <w:r>
          <w:t xml:space="preserve"> </w:t>
        </w:r>
        <w:r>
          <w:rPr>
            <w:lang w:val="sr-Latn-RS"/>
          </w:rPr>
          <w:t xml:space="preserve">Bidirekciona komunikacija Server-Klijent </w:t>
        </w:r>
        <w:r>
          <w:t>[</w:t>
        </w:r>
      </w:ins>
      <w:r w:rsidR="005B41A8">
        <w:t>12</w:t>
      </w:r>
      <w:ins w:id="3152" w:author="leksandar komazec" w:date="2022-08-31T19:45:00Z">
        <w:r>
          <w:t>]</w:t>
        </w:r>
      </w:ins>
    </w:p>
    <w:p w14:paraId="7BE5F643" w14:textId="751BA964" w:rsidR="003C5FD1" w:rsidRDefault="000F53C0" w:rsidP="003C5FD1">
      <w:pPr>
        <w:rPr>
          <w:ins w:id="3153" w:author="leksandar komazec" w:date="2022-08-31T19:56:00Z"/>
          <w:rStyle w:val="Heading1Char"/>
          <w:kern w:val="0"/>
          <w:sz w:val="28"/>
        </w:rPr>
      </w:pPr>
      <w:ins w:id="3154" w:author="leksandar komazec" w:date="2022-08-31T19:46:00Z">
        <w:r>
          <w:t xml:space="preserve">Ova </w:t>
        </w:r>
        <w:proofErr w:type="spellStart"/>
        <w:r>
          <w:t>biblioteka</w:t>
        </w:r>
        <w:proofErr w:type="spellEnd"/>
        <w:r>
          <w:t xml:space="preserve"> </w:t>
        </w:r>
      </w:ins>
      <w:ins w:id="3155" w:author="leksandar komazec" w:date="2022-08-31T19:48:00Z">
        <w:r w:rsidR="009A0ED6">
          <w:t xml:space="preserve">ne </w:t>
        </w:r>
        <w:proofErr w:type="spellStart"/>
        <w:r w:rsidR="009A0ED6">
          <w:t>predstavlja</w:t>
        </w:r>
        <w:proofErr w:type="spellEnd"/>
        <w:r w:rsidR="009A0ED6">
          <w:t xml:space="preserve"> </w:t>
        </w:r>
        <w:proofErr w:type="spellStart"/>
        <w:r w:rsidR="009A0ED6">
          <w:t>implementaciju</w:t>
        </w:r>
        <w:proofErr w:type="spellEnd"/>
        <w:r w:rsidR="009A0ED6">
          <w:t xml:space="preserve"> WebSocket </w:t>
        </w:r>
        <w:proofErr w:type="spellStart"/>
        <w:r w:rsidR="009A0ED6">
          <w:t>protokola</w:t>
        </w:r>
        <w:proofErr w:type="spellEnd"/>
        <w:r w:rsidR="009A0ED6">
          <w:t xml:space="preserve"> </w:t>
        </w:r>
        <w:proofErr w:type="spellStart"/>
        <w:r w:rsidR="009A0ED6">
          <w:t>već</w:t>
        </w:r>
        <w:proofErr w:type="spellEnd"/>
        <w:r w:rsidR="009A0ED6">
          <w:t xml:space="preserve"> </w:t>
        </w:r>
      </w:ins>
      <w:ins w:id="3156" w:author="leksandar komazec" w:date="2022-08-31T19:46:00Z">
        <w:r>
          <w:t xml:space="preserve">se </w:t>
        </w:r>
        <w:proofErr w:type="spellStart"/>
        <w:r>
          <w:t>zasniva</w:t>
        </w:r>
        <w:proofErr w:type="spellEnd"/>
        <w:r>
          <w:t xml:space="preserve"> </w:t>
        </w:r>
        <w:proofErr w:type="spellStart"/>
        <w:r>
          <w:t>na</w:t>
        </w:r>
        <w:proofErr w:type="spellEnd"/>
        <w:r>
          <w:t xml:space="preserve"> </w:t>
        </w:r>
        <w:proofErr w:type="spellStart"/>
        <w:r>
          <w:t>već</w:t>
        </w:r>
        <w:proofErr w:type="spellEnd"/>
        <w:r>
          <w:t xml:space="preserve"> </w:t>
        </w:r>
        <w:proofErr w:type="spellStart"/>
        <w:r>
          <w:t>gotovoj</w:t>
        </w:r>
        <w:proofErr w:type="spellEnd"/>
        <w:r>
          <w:t xml:space="preserve"> </w:t>
        </w:r>
      </w:ins>
      <w:proofErr w:type="spellStart"/>
      <w:ins w:id="3157" w:author="leksandar komazec" w:date="2022-08-31T19:47:00Z">
        <w:r>
          <w:t>implementaciji</w:t>
        </w:r>
        <w:proofErr w:type="spellEnd"/>
        <w:r>
          <w:t xml:space="preserve"> WebSocket </w:t>
        </w:r>
        <w:proofErr w:type="spellStart"/>
        <w:r>
          <w:t>protokola</w:t>
        </w:r>
        <w:proofErr w:type="spellEnd"/>
        <w:r>
          <w:t xml:space="preserve">, to </w:t>
        </w:r>
        <w:proofErr w:type="spellStart"/>
        <w:r>
          <w:t>jeste</w:t>
        </w:r>
        <w:proofErr w:type="spellEnd"/>
        <w:r>
          <w:t xml:space="preserve"> </w:t>
        </w:r>
        <w:proofErr w:type="spellStart"/>
        <w:r>
          <w:t>unapre</w:t>
        </w:r>
        <w:proofErr w:type="spellEnd"/>
        <w:r>
          <w:rPr>
            <w:lang w:val="sr-Latn-RS"/>
          </w:rPr>
          <w:t xml:space="preserve">đuje mogućnosti </w:t>
        </w:r>
      </w:ins>
      <w:ins w:id="3158" w:author="leksandar komazec" w:date="2022-08-31T19:48:00Z">
        <w:r w:rsidR="009A0ED6">
          <w:rPr>
            <w:lang w:val="sr-Latn-RS"/>
          </w:rPr>
          <w:t>implementacije pomenutog protokola.</w:t>
        </w:r>
      </w:ins>
      <w:ins w:id="3159" w:author="leksandar komazec" w:date="2022-08-31T19:50:00Z">
        <w:r w:rsidR="009A0ED6">
          <w:rPr>
            <w:lang w:val="sr-Latn-RS"/>
          </w:rPr>
          <w:t xml:space="preserve"> S</w:t>
        </w:r>
        <w:r w:rsidR="009A0ED6" w:rsidRPr="009A0ED6">
          <w:rPr>
            <w:lang w:val="sr-Latn-RS"/>
          </w:rPr>
          <w:t>ocket.io-client</w:t>
        </w:r>
        <w:r w:rsidR="009A0ED6">
          <w:rPr>
            <w:lang w:val="sr-Latn-RS"/>
          </w:rPr>
          <w:t xml:space="preserve"> biblioteka predstavlja klijentsku stranu API</w:t>
        </w:r>
        <w:r w:rsidR="009A0ED6">
          <w:t xml:space="preserve">-ji za </w:t>
        </w:r>
        <w:proofErr w:type="spellStart"/>
        <w:r w:rsidR="009A0ED6">
          <w:t>o</w:t>
        </w:r>
      </w:ins>
      <w:ins w:id="3160" w:author="leksandar komazec" w:date="2022-08-31T19:51:00Z">
        <w:r w:rsidR="009A0ED6">
          <w:t>vu</w:t>
        </w:r>
        <w:proofErr w:type="spellEnd"/>
        <w:r w:rsidR="009A0ED6">
          <w:t xml:space="preserve"> </w:t>
        </w:r>
        <w:proofErr w:type="spellStart"/>
        <w:r w:rsidR="009A0ED6">
          <w:t>biblioteku</w:t>
        </w:r>
        <w:proofErr w:type="spellEnd"/>
        <w:r w:rsidR="009A0ED6">
          <w:t xml:space="preserve"> </w:t>
        </w:r>
        <w:proofErr w:type="spellStart"/>
        <w:r w:rsidR="009A0ED6">
          <w:t>su</w:t>
        </w:r>
        <w:proofErr w:type="spellEnd"/>
        <w:r w:rsidR="009A0ED6">
          <w:t xml:space="preserve"> </w:t>
        </w:r>
        <w:proofErr w:type="spellStart"/>
        <w:r w:rsidR="009A0ED6">
          <w:t>razvijeni</w:t>
        </w:r>
        <w:proofErr w:type="spellEnd"/>
        <w:r w:rsidR="009A0ED6">
          <w:t xml:space="preserve"> za </w:t>
        </w:r>
        <w:proofErr w:type="spellStart"/>
        <w:r w:rsidR="009A0ED6">
          <w:t>jezike</w:t>
        </w:r>
        <w:proofErr w:type="spellEnd"/>
        <w:r w:rsidR="009A0ED6">
          <w:t xml:space="preserve"> </w:t>
        </w:r>
        <w:proofErr w:type="spellStart"/>
        <w:r w:rsidR="009A0ED6">
          <w:t>poput</w:t>
        </w:r>
        <w:proofErr w:type="spellEnd"/>
        <w:r w:rsidR="009A0ED6">
          <w:rPr>
            <w:lang w:val="sr-Latn-RS"/>
          </w:rPr>
          <w:t xml:space="preserve"> J</w:t>
        </w:r>
        <w:r w:rsidR="009A0ED6">
          <w:t xml:space="preserve">ava, C++, Python, </w:t>
        </w:r>
      </w:ins>
      <w:proofErr w:type="spellStart"/>
      <w:ins w:id="3161" w:author="leksandar komazec" w:date="2022-08-31T19:52:00Z">
        <w:r w:rsidR="009A0ED6">
          <w:t>Javascript</w:t>
        </w:r>
        <w:proofErr w:type="spellEnd"/>
        <w:r w:rsidR="009A0ED6">
          <w:t xml:space="preserve">. </w:t>
        </w:r>
        <w:proofErr w:type="spellStart"/>
        <w:r w:rsidR="009A0ED6">
          <w:t>Najpopularnija</w:t>
        </w:r>
        <w:proofErr w:type="spellEnd"/>
        <w:r w:rsidR="009A0ED6">
          <w:t xml:space="preserve"> </w:t>
        </w:r>
        <w:proofErr w:type="spellStart"/>
        <w:r w:rsidR="009A0ED6">
          <w:t>verzija</w:t>
        </w:r>
        <w:proofErr w:type="spellEnd"/>
        <w:r w:rsidR="009A0ED6">
          <w:t xml:space="preserve"> API-ja je u JavaScript-u</w:t>
        </w:r>
      </w:ins>
      <w:ins w:id="3162" w:author="leksandar komazec" w:date="2022-08-31T19:53:00Z">
        <w:r w:rsidR="003C5FD1">
          <w:t xml:space="preserve">, a to se </w:t>
        </w:r>
        <w:proofErr w:type="spellStart"/>
        <w:r w:rsidR="003C5FD1">
          <w:t>odlikuje</w:t>
        </w:r>
        <w:proofErr w:type="spellEnd"/>
        <w:r w:rsidR="003C5FD1">
          <w:t xml:space="preserve"> </w:t>
        </w:r>
        <w:proofErr w:type="spellStart"/>
        <w:r w:rsidR="003C5FD1">
          <w:t>sa</w:t>
        </w:r>
        <w:proofErr w:type="spellEnd"/>
        <w:r w:rsidR="003C5FD1">
          <w:t xml:space="preserve"> </w:t>
        </w:r>
        <w:proofErr w:type="spellStart"/>
        <w:r w:rsidR="003C5FD1">
          <w:t>gomilom</w:t>
        </w:r>
        <w:proofErr w:type="spellEnd"/>
        <w:r w:rsidR="003C5FD1">
          <w:t xml:space="preserve"> </w:t>
        </w:r>
        <w:proofErr w:type="spellStart"/>
        <w:r w:rsidR="003C5FD1">
          <w:t>primera</w:t>
        </w:r>
        <w:proofErr w:type="spellEnd"/>
        <w:r w:rsidR="003C5FD1">
          <w:t xml:space="preserve"> </w:t>
        </w:r>
        <w:proofErr w:type="spellStart"/>
        <w:r w:rsidR="003C5FD1">
          <w:t>i</w:t>
        </w:r>
        <w:proofErr w:type="spellEnd"/>
        <w:r w:rsidR="003C5FD1">
          <w:t xml:space="preserve"> </w:t>
        </w:r>
        <w:proofErr w:type="spellStart"/>
        <w:r w:rsidR="003C5FD1">
          <w:t>dokumentacije</w:t>
        </w:r>
        <w:proofErr w:type="spellEnd"/>
        <w:r w:rsidR="003C5FD1">
          <w:t xml:space="preserve">, </w:t>
        </w:r>
        <w:proofErr w:type="spellStart"/>
        <w:r w:rsidR="003C5FD1">
          <w:t>kao</w:t>
        </w:r>
        <w:proofErr w:type="spellEnd"/>
        <w:r w:rsidR="003C5FD1">
          <w:t xml:space="preserve"> </w:t>
        </w:r>
        <w:proofErr w:type="spellStart"/>
        <w:r w:rsidR="003C5FD1">
          <w:t>i</w:t>
        </w:r>
        <w:proofErr w:type="spellEnd"/>
        <w:r w:rsidR="003C5FD1">
          <w:t xml:space="preserve"> </w:t>
        </w:r>
        <w:proofErr w:type="spellStart"/>
        <w:r w:rsidR="003C5FD1">
          <w:t>redovnih</w:t>
        </w:r>
        <w:proofErr w:type="spellEnd"/>
        <w:r w:rsidR="003C5FD1">
          <w:t xml:space="preserve"> </w:t>
        </w:r>
        <w:proofErr w:type="spellStart"/>
        <w:r w:rsidR="003C5FD1">
          <w:t>unapre</w:t>
        </w:r>
        <w:proofErr w:type="spellEnd"/>
        <w:r w:rsidR="003C5FD1">
          <w:rPr>
            <w:lang w:val="sr-Latn-RS"/>
          </w:rPr>
          <w:t>đenjima biblioteke dok je implementacija API</w:t>
        </w:r>
      </w:ins>
      <w:ins w:id="3163" w:author="leksandar komazec" w:date="2022-08-31T19:54:00Z">
        <w:r w:rsidR="003C5FD1">
          <w:t xml:space="preserve">-ja </w:t>
        </w:r>
        <w:r w:rsidR="003C5FD1">
          <w:rPr>
            <w:lang w:val="sr-Latn-RS"/>
          </w:rPr>
          <w:t>za Javu dosta zapostavljena što može da predstavlja problem ukoliko se koristi Java programski jezik za razvijanje klijentske strane.</w:t>
        </w:r>
      </w:ins>
      <w:ins w:id="3164" w:author="leksandar komazec" w:date="2022-08-31T19:55:00Z">
        <w:r w:rsidR="003C5FD1" w:rsidRPr="004D64FE" w:rsidDel="003C5FD1">
          <w:rPr>
            <w:rStyle w:val="Heading1Char"/>
            <w:kern w:val="0"/>
            <w:sz w:val="28"/>
          </w:rPr>
          <w:t xml:space="preserve"> </w:t>
        </w:r>
        <w:r w:rsidR="003C5FD1">
          <w:rPr>
            <w:rStyle w:val="Heading1Char"/>
            <w:kern w:val="0"/>
            <w:sz w:val="28"/>
          </w:rPr>
          <w:br w:type="page"/>
        </w:r>
      </w:ins>
    </w:p>
    <w:p w14:paraId="413E59D0" w14:textId="55489FA1" w:rsidR="003C5FD1" w:rsidRDefault="003C5FD1" w:rsidP="003C5FD1">
      <w:pPr>
        <w:rPr>
          <w:ins w:id="3165" w:author="leksandar komazec" w:date="2022-08-31T19:57:00Z"/>
          <w:rStyle w:val="Heading1Char"/>
          <w:b w:val="0"/>
          <w:bCs w:val="0"/>
          <w:kern w:val="0"/>
          <w:sz w:val="24"/>
          <w:szCs w:val="24"/>
        </w:rPr>
      </w:pPr>
      <w:proofErr w:type="spellStart"/>
      <w:ins w:id="3166" w:author="leksandar komazec" w:date="2022-08-31T19:57:00Z">
        <w:r>
          <w:rPr>
            <w:rStyle w:val="Heading1Char"/>
            <w:b w:val="0"/>
            <w:bCs w:val="0"/>
            <w:kern w:val="0"/>
            <w:sz w:val="24"/>
            <w:szCs w:val="24"/>
          </w:rPr>
          <w:lastRenderedPageBreak/>
          <w:t>Tehnička</w:t>
        </w:r>
        <w:proofErr w:type="spellEnd"/>
        <w:r>
          <w:rPr>
            <w:rStyle w:val="Heading1Char"/>
            <w:b w:val="0"/>
            <w:bCs w:val="0"/>
            <w:kern w:val="0"/>
            <w:sz w:val="24"/>
            <w:szCs w:val="24"/>
          </w:rPr>
          <w:t xml:space="preserve"> </w:t>
        </w:r>
        <w:proofErr w:type="spellStart"/>
        <w:r>
          <w:rPr>
            <w:rStyle w:val="Heading1Char"/>
            <w:b w:val="0"/>
            <w:bCs w:val="0"/>
            <w:kern w:val="0"/>
            <w:sz w:val="24"/>
            <w:szCs w:val="24"/>
          </w:rPr>
          <w:t>unapređenja</w:t>
        </w:r>
        <w:proofErr w:type="spellEnd"/>
        <w:r>
          <w:rPr>
            <w:rStyle w:val="Heading1Char"/>
            <w:b w:val="0"/>
            <w:bCs w:val="0"/>
            <w:kern w:val="0"/>
            <w:sz w:val="24"/>
            <w:szCs w:val="24"/>
          </w:rPr>
          <w:t xml:space="preserve"> </w:t>
        </w:r>
        <w:proofErr w:type="spellStart"/>
        <w:r>
          <w:rPr>
            <w:rStyle w:val="Heading1Char"/>
            <w:b w:val="0"/>
            <w:bCs w:val="0"/>
            <w:kern w:val="0"/>
            <w:sz w:val="24"/>
            <w:szCs w:val="24"/>
          </w:rPr>
          <w:t>koje</w:t>
        </w:r>
        <w:proofErr w:type="spellEnd"/>
        <w:r>
          <w:rPr>
            <w:rStyle w:val="Heading1Char"/>
            <w:b w:val="0"/>
            <w:bCs w:val="0"/>
            <w:kern w:val="0"/>
            <w:sz w:val="24"/>
            <w:szCs w:val="24"/>
          </w:rPr>
          <w:t xml:space="preserve"> </w:t>
        </w:r>
        <w:proofErr w:type="spellStart"/>
        <w:r>
          <w:rPr>
            <w:rStyle w:val="Heading1Char"/>
            <w:b w:val="0"/>
            <w:bCs w:val="0"/>
            <w:kern w:val="0"/>
            <w:sz w:val="24"/>
            <w:szCs w:val="24"/>
          </w:rPr>
          <w:t>donosi</w:t>
        </w:r>
        <w:proofErr w:type="spellEnd"/>
        <w:r>
          <w:rPr>
            <w:rStyle w:val="Heading1Char"/>
            <w:b w:val="0"/>
            <w:bCs w:val="0"/>
            <w:kern w:val="0"/>
            <w:sz w:val="24"/>
            <w:szCs w:val="24"/>
          </w:rPr>
          <w:t xml:space="preserve"> Socket.io </w:t>
        </w:r>
        <w:proofErr w:type="spellStart"/>
        <w:r>
          <w:rPr>
            <w:rStyle w:val="Heading1Char"/>
            <w:b w:val="0"/>
            <w:bCs w:val="0"/>
            <w:kern w:val="0"/>
            <w:sz w:val="24"/>
            <w:szCs w:val="24"/>
          </w:rPr>
          <w:t>biblioteka</w:t>
        </w:r>
        <w:proofErr w:type="spellEnd"/>
        <w:r>
          <w:rPr>
            <w:rStyle w:val="Heading1Char"/>
            <w:b w:val="0"/>
            <w:bCs w:val="0"/>
            <w:kern w:val="0"/>
            <w:sz w:val="24"/>
            <w:szCs w:val="24"/>
          </w:rPr>
          <w:t xml:space="preserve"> u </w:t>
        </w:r>
        <w:proofErr w:type="spellStart"/>
        <w:r>
          <w:rPr>
            <w:rStyle w:val="Heading1Char"/>
            <w:b w:val="0"/>
            <w:bCs w:val="0"/>
            <w:kern w:val="0"/>
            <w:sz w:val="24"/>
            <w:szCs w:val="24"/>
          </w:rPr>
          <w:t>odnosu</w:t>
        </w:r>
        <w:proofErr w:type="spellEnd"/>
        <w:r>
          <w:rPr>
            <w:rStyle w:val="Heading1Char"/>
            <w:b w:val="0"/>
            <w:bCs w:val="0"/>
            <w:kern w:val="0"/>
            <w:sz w:val="24"/>
            <w:szCs w:val="24"/>
          </w:rPr>
          <w:t xml:space="preserve"> </w:t>
        </w:r>
        <w:proofErr w:type="spellStart"/>
        <w:r>
          <w:rPr>
            <w:rStyle w:val="Heading1Char"/>
            <w:b w:val="0"/>
            <w:bCs w:val="0"/>
            <w:kern w:val="0"/>
            <w:sz w:val="24"/>
            <w:szCs w:val="24"/>
          </w:rPr>
          <w:t>na</w:t>
        </w:r>
        <w:proofErr w:type="spellEnd"/>
        <w:r>
          <w:rPr>
            <w:rStyle w:val="Heading1Char"/>
            <w:b w:val="0"/>
            <w:bCs w:val="0"/>
            <w:kern w:val="0"/>
            <w:sz w:val="24"/>
            <w:szCs w:val="24"/>
          </w:rPr>
          <w:t xml:space="preserve"> </w:t>
        </w:r>
        <w:proofErr w:type="spellStart"/>
        <w:r>
          <w:rPr>
            <w:rStyle w:val="Heading1Char"/>
            <w:b w:val="0"/>
            <w:bCs w:val="0"/>
            <w:kern w:val="0"/>
            <w:sz w:val="24"/>
            <w:szCs w:val="24"/>
          </w:rPr>
          <w:t>čistu</w:t>
        </w:r>
        <w:proofErr w:type="spellEnd"/>
        <w:r>
          <w:rPr>
            <w:rStyle w:val="Heading1Char"/>
            <w:b w:val="0"/>
            <w:bCs w:val="0"/>
            <w:kern w:val="0"/>
            <w:sz w:val="24"/>
            <w:szCs w:val="24"/>
          </w:rPr>
          <w:t xml:space="preserve"> </w:t>
        </w:r>
        <w:proofErr w:type="spellStart"/>
        <w:r>
          <w:rPr>
            <w:rStyle w:val="Heading1Char"/>
            <w:b w:val="0"/>
            <w:bCs w:val="0"/>
            <w:kern w:val="0"/>
            <w:sz w:val="24"/>
            <w:szCs w:val="24"/>
          </w:rPr>
          <w:t>implementaciju</w:t>
        </w:r>
        <w:proofErr w:type="spellEnd"/>
        <w:r>
          <w:rPr>
            <w:rStyle w:val="Heading1Char"/>
            <w:b w:val="0"/>
            <w:bCs w:val="0"/>
            <w:kern w:val="0"/>
            <w:sz w:val="24"/>
            <w:szCs w:val="24"/>
          </w:rPr>
          <w:t xml:space="preserve"> WebSocket-a </w:t>
        </w:r>
        <w:proofErr w:type="spellStart"/>
        <w:r>
          <w:rPr>
            <w:rStyle w:val="Heading1Char"/>
            <w:b w:val="0"/>
            <w:bCs w:val="0"/>
            <w:kern w:val="0"/>
            <w:sz w:val="24"/>
            <w:szCs w:val="24"/>
          </w:rPr>
          <w:t>su</w:t>
        </w:r>
        <w:proofErr w:type="spellEnd"/>
        <w:r>
          <w:rPr>
            <w:rStyle w:val="Heading1Char"/>
            <w:b w:val="0"/>
            <w:bCs w:val="0"/>
            <w:kern w:val="0"/>
            <w:sz w:val="24"/>
            <w:szCs w:val="24"/>
          </w:rPr>
          <w:t>:</w:t>
        </w:r>
      </w:ins>
    </w:p>
    <w:p w14:paraId="5E20B65C" w14:textId="1172CA74" w:rsidR="003C5FD1" w:rsidRDefault="008A526F" w:rsidP="003C5FD1">
      <w:pPr>
        <w:pStyle w:val="ListParagraph"/>
        <w:numPr>
          <w:ilvl w:val="0"/>
          <w:numId w:val="28"/>
        </w:numPr>
        <w:rPr>
          <w:ins w:id="3167" w:author="leksandar komazec" w:date="2022-08-31T19:58:00Z"/>
          <w:rStyle w:val="Heading1Char"/>
          <w:b w:val="0"/>
          <w:bCs w:val="0"/>
          <w:kern w:val="0"/>
          <w:sz w:val="24"/>
          <w:szCs w:val="24"/>
          <w:lang w:val="sr-Latn-RS"/>
        </w:rPr>
      </w:pPr>
      <w:ins w:id="3168" w:author="leksandar komazec" w:date="2022-08-31T20:00:00Z">
        <w:r>
          <w:rPr>
            <w:rStyle w:val="Heading1Char"/>
            <w:b w:val="0"/>
            <w:bCs w:val="0"/>
            <w:kern w:val="0"/>
            <w:sz w:val="24"/>
            <w:szCs w:val="24"/>
            <w:lang w:val="sr-Latn-RS"/>
          </w:rPr>
          <w:t xml:space="preserve">Vraćanje na </w:t>
        </w:r>
      </w:ins>
      <w:ins w:id="3169" w:author="leksandar komazec" w:date="2022-08-31T19:58:00Z">
        <w:r w:rsidR="003C5FD1" w:rsidRPr="003C5FD1">
          <w:rPr>
            <w:rStyle w:val="Heading1Char"/>
            <w:b w:val="0"/>
            <w:bCs w:val="0"/>
            <w:kern w:val="0"/>
            <w:sz w:val="24"/>
            <w:szCs w:val="24"/>
            <w:lang w:val="sr-Latn-RS"/>
          </w:rPr>
          <w:t>HTTP long-polling</w:t>
        </w:r>
      </w:ins>
      <w:ins w:id="3170" w:author="leksandar komazec" w:date="2022-08-31T20:00:00Z">
        <w:r>
          <w:rPr>
            <w:rStyle w:val="Heading1Char"/>
            <w:b w:val="0"/>
            <w:bCs w:val="0"/>
            <w:kern w:val="0"/>
            <w:sz w:val="24"/>
            <w:szCs w:val="24"/>
            <w:lang w:val="sr-Latn-RS"/>
          </w:rPr>
          <w:t xml:space="preserve"> </w:t>
        </w:r>
      </w:ins>
      <w:ins w:id="3171" w:author="leksandar komazec" w:date="2022-08-31T19:59:00Z">
        <w:r>
          <w:rPr>
            <w:rStyle w:val="Heading1Char"/>
            <w:b w:val="0"/>
            <w:bCs w:val="0"/>
            <w:kern w:val="0"/>
            <w:sz w:val="24"/>
            <w:szCs w:val="24"/>
            <w:lang w:val="sr-Latn-RS"/>
          </w:rPr>
          <w:t xml:space="preserve">predstavlja mogućnost da </w:t>
        </w:r>
      </w:ins>
      <w:ins w:id="3172" w:author="leksandar komazec" w:date="2022-08-31T20:00:00Z">
        <w:r>
          <w:rPr>
            <w:rStyle w:val="Heading1Char"/>
            <w:b w:val="0"/>
            <w:bCs w:val="0"/>
            <w:kern w:val="0"/>
            <w:sz w:val="24"/>
            <w:szCs w:val="24"/>
            <w:lang w:val="sr-Latn-RS"/>
          </w:rPr>
          <w:t xml:space="preserve">se pređe na </w:t>
        </w:r>
        <w:r w:rsidRPr="003C5FD1">
          <w:rPr>
            <w:rStyle w:val="Heading1Char"/>
            <w:b w:val="0"/>
            <w:bCs w:val="0"/>
            <w:kern w:val="0"/>
            <w:sz w:val="24"/>
            <w:szCs w:val="24"/>
            <w:lang w:val="sr-Latn-RS"/>
          </w:rPr>
          <w:t>HTTP long-polling</w:t>
        </w:r>
        <w:r>
          <w:rPr>
            <w:rStyle w:val="Heading1Char"/>
            <w:b w:val="0"/>
            <w:bCs w:val="0"/>
            <w:kern w:val="0"/>
            <w:sz w:val="24"/>
            <w:szCs w:val="24"/>
            <w:lang w:val="sr-Latn-RS"/>
          </w:rPr>
          <w:t xml:space="preserve"> u slučaju da konekcija koristeći web sokete ne uspe</w:t>
        </w:r>
      </w:ins>
    </w:p>
    <w:p w14:paraId="6FDC3566" w14:textId="2493FE33" w:rsidR="003C5FD1" w:rsidRDefault="008A526F" w:rsidP="003C5FD1">
      <w:pPr>
        <w:pStyle w:val="ListParagraph"/>
        <w:numPr>
          <w:ilvl w:val="0"/>
          <w:numId w:val="28"/>
        </w:numPr>
        <w:rPr>
          <w:ins w:id="3173" w:author="leksandar komazec" w:date="2022-08-31T20:02:00Z"/>
          <w:rStyle w:val="Heading1Char"/>
          <w:b w:val="0"/>
          <w:bCs w:val="0"/>
          <w:kern w:val="0"/>
          <w:sz w:val="24"/>
          <w:szCs w:val="24"/>
          <w:lang w:val="sr-Latn-RS"/>
        </w:rPr>
      </w:pPr>
      <w:ins w:id="3174" w:author="leksandar komazec" w:date="2022-08-31T20:00:00Z">
        <w:r>
          <w:rPr>
            <w:rStyle w:val="Heading1Char"/>
            <w:b w:val="0"/>
            <w:bCs w:val="0"/>
            <w:kern w:val="0"/>
            <w:sz w:val="24"/>
            <w:szCs w:val="24"/>
            <w:lang w:val="sr-Latn-RS"/>
          </w:rPr>
          <w:t xml:space="preserve">Automatska </w:t>
        </w:r>
      </w:ins>
      <w:ins w:id="3175" w:author="leksandar komazec" w:date="2022-08-31T20:01:00Z">
        <w:r>
          <w:rPr>
            <w:rStyle w:val="Heading1Char"/>
            <w:b w:val="0"/>
            <w:bCs w:val="0"/>
            <w:kern w:val="0"/>
            <w:sz w:val="24"/>
            <w:szCs w:val="24"/>
            <w:lang w:val="sr-Latn-RS"/>
          </w:rPr>
          <w:t>rekonekcija koja omogućava da se klijent rekonektuje ako je došlo do diskonekcije. O</w:t>
        </w:r>
      </w:ins>
      <w:ins w:id="3176" w:author="leksandar komazec" w:date="2022-08-31T20:02:00Z">
        <w:r>
          <w:rPr>
            <w:rStyle w:val="Heading1Char"/>
            <w:b w:val="0"/>
            <w:bCs w:val="0"/>
            <w:kern w:val="0"/>
            <w:sz w:val="24"/>
            <w:szCs w:val="24"/>
            <w:lang w:val="sr-Latn-RS"/>
          </w:rPr>
          <w:t xml:space="preserve">vo je omogućeno implementacijom </w:t>
        </w:r>
        <w:r>
          <w:rPr>
            <w:rStyle w:val="Heading1Char"/>
            <w:b w:val="0"/>
            <w:bCs w:val="0"/>
            <w:kern w:val="0"/>
            <w:sz w:val="24"/>
            <w:szCs w:val="24"/>
            <w:lang w:val="en-US"/>
          </w:rPr>
          <w:t>“Heartbeat</w:t>
        </w:r>
        <w:r>
          <w:rPr>
            <w:rStyle w:val="Heading1Char"/>
            <w:b w:val="0"/>
            <w:bCs w:val="0"/>
            <w:kern w:val="0"/>
            <w:sz w:val="24"/>
            <w:szCs w:val="24"/>
            <w:lang w:val="sr-Latn-RS"/>
          </w:rPr>
          <w:t>“ mehanizma na serverskoj strani biblioteke</w:t>
        </w:r>
      </w:ins>
    </w:p>
    <w:p w14:paraId="229115C9" w14:textId="0A0CC3EF" w:rsidR="008A526F" w:rsidRDefault="005F7954" w:rsidP="003C5FD1">
      <w:pPr>
        <w:pStyle w:val="ListParagraph"/>
        <w:numPr>
          <w:ilvl w:val="0"/>
          <w:numId w:val="28"/>
        </w:numPr>
        <w:rPr>
          <w:ins w:id="3177" w:author="leksandar komazec" w:date="2022-08-31T20:04:00Z"/>
          <w:rStyle w:val="Heading1Char"/>
          <w:b w:val="0"/>
          <w:bCs w:val="0"/>
          <w:kern w:val="0"/>
          <w:sz w:val="24"/>
          <w:szCs w:val="24"/>
          <w:lang w:val="sr-Latn-RS"/>
        </w:rPr>
      </w:pPr>
      <w:ins w:id="3178" w:author="leksandar komazec" w:date="2022-08-31T20:03:00Z">
        <w:r>
          <w:rPr>
            <w:rStyle w:val="Heading1Char"/>
            <w:b w:val="0"/>
            <w:bCs w:val="0"/>
            <w:kern w:val="0"/>
            <w:sz w:val="24"/>
            <w:szCs w:val="24"/>
            <w:lang w:val="sr-Latn-RS"/>
          </w:rPr>
          <w:t>Baferovanje paketa omogu</w:t>
        </w:r>
      </w:ins>
      <w:ins w:id="3179" w:author="leksandar komazec" w:date="2022-08-31T20:04:00Z">
        <w:r>
          <w:rPr>
            <w:rStyle w:val="Heading1Char"/>
            <w:b w:val="0"/>
            <w:bCs w:val="0"/>
            <w:kern w:val="0"/>
            <w:sz w:val="24"/>
            <w:szCs w:val="24"/>
            <w:lang w:val="sr-Latn-RS"/>
          </w:rPr>
          <w:t>ćava da se paket koji je bio spreman za slanje sačuva u slučaju da se klijent diskonektuje i da se paket pošalje pri ponovnoj konekciji klijenta</w:t>
        </w:r>
      </w:ins>
    </w:p>
    <w:p w14:paraId="6F99DCCA" w14:textId="2A7E7B39" w:rsidR="005F7954" w:rsidRDefault="005F7954" w:rsidP="005F7954">
      <w:pPr>
        <w:pStyle w:val="ListParagraph"/>
        <w:numPr>
          <w:ilvl w:val="0"/>
          <w:numId w:val="28"/>
        </w:numPr>
        <w:rPr>
          <w:ins w:id="3180" w:author="leksandar komazec" w:date="2022-08-31T20:06:00Z"/>
          <w:rStyle w:val="Heading1Char"/>
          <w:b w:val="0"/>
          <w:bCs w:val="0"/>
          <w:kern w:val="0"/>
          <w:sz w:val="24"/>
          <w:szCs w:val="24"/>
          <w:lang w:val="sr-Latn-RS"/>
        </w:rPr>
      </w:pPr>
      <w:ins w:id="3181" w:author="leksandar komazec" w:date="2022-08-31T20:05:00Z">
        <w:r>
          <w:rPr>
            <w:rStyle w:val="Heading1Char"/>
            <w:b w:val="0"/>
            <w:bCs w:val="0"/>
            <w:kern w:val="0"/>
            <w:sz w:val="24"/>
            <w:szCs w:val="24"/>
            <w:lang w:val="sr-Latn-RS"/>
          </w:rPr>
          <w:t xml:space="preserve">Potvrda predstavlja opcionu mogućnost da </w:t>
        </w:r>
      </w:ins>
      <w:ins w:id="3182" w:author="leksandar komazec" w:date="2022-08-31T20:06:00Z">
        <w:r>
          <w:rPr>
            <w:rStyle w:val="Heading1Char"/>
            <w:b w:val="0"/>
            <w:bCs w:val="0"/>
            <w:kern w:val="0"/>
            <w:sz w:val="24"/>
            <w:szCs w:val="24"/>
            <w:lang w:val="sr-Latn-RS"/>
          </w:rPr>
          <w:t>pošiljalac paketa očekuje potvrdu od primaoca da pošalje potvrdu kada je primio paket.</w:t>
        </w:r>
      </w:ins>
    </w:p>
    <w:p w14:paraId="514A15CB" w14:textId="12D1B052" w:rsidR="005F7954" w:rsidRDefault="005F7954" w:rsidP="005F7954">
      <w:pPr>
        <w:pStyle w:val="ListParagraph"/>
        <w:numPr>
          <w:ilvl w:val="0"/>
          <w:numId w:val="28"/>
        </w:numPr>
        <w:rPr>
          <w:ins w:id="3183" w:author="leksandar komazec" w:date="2022-08-31T20:08:00Z"/>
          <w:rStyle w:val="Heading1Char"/>
          <w:b w:val="0"/>
          <w:bCs w:val="0"/>
          <w:kern w:val="0"/>
          <w:sz w:val="24"/>
          <w:szCs w:val="24"/>
          <w:lang w:val="sr-Latn-RS"/>
        </w:rPr>
      </w:pPr>
      <w:ins w:id="3184" w:author="leksandar komazec" w:date="2022-08-31T20:07:00Z">
        <w:r>
          <w:rPr>
            <w:rStyle w:val="Heading1Char"/>
            <w:b w:val="0"/>
            <w:bCs w:val="0"/>
            <w:kern w:val="0"/>
            <w:sz w:val="24"/>
            <w:szCs w:val="24"/>
            <w:lang w:val="sr-Latn-RS"/>
          </w:rPr>
          <w:t>Emtiovanje podatka od strane servera na više</w:t>
        </w:r>
      </w:ins>
      <w:ins w:id="3185" w:author="leksandar komazec" w:date="2022-08-31T20:08:00Z">
        <w:r>
          <w:rPr>
            <w:rStyle w:val="Heading1Char"/>
            <w:b w:val="0"/>
            <w:bCs w:val="0"/>
            <w:kern w:val="0"/>
            <w:sz w:val="24"/>
            <w:szCs w:val="24"/>
            <w:lang w:val="sr-Latn-RS"/>
          </w:rPr>
          <w:t xml:space="preserve"> klijenata</w:t>
        </w:r>
      </w:ins>
    </w:p>
    <w:p w14:paraId="1165FAAE" w14:textId="4EF8DB58" w:rsidR="005F7954" w:rsidRDefault="00AC1CC9" w:rsidP="005F7954">
      <w:pPr>
        <w:pStyle w:val="ListParagraph"/>
        <w:numPr>
          <w:ilvl w:val="0"/>
          <w:numId w:val="28"/>
        </w:numPr>
        <w:rPr>
          <w:ins w:id="3186" w:author="leksandar komazec" w:date="2022-08-31T20:14:00Z"/>
          <w:rStyle w:val="Heading1Char"/>
          <w:b w:val="0"/>
          <w:bCs w:val="0"/>
          <w:kern w:val="0"/>
          <w:sz w:val="24"/>
          <w:szCs w:val="24"/>
          <w:lang w:val="sr-Latn-RS"/>
        </w:rPr>
      </w:pPr>
      <w:ins w:id="3187" w:author="leksandar komazec" w:date="2022-08-31T20:09:00Z">
        <w:r>
          <w:rPr>
            <w:rStyle w:val="Heading1Char"/>
            <w:b w:val="0"/>
            <w:bCs w:val="0"/>
            <w:kern w:val="0"/>
            <w:sz w:val="24"/>
            <w:szCs w:val="24"/>
            <w:lang w:val="sr-Latn-RS"/>
          </w:rPr>
          <w:t>Multipleksiranje konekcija</w:t>
        </w:r>
      </w:ins>
    </w:p>
    <w:p w14:paraId="1D5C03F7" w14:textId="734AE948" w:rsidR="00236F8A" w:rsidRDefault="00236F8A" w:rsidP="00236F8A">
      <w:pPr>
        <w:pStyle w:val="Heading3"/>
        <w:ind w:left="630"/>
        <w:rPr>
          <w:ins w:id="3188" w:author="leksandar komazec" w:date="2022-08-31T20:21:00Z"/>
        </w:rPr>
      </w:pPr>
      <w:ins w:id="3189" w:author="leksandar komazec" w:date="2022-08-31T20:21:00Z">
        <w:r>
          <w:t>“</w:t>
        </w:r>
        <w:proofErr w:type="spellStart"/>
        <w:r>
          <w:t>gdx</w:t>
        </w:r>
        <w:proofErr w:type="spellEnd"/>
        <w:r>
          <w:t>-setup”</w:t>
        </w:r>
      </w:ins>
    </w:p>
    <w:p w14:paraId="1BE47654" w14:textId="2951B60D" w:rsidR="00236F8A" w:rsidRPr="00933AD3" w:rsidRDefault="00236F8A" w:rsidP="00236F8A">
      <w:pPr>
        <w:rPr>
          <w:ins w:id="3190" w:author="leksandar komazec" w:date="2022-08-31T20:24:00Z"/>
          <w:lang w:val="sr-Latn-RS"/>
        </w:rPr>
      </w:pPr>
      <w:proofErr w:type="spellStart"/>
      <w:ins w:id="3191" w:author="leksandar komazec" w:date="2022-08-31T20:21:00Z">
        <w:r>
          <w:t>Gdx</w:t>
        </w:r>
        <w:proofErr w:type="spellEnd"/>
        <w:r>
          <w:t xml:space="preserve">-setup je </w:t>
        </w:r>
        <w:proofErr w:type="spellStart"/>
        <w:r>
          <w:t>sof</w:t>
        </w:r>
      </w:ins>
      <w:ins w:id="3192" w:author="leksandar komazec" w:date="2022-08-31T20:22:00Z">
        <w:r>
          <w:t>tverski</w:t>
        </w:r>
        <w:proofErr w:type="spellEnd"/>
        <w:r>
          <w:t xml:space="preserve"> </w:t>
        </w:r>
        <w:proofErr w:type="spellStart"/>
        <w:r>
          <w:t>alat</w:t>
        </w:r>
        <w:proofErr w:type="spellEnd"/>
        <w:r>
          <w:t xml:space="preserve"> koji </w:t>
        </w:r>
        <w:proofErr w:type="spellStart"/>
        <w:r>
          <w:t>omogućava</w:t>
        </w:r>
        <w:proofErr w:type="spellEnd"/>
        <w:r>
          <w:t xml:space="preserve"> da se </w:t>
        </w:r>
        <w:proofErr w:type="spellStart"/>
        <w:r>
          <w:t>kreira</w:t>
        </w:r>
        <w:proofErr w:type="spellEnd"/>
        <w:r>
          <w:t xml:space="preserve"> </w:t>
        </w:r>
        <w:proofErr w:type="spellStart"/>
        <w:r>
          <w:t>prazan</w:t>
        </w:r>
        <w:proofErr w:type="spellEnd"/>
        <w:r>
          <w:t xml:space="preserve"> </w:t>
        </w:r>
        <w:proofErr w:type="spellStart"/>
        <w:r>
          <w:t>projekat</w:t>
        </w:r>
        <w:proofErr w:type="spellEnd"/>
        <w:r>
          <w:t xml:space="preserve"> koji </w:t>
        </w:r>
        <w:proofErr w:type="spellStart"/>
        <w:r>
          <w:t>koristi</w:t>
        </w:r>
        <w:proofErr w:type="spellEnd"/>
        <w:r>
          <w:t xml:space="preserve"> </w:t>
        </w:r>
        <w:proofErr w:type="spellStart"/>
        <w:r>
          <w:t>LibGdx</w:t>
        </w:r>
        <w:proofErr w:type="spellEnd"/>
        <w:r>
          <w:t xml:space="preserve"> </w:t>
        </w:r>
        <w:proofErr w:type="spellStart"/>
        <w:r>
          <w:t>radni</w:t>
        </w:r>
        <w:proofErr w:type="spellEnd"/>
        <w:r>
          <w:t xml:space="preserve"> </w:t>
        </w:r>
        <w:proofErr w:type="spellStart"/>
        <w:r>
          <w:t>okvir</w:t>
        </w:r>
        <w:proofErr w:type="spellEnd"/>
        <w:r>
          <w:t xml:space="preserve">. </w:t>
        </w:r>
        <w:proofErr w:type="spellStart"/>
        <w:r>
          <w:t>Tako</w:t>
        </w:r>
        <w:proofErr w:type="spellEnd"/>
        <w:r>
          <w:rPr>
            <w:lang w:val="sr-Latn-RS"/>
          </w:rPr>
          <w:t>đe je moguće</w:t>
        </w:r>
      </w:ins>
      <w:ins w:id="3193" w:author="leksandar komazec" w:date="2022-08-31T20:23:00Z">
        <w:r>
          <w:rPr>
            <w:lang w:val="sr-Latn-RS"/>
          </w:rPr>
          <w:t xml:space="preserve"> pri kreiranju projekta označiti i neke potrebne LibGDX biblioteke da budu dopremljene pri samom kreiranju projekta.</w:t>
        </w:r>
      </w:ins>
      <w:ins w:id="3194" w:author="leksandar komazec" w:date="2022-08-31T20:26:00Z">
        <w:r w:rsidR="00933AD3">
          <w:rPr>
            <w:lang w:val="sr-Latn-RS"/>
          </w:rPr>
          <w:t xml:space="preserve"> Mada postoji mogućnost nakadnog dopremanja eksternih biblioteka koristeć</w:t>
        </w:r>
      </w:ins>
      <w:ins w:id="3195" w:author="leksandar komazec" w:date="2022-08-31T20:27:00Z">
        <w:r w:rsidR="00933AD3">
          <w:rPr>
            <w:lang w:val="sr-Latn-RS"/>
          </w:rPr>
          <w:t xml:space="preserve">i </w:t>
        </w:r>
        <w:r w:rsidR="00933AD3">
          <w:t xml:space="preserve">“Gradle” koji </w:t>
        </w:r>
        <w:proofErr w:type="spellStart"/>
        <w:r w:rsidR="00933AD3">
          <w:t>predstavlja</w:t>
        </w:r>
        <w:proofErr w:type="spellEnd"/>
        <w:r w:rsidR="00933AD3">
          <w:t xml:space="preserve"> </w:t>
        </w:r>
        <w:proofErr w:type="spellStart"/>
        <w:r w:rsidR="00933AD3">
          <w:t>alat</w:t>
        </w:r>
        <w:proofErr w:type="spellEnd"/>
        <w:r w:rsidR="00933AD3">
          <w:t xml:space="preserve"> </w:t>
        </w:r>
      </w:ins>
      <w:ins w:id="3196" w:author="leksandar komazec" w:date="2022-08-31T20:28:00Z">
        <w:r w:rsidR="00933AD3">
          <w:t xml:space="preserve">koji </w:t>
        </w:r>
        <w:proofErr w:type="spellStart"/>
        <w:r w:rsidR="00933AD3">
          <w:t>automatski</w:t>
        </w:r>
        <w:proofErr w:type="spellEnd"/>
        <w:r w:rsidR="00933AD3">
          <w:t xml:space="preserve"> </w:t>
        </w:r>
        <w:proofErr w:type="spellStart"/>
        <w:r w:rsidR="00933AD3">
          <w:t>razre</w:t>
        </w:r>
        <w:proofErr w:type="spellEnd"/>
        <w:r w:rsidR="00933AD3">
          <w:rPr>
            <w:lang w:val="sr-Latn-RS"/>
          </w:rPr>
          <w:t>šava sve moguće zavisnosti, tačnije doprema sve ekstern</w:t>
        </w:r>
      </w:ins>
      <w:ins w:id="3197" w:author="leksandar komazec" w:date="2022-08-31T20:29:00Z">
        <w:r w:rsidR="00933AD3">
          <w:rPr>
            <w:lang w:val="sr-Latn-RS"/>
          </w:rPr>
          <w:t>e bibloteke sa interneta potrebne u projektu</w:t>
        </w:r>
      </w:ins>
    </w:p>
    <w:p w14:paraId="5DA49179" w14:textId="0A8A81AD" w:rsidR="00236F8A" w:rsidRPr="00236F8A" w:rsidRDefault="00236F8A">
      <w:pPr>
        <w:jc w:val="center"/>
        <w:rPr>
          <w:ins w:id="3198" w:author="leksandar komazec" w:date="2022-08-31T20:21:00Z"/>
          <w:lang w:val="sr-Latn-RS"/>
          <w:rPrChange w:id="3199" w:author="leksandar komazec" w:date="2022-08-31T20:22:00Z">
            <w:rPr>
              <w:ins w:id="3200" w:author="leksandar komazec" w:date="2022-08-31T20:21:00Z"/>
            </w:rPr>
          </w:rPrChange>
        </w:rPr>
        <w:pPrChange w:id="3201" w:author="leksandar komazec" w:date="2022-08-31T20:24:00Z">
          <w:pPr>
            <w:pStyle w:val="Heading3"/>
            <w:ind w:left="630"/>
          </w:pPr>
        </w:pPrChange>
      </w:pPr>
      <w:ins w:id="3202" w:author="leksandar komazec" w:date="2022-08-31T20:24:00Z">
        <w:r>
          <w:rPr>
            <w:noProof/>
          </w:rPr>
          <w:drawing>
            <wp:inline distT="0" distB="0" distL="0" distR="0" wp14:anchorId="7E9D8E41" wp14:editId="24DEE3A8">
              <wp:extent cx="3983141"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5635" cy="3640828"/>
                      </a:xfrm>
                      <a:prstGeom prst="rect">
                        <a:avLst/>
                      </a:prstGeom>
                    </pic:spPr>
                  </pic:pic>
                </a:graphicData>
              </a:graphic>
            </wp:inline>
          </w:drawing>
        </w:r>
      </w:ins>
    </w:p>
    <w:p w14:paraId="3C039852" w14:textId="0D25F3D0" w:rsidR="00933AD3" w:rsidRDefault="005D2364" w:rsidP="001E4509">
      <w:pPr>
        <w:pStyle w:val="ListParagraph"/>
        <w:rPr>
          <w:ins w:id="3203" w:author="leksandar komazec" w:date="2022-08-31T20:29:00Z"/>
        </w:rPr>
      </w:pPr>
      <w:ins w:id="3204" w:author="leksandar komazec" w:date="2022-08-31T20:24:00Z">
        <w:r>
          <w:rPr>
            <w:rStyle w:val="Heading1Char"/>
            <w:b w:val="0"/>
            <w:bCs w:val="0"/>
            <w:kern w:val="0"/>
            <w:sz w:val="24"/>
            <w:szCs w:val="24"/>
            <w:lang w:val="sr-Latn-RS"/>
          </w:rPr>
          <w:tab/>
        </w:r>
        <w:r>
          <w:rPr>
            <w:rStyle w:val="Heading1Char"/>
            <w:b w:val="0"/>
            <w:bCs w:val="0"/>
            <w:kern w:val="0"/>
            <w:sz w:val="24"/>
            <w:szCs w:val="24"/>
            <w:lang w:val="sr-Latn-RS"/>
          </w:rPr>
          <w:tab/>
        </w:r>
        <w:r w:rsidRPr="002A5A3F">
          <w:rPr>
            <w:iCs/>
          </w:rPr>
          <w:t xml:space="preserve">Slika </w:t>
        </w:r>
      </w:ins>
      <w:r w:rsidR="00A223D3">
        <w:t>16</w:t>
      </w:r>
      <w:ins w:id="3205" w:author="leksandar komazec" w:date="2022-08-31T20:24:00Z">
        <w:r w:rsidRPr="002A5A3F">
          <w:rPr>
            <w:iCs/>
          </w:rPr>
          <w:t>.</w:t>
        </w:r>
        <w:r>
          <w:t xml:space="preserve"> </w:t>
        </w:r>
      </w:ins>
      <w:ins w:id="3206" w:author="leksandar komazec" w:date="2022-08-31T20:25:00Z">
        <w:r w:rsidR="00933AD3">
          <w:rPr>
            <w:lang w:val="sr-Latn-RS"/>
          </w:rPr>
          <w:t>Gdx</w:t>
        </w:r>
        <w:r w:rsidR="00933AD3">
          <w:rPr>
            <w:lang w:val="en-US"/>
          </w:rPr>
          <w:t xml:space="preserve">-setup </w:t>
        </w:r>
        <w:proofErr w:type="spellStart"/>
        <w:r w:rsidR="00933AD3">
          <w:rPr>
            <w:lang w:val="en-US"/>
          </w:rPr>
          <w:t>alat</w:t>
        </w:r>
        <w:proofErr w:type="spellEnd"/>
        <w:r w:rsidR="00933AD3">
          <w:rPr>
            <w:lang w:val="en-US"/>
          </w:rPr>
          <w:t xml:space="preserve"> za </w:t>
        </w:r>
        <w:proofErr w:type="spellStart"/>
        <w:r w:rsidR="00933AD3">
          <w:rPr>
            <w:lang w:val="en-US"/>
          </w:rPr>
          <w:t>kreiranje</w:t>
        </w:r>
        <w:proofErr w:type="spellEnd"/>
        <w:r w:rsidR="00933AD3">
          <w:rPr>
            <w:lang w:val="en-US"/>
          </w:rPr>
          <w:t xml:space="preserve"> </w:t>
        </w:r>
        <w:proofErr w:type="spellStart"/>
        <w:r w:rsidR="00933AD3">
          <w:rPr>
            <w:lang w:val="en-US"/>
          </w:rPr>
          <w:t>projekta</w:t>
        </w:r>
        <w:proofErr w:type="spellEnd"/>
        <w:r w:rsidR="00933AD3">
          <w:rPr>
            <w:lang w:val="en-US"/>
          </w:rPr>
          <w:t xml:space="preserve"> </w:t>
        </w:r>
      </w:ins>
      <w:ins w:id="3207" w:author="leksandar komazec" w:date="2022-08-31T20:24:00Z">
        <w:r>
          <w:t>[</w:t>
        </w:r>
      </w:ins>
      <w:r w:rsidR="00940CE2">
        <w:t>13</w:t>
      </w:r>
      <w:ins w:id="3208" w:author="leksandar komazec" w:date="2022-08-31T20:24:00Z">
        <w:r>
          <w:t>]</w:t>
        </w:r>
      </w:ins>
    </w:p>
    <w:p w14:paraId="562C1A40" w14:textId="77777777" w:rsidR="00933AD3" w:rsidRDefault="00933AD3">
      <w:pPr>
        <w:spacing w:after="0" w:afterAutospacing="0"/>
        <w:jc w:val="left"/>
        <w:rPr>
          <w:ins w:id="3209" w:author="leksandar komazec" w:date="2022-08-31T20:29:00Z"/>
          <w:sz w:val="20"/>
          <w:szCs w:val="20"/>
          <w:lang w:val="sr-Latn-CS"/>
        </w:rPr>
      </w:pPr>
      <w:ins w:id="3210" w:author="leksandar komazec" w:date="2022-08-31T20:29:00Z">
        <w:r>
          <w:br w:type="page"/>
        </w:r>
      </w:ins>
    </w:p>
    <w:p w14:paraId="4BA01217" w14:textId="77777777" w:rsidR="001E4509" w:rsidRDefault="001E4509" w:rsidP="001E4509">
      <w:pPr>
        <w:pStyle w:val="ListParagraph"/>
        <w:rPr>
          <w:ins w:id="3211" w:author="leksandar komazec" w:date="2022-08-31T20:24:00Z"/>
        </w:rPr>
      </w:pPr>
    </w:p>
    <w:p w14:paraId="42AF5258" w14:textId="5A31590F" w:rsidR="00933AD3" w:rsidRDefault="00933AD3" w:rsidP="00933AD3">
      <w:pPr>
        <w:pStyle w:val="Heading3"/>
        <w:ind w:left="630"/>
        <w:rPr>
          <w:ins w:id="3212" w:author="leksandar komazec" w:date="2022-08-31T20:30:00Z"/>
        </w:rPr>
      </w:pPr>
      <w:ins w:id="3213" w:author="leksandar komazec" w:date="2022-08-31T20:29:00Z">
        <w:r>
          <w:t>“Texture Packer”</w:t>
        </w:r>
      </w:ins>
    </w:p>
    <w:p w14:paraId="2B49EE0D" w14:textId="4B76C5F0" w:rsidR="00114AE7" w:rsidRDefault="00933AD3" w:rsidP="00933AD3">
      <w:pPr>
        <w:rPr>
          <w:ins w:id="3214" w:author="leksandar komazec" w:date="2022-08-31T20:33:00Z"/>
        </w:rPr>
      </w:pPr>
      <w:ins w:id="3215" w:author="leksandar komazec" w:date="2022-08-31T20:30:00Z">
        <w:r>
          <w:t xml:space="preserve">Texture Packer </w:t>
        </w:r>
        <w:proofErr w:type="spellStart"/>
        <w:r>
          <w:t>predstavlja</w:t>
        </w:r>
        <w:proofErr w:type="spellEnd"/>
        <w:r>
          <w:t xml:space="preserve"> </w:t>
        </w:r>
        <w:proofErr w:type="spellStart"/>
        <w:r>
          <w:t>alat</w:t>
        </w:r>
        <w:proofErr w:type="spellEnd"/>
        <w:r>
          <w:t xml:space="preserve"> koji </w:t>
        </w:r>
        <w:proofErr w:type="spellStart"/>
        <w:r>
          <w:t>služi</w:t>
        </w:r>
        <w:proofErr w:type="spellEnd"/>
        <w:r>
          <w:t xml:space="preserve"> za </w:t>
        </w:r>
        <w:proofErr w:type="spellStart"/>
        <w:r>
          <w:t>sjedinjavanje</w:t>
        </w:r>
        <w:proofErr w:type="spellEnd"/>
        <w:r>
          <w:t xml:space="preserve"> </w:t>
        </w:r>
        <w:proofErr w:type="spellStart"/>
        <w:r>
          <w:t>više</w:t>
        </w:r>
        <w:proofErr w:type="spellEnd"/>
        <w:r>
          <w:t xml:space="preserve"> </w:t>
        </w:r>
      </w:ins>
      <w:proofErr w:type="spellStart"/>
      <w:ins w:id="3216" w:author="leksandar komazec" w:date="2022-08-31T20:34:00Z">
        <w:r w:rsidR="00114AE7">
          <w:t>sli</w:t>
        </w:r>
        <w:proofErr w:type="spellEnd"/>
        <w:r w:rsidR="00114AE7">
          <w:rPr>
            <w:lang w:val="sr-Latn-RS"/>
          </w:rPr>
          <w:t>čica</w:t>
        </w:r>
      </w:ins>
      <w:ins w:id="3217" w:author="leksandar komazec" w:date="2022-08-31T20:30:00Z">
        <w:r>
          <w:t xml:space="preserve"> </w:t>
        </w:r>
        <w:proofErr w:type="spellStart"/>
        <w:r>
          <w:t>na</w:t>
        </w:r>
        <w:proofErr w:type="spellEnd"/>
        <w:r>
          <w:t xml:space="preserve"> </w:t>
        </w:r>
        <w:proofErr w:type="spellStart"/>
        <w:r>
          <w:t>jedan</w:t>
        </w:r>
        <w:proofErr w:type="spellEnd"/>
        <w:r>
          <w:t xml:space="preserve"> </w:t>
        </w:r>
        <w:proofErr w:type="spellStart"/>
        <w:r>
          <w:t>papir</w:t>
        </w:r>
        <w:proofErr w:type="spellEnd"/>
        <w:r>
          <w:t xml:space="preserve">, </w:t>
        </w:r>
      </w:ins>
      <w:proofErr w:type="spellStart"/>
      <w:ins w:id="3218" w:author="leksandar komazec" w:date="2022-08-31T20:34:00Z">
        <w:r w:rsidR="00114AE7">
          <w:t>kako</w:t>
        </w:r>
        <w:proofErr w:type="spellEnd"/>
        <w:r w:rsidR="00114AE7">
          <w:t xml:space="preserve"> bi se </w:t>
        </w:r>
        <w:proofErr w:type="spellStart"/>
        <w:r w:rsidR="00114AE7">
          <w:t>grupisale</w:t>
        </w:r>
        <w:proofErr w:type="spellEnd"/>
        <w:r w:rsidR="00114AE7">
          <w:t xml:space="preserve"> </w:t>
        </w:r>
        <w:proofErr w:type="spellStart"/>
        <w:r w:rsidR="00114AE7">
          <w:t>sve</w:t>
        </w:r>
        <w:proofErr w:type="spellEnd"/>
        <w:r w:rsidR="00114AE7">
          <w:t xml:space="preserve"> </w:t>
        </w:r>
        <w:proofErr w:type="spellStart"/>
        <w:r w:rsidR="00114AE7">
          <w:t>potrebne</w:t>
        </w:r>
        <w:proofErr w:type="spellEnd"/>
        <w:r w:rsidR="00114AE7">
          <w:t xml:space="preserve"> </w:t>
        </w:r>
        <w:proofErr w:type="spellStart"/>
        <w:r w:rsidR="00114AE7">
          <w:t>sličice</w:t>
        </w:r>
        <w:proofErr w:type="spellEnd"/>
        <w:r w:rsidR="00114AE7">
          <w:t xml:space="preserve"> </w:t>
        </w:r>
        <w:proofErr w:type="spellStart"/>
        <w:r w:rsidR="00114AE7">
          <w:t>koje</w:t>
        </w:r>
        <w:proofErr w:type="spellEnd"/>
        <w:r w:rsidR="00114AE7">
          <w:t xml:space="preserve"> </w:t>
        </w:r>
        <w:proofErr w:type="spellStart"/>
        <w:r w:rsidR="00114AE7">
          <w:t>čine</w:t>
        </w:r>
        <w:proofErr w:type="spellEnd"/>
        <w:r w:rsidR="00114AE7">
          <w:t xml:space="preserve"> </w:t>
        </w:r>
        <w:proofErr w:type="spellStart"/>
        <w:r w:rsidR="00114AE7">
          <w:t>animaciju</w:t>
        </w:r>
        <w:proofErr w:type="spellEnd"/>
        <w:r w:rsidR="00114AE7">
          <w:t xml:space="preserve"> (</w:t>
        </w:r>
        <w:proofErr w:type="spellStart"/>
        <w:r w:rsidR="00114AE7">
          <w:t>Slika</w:t>
        </w:r>
        <w:proofErr w:type="spellEnd"/>
        <w:r w:rsidR="00114AE7">
          <w:t xml:space="preserve"> 1</w:t>
        </w:r>
      </w:ins>
      <w:r w:rsidR="004B0011">
        <w:t>7</w:t>
      </w:r>
      <w:ins w:id="3219" w:author="leksandar komazec" w:date="2022-08-31T20:34:00Z">
        <w:r w:rsidR="00114AE7">
          <w:t>.)</w:t>
        </w:r>
      </w:ins>
    </w:p>
    <w:p w14:paraId="0BAE9EB9" w14:textId="064BF6DB" w:rsidR="00933AD3" w:rsidRPr="00933AD3" w:rsidRDefault="00933AD3">
      <w:pPr>
        <w:jc w:val="center"/>
        <w:rPr>
          <w:ins w:id="3220" w:author="leksandar komazec" w:date="2022-08-31T20:29:00Z"/>
        </w:rPr>
        <w:pPrChange w:id="3221" w:author="leksandar komazec" w:date="2022-08-31T20:34:00Z">
          <w:pPr>
            <w:pStyle w:val="Heading3"/>
            <w:ind w:left="630"/>
          </w:pPr>
        </w:pPrChange>
      </w:pPr>
      <w:ins w:id="3222" w:author="leksandar komazec" w:date="2022-08-31T20:30:00Z">
        <w:r>
          <w:br/>
        </w:r>
      </w:ins>
      <w:ins w:id="3223" w:author="leksandar komazec" w:date="2022-08-31T20:32:00Z">
        <w:r w:rsidR="00114AE7" w:rsidRPr="00114AE7">
          <w:rPr>
            <w:noProof/>
          </w:rPr>
          <w:drawing>
            <wp:inline distT="0" distB="0" distL="0" distR="0" wp14:anchorId="039CD037" wp14:editId="0E8774AC">
              <wp:extent cx="6092190" cy="770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2190" cy="770255"/>
                      </a:xfrm>
                      <a:prstGeom prst="rect">
                        <a:avLst/>
                      </a:prstGeom>
                    </pic:spPr>
                  </pic:pic>
                </a:graphicData>
              </a:graphic>
            </wp:inline>
          </w:drawing>
        </w:r>
      </w:ins>
    </w:p>
    <w:p w14:paraId="4897D7F2" w14:textId="7F0F990A" w:rsidR="005D2364" w:rsidRDefault="00114AE7">
      <w:pPr>
        <w:pStyle w:val="ListParagraph"/>
        <w:jc w:val="center"/>
        <w:rPr>
          <w:ins w:id="3224" w:author="leksandar komazec" w:date="2022-08-31T20:35:00Z"/>
        </w:rPr>
        <w:pPrChange w:id="3225" w:author="leksandar komazec" w:date="2022-08-31T20:36:00Z">
          <w:pPr>
            <w:pStyle w:val="ListParagraph"/>
          </w:pPr>
        </w:pPrChange>
      </w:pPr>
      <w:ins w:id="3226" w:author="leksandar komazec" w:date="2022-08-31T20:35:00Z">
        <w:r w:rsidRPr="002A5A3F">
          <w:rPr>
            <w:iCs/>
          </w:rPr>
          <w:t xml:space="preserve">Slika </w:t>
        </w:r>
        <w:r>
          <w:t>1</w:t>
        </w:r>
      </w:ins>
      <w:r w:rsidR="004B0011">
        <w:t>7</w:t>
      </w:r>
      <w:ins w:id="3227" w:author="leksandar komazec" w:date="2022-08-31T20:35:00Z">
        <w:r w:rsidRPr="002A5A3F">
          <w:rPr>
            <w:iCs/>
          </w:rPr>
          <w:t>.</w:t>
        </w:r>
        <w:r>
          <w:t xml:space="preserve"> </w:t>
        </w:r>
        <w:r>
          <w:rPr>
            <w:lang w:val="sr-Latn-RS"/>
          </w:rPr>
          <w:t>Animacija kretanja čarobanja sastavljena od sličica</w:t>
        </w:r>
        <w:r>
          <w:t xml:space="preserve"> koristeći Texture Packer</w:t>
        </w:r>
      </w:ins>
    </w:p>
    <w:p w14:paraId="5C5C7E11" w14:textId="77777777" w:rsidR="00114AE7" w:rsidRPr="005F7954" w:rsidRDefault="00114AE7">
      <w:pPr>
        <w:pStyle w:val="ListParagraph"/>
        <w:rPr>
          <w:ins w:id="3228" w:author="leksandar komazec" w:date="2022-08-31T19:55:00Z"/>
          <w:rStyle w:val="Heading1Char"/>
          <w:b w:val="0"/>
          <w:bCs w:val="0"/>
          <w:kern w:val="0"/>
          <w:sz w:val="24"/>
          <w:szCs w:val="24"/>
          <w:lang w:val="sr-Latn-RS"/>
          <w:rPrChange w:id="3229" w:author="leksandar komazec" w:date="2022-08-31T20:06:00Z">
            <w:rPr>
              <w:ins w:id="3230" w:author="leksandar komazec" w:date="2022-08-31T19:55:00Z"/>
              <w:rStyle w:val="Heading1Char"/>
              <w:kern w:val="0"/>
              <w:sz w:val="28"/>
              <w:lang w:val="sr-Latn-CS"/>
            </w:rPr>
          </w:rPrChange>
        </w:rPr>
        <w:pPrChange w:id="3231" w:author="leksandar komazec" w:date="2022-08-31T20:14:00Z">
          <w:pPr>
            <w:spacing w:after="0" w:afterAutospacing="0"/>
            <w:jc w:val="left"/>
          </w:pPr>
        </w:pPrChange>
      </w:pPr>
    </w:p>
    <w:p w14:paraId="1AE1F4B9" w14:textId="047C193F" w:rsidR="00EA661E" w:rsidRDefault="00EA661E" w:rsidP="00EA661E">
      <w:pPr>
        <w:pStyle w:val="Heading3"/>
        <w:ind w:left="630"/>
        <w:rPr>
          <w:ins w:id="3232" w:author="leksandar komazec" w:date="2022-08-31T20:39:00Z"/>
        </w:rPr>
      </w:pPr>
      <w:ins w:id="3233" w:author="leksandar komazec" w:date="2022-08-31T20:39:00Z">
        <w:r>
          <w:t>“</w:t>
        </w:r>
        <w:proofErr w:type="spellStart"/>
        <w:r>
          <w:t>Hiero</w:t>
        </w:r>
        <w:proofErr w:type="spellEnd"/>
        <w:r>
          <w:t>”</w:t>
        </w:r>
      </w:ins>
    </w:p>
    <w:p w14:paraId="0E862360" w14:textId="34CC40E2" w:rsidR="00226B9B" w:rsidRPr="0015011D" w:rsidDel="00114AE7" w:rsidRDefault="00226B9B">
      <w:pPr>
        <w:pStyle w:val="Heading3"/>
        <w:numPr>
          <w:ilvl w:val="0"/>
          <w:numId w:val="0"/>
        </w:numPr>
        <w:rPr>
          <w:del w:id="3234" w:author="leksandar komazec" w:date="2022-08-31T19:55:00Z"/>
          <w:rStyle w:val="Heading1Char"/>
          <w:b/>
          <w:bCs/>
          <w:kern w:val="0"/>
          <w:sz w:val="24"/>
          <w:szCs w:val="26"/>
          <w:rPrChange w:id="3235" w:author="leksandar komazec" w:date="2022-08-31T20:36:00Z">
            <w:rPr>
              <w:del w:id="3236" w:author="leksandar komazec" w:date="2022-08-31T19:55:00Z"/>
              <w:rStyle w:val="Heading1Char"/>
              <w:b w:val="0"/>
              <w:bCs w:val="0"/>
              <w:kern w:val="0"/>
              <w:sz w:val="28"/>
            </w:rPr>
          </w:rPrChange>
        </w:rPr>
        <w:pPrChange w:id="3237" w:author="leksandar komazec" w:date="2022-08-31T20:39:00Z">
          <w:pPr/>
        </w:pPrChange>
      </w:pPr>
      <w:del w:id="3238" w:author="leksandar komazec" w:date="2022-08-31T19:55:00Z">
        <w:r w:rsidRPr="0015011D" w:rsidDel="003C5FD1">
          <w:rPr>
            <w:rStyle w:val="Heading1Char"/>
            <w:b/>
            <w:kern w:val="0"/>
            <w:sz w:val="28"/>
          </w:rPr>
          <w:delText>Formulizacija problema i SDP programiranje</w:delText>
        </w:r>
        <w:bookmarkEnd w:id="3132"/>
        <w:bookmarkEnd w:id="3133"/>
      </w:del>
    </w:p>
    <w:p w14:paraId="72746F4E" w14:textId="6F3C1822" w:rsidR="0015011D" w:rsidRDefault="0015011D" w:rsidP="003C5FD1">
      <w:pPr>
        <w:rPr>
          <w:ins w:id="3239" w:author="leksandar komazec" w:date="2022-08-31T20:37:00Z"/>
        </w:rPr>
      </w:pPr>
      <w:proofErr w:type="spellStart"/>
      <w:ins w:id="3240" w:author="leksandar komazec" w:date="2022-08-31T20:37:00Z">
        <w:r>
          <w:t>Hiero</w:t>
        </w:r>
        <w:proofErr w:type="spellEnd"/>
        <w:r>
          <w:t xml:space="preserve"> </w:t>
        </w:r>
        <w:proofErr w:type="spellStart"/>
        <w:r>
          <w:t>predstavlja</w:t>
        </w:r>
        <w:proofErr w:type="spellEnd"/>
        <w:r>
          <w:t xml:space="preserve"> </w:t>
        </w:r>
        <w:proofErr w:type="spellStart"/>
        <w:r>
          <w:t>alat</w:t>
        </w:r>
        <w:proofErr w:type="spellEnd"/>
        <w:r>
          <w:t xml:space="preserve"> koji se </w:t>
        </w:r>
        <w:proofErr w:type="spellStart"/>
        <w:r>
          <w:t>koristi</w:t>
        </w:r>
        <w:proofErr w:type="spellEnd"/>
        <w:r>
          <w:t xml:space="preserve"> za </w:t>
        </w:r>
        <w:proofErr w:type="spellStart"/>
        <w:r>
          <w:t>kreiranje</w:t>
        </w:r>
        <w:proofErr w:type="spellEnd"/>
        <w:r>
          <w:t xml:space="preserve"> </w:t>
        </w:r>
        <w:proofErr w:type="spellStart"/>
        <w:r>
          <w:t>fontova</w:t>
        </w:r>
        <w:proofErr w:type="spellEnd"/>
        <w:r>
          <w:t xml:space="preserve"> </w:t>
        </w:r>
        <w:proofErr w:type="spellStart"/>
        <w:r>
          <w:t>različtih</w:t>
        </w:r>
        <w:proofErr w:type="spellEnd"/>
        <w:r>
          <w:t xml:space="preserve"> </w:t>
        </w:r>
        <w:proofErr w:type="spellStart"/>
        <w:r>
          <w:t>veličina</w:t>
        </w:r>
        <w:proofErr w:type="spellEnd"/>
        <w:r>
          <w:t xml:space="preserve">, </w:t>
        </w:r>
        <w:proofErr w:type="spellStart"/>
        <w:r>
          <w:t>oblika</w:t>
        </w:r>
        <w:proofErr w:type="spellEnd"/>
        <w:r>
          <w:t xml:space="preserve">, </w:t>
        </w:r>
        <w:proofErr w:type="spellStart"/>
        <w:r>
          <w:t>boja</w:t>
        </w:r>
        <w:proofErr w:type="spellEnd"/>
        <w:r>
          <w:t xml:space="preserve"> koji se </w:t>
        </w:r>
        <w:proofErr w:type="spellStart"/>
        <w:r>
          <w:t>koriste</w:t>
        </w:r>
        <w:proofErr w:type="spellEnd"/>
        <w:r>
          <w:t xml:space="preserve"> u video </w:t>
        </w:r>
        <w:proofErr w:type="spellStart"/>
        <w:r>
          <w:t>igrama</w:t>
        </w:r>
        <w:proofErr w:type="spellEnd"/>
        <w:r>
          <w:t>.</w:t>
        </w:r>
      </w:ins>
    </w:p>
    <w:p w14:paraId="6F76BE45" w14:textId="6AB3C3E1" w:rsidR="0015011D" w:rsidRDefault="0007033C" w:rsidP="0007033C">
      <w:pPr>
        <w:jc w:val="center"/>
        <w:rPr>
          <w:ins w:id="3241" w:author="leksandar komazec" w:date="2022-08-31T20:38:00Z"/>
          <w:lang w:val="sr-Latn-RS"/>
        </w:rPr>
      </w:pPr>
      <w:ins w:id="3242" w:author="leksandar komazec" w:date="2022-08-31T20:38:00Z">
        <w:r>
          <w:rPr>
            <w:noProof/>
          </w:rPr>
          <w:drawing>
            <wp:inline distT="0" distB="0" distL="0" distR="0" wp14:anchorId="0A09413C" wp14:editId="2D91F0B7">
              <wp:extent cx="3013545" cy="21814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3512" cy="2195928"/>
                      </a:xfrm>
                      <a:prstGeom prst="rect">
                        <a:avLst/>
                      </a:prstGeom>
                    </pic:spPr>
                  </pic:pic>
                </a:graphicData>
              </a:graphic>
            </wp:inline>
          </w:drawing>
        </w:r>
      </w:ins>
    </w:p>
    <w:p w14:paraId="0918346A" w14:textId="1658F73D" w:rsidR="0007033C" w:rsidRPr="009A1789" w:rsidRDefault="0007033C" w:rsidP="0007033C">
      <w:pPr>
        <w:pStyle w:val="ListParagraph"/>
        <w:jc w:val="center"/>
        <w:rPr>
          <w:ins w:id="3243" w:author="leksandar komazec" w:date="2022-08-31T20:38:00Z"/>
          <w:lang w:val="en-US"/>
        </w:rPr>
      </w:pPr>
      <w:ins w:id="3244" w:author="leksandar komazec" w:date="2022-08-31T20:38:00Z">
        <w:r w:rsidRPr="002A5A3F">
          <w:rPr>
            <w:iCs/>
          </w:rPr>
          <w:t xml:space="preserve">Slika </w:t>
        </w:r>
        <w:r>
          <w:t>1</w:t>
        </w:r>
      </w:ins>
      <w:r w:rsidR="00E80B11">
        <w:t>8</w:t>
      </w:r>
      <w:ins w:id="3245" w:author="leksandar komazec" w:date="2022-08-31T20:38:00Z">
        <w:r w:rsidRPr="002A5A3F">
          <w:rPr>
            <w:iCs/>
          </w:rPr>
          <w:t>.</w:t>
        </w:r>
        <w:r>
          <w:t xml:space="preserve"> </w:t>
        </w:r>
        <w:r>
          <w:rPr>
            <w:lang w:val="sr-Latn-RS"/>
          </w:rPr>
          <w:t>Hiero alat za kreiranje fontova</w:t>
        </w:r>
        <w:r>
          <w:rPr>
            <w:lang w:val="en-US"/>
          </w:rPr>
          <w:t>[1</w:t>
        </w:r>
      </w:ins>
      <w:r w:rsidR="006503A6">
        <w:rPr>
          <w:lang w:val="en-US"/>
        </w:rPr>
        <w:t>4</w:t>
      </w:r>
      <w:ins w:id="3246" w:author="leksandar komazec" w:date="2022-08-31T20:38:00Z">
        <w:r>
          <w:rPr>
            <w:lang w:val="en-US"/>
          </w:rPr>
          <w:t>]</w:t>
        </w:r>
      </w:ins>
    </w:p>
    <w:p w14:paraId="11BB6BF5" w14:textId="1FB47C5A" w:rsidR="00034D6A" w:rsidRDefault="00034D6A" w:rsidP="00034D6A">
      <w:pPr>
        <w:pStyle w:val="Heading3"/>
        <w:ind w:left="630"/>
        <w:rPr>
          <w:ins w:id="3247" w:author="leksandar komazec" w:date="2022-08-31T20:40:00Z"/>
        </w:rPr>
      </w:pPr>
      <w:ins w:id="3248" w:author="leksandar komazec" w:date="2022-08-31T20:40:00Z">
        <w:r>
          <w:t>“</w:t>
        </w:r>
        <w:proofErr w:type="spellStart"/>
        <w:r>
          <w:t>Krita</w:t>
        </w:r>
        <w:proofErr w:type="spellEnd"/>
        <w:r>
          <w:t>”</w:t>
        </w:r>
      </w:ins>
    </w:p>
    <w:p w14:paraId="1ACD0446" w14:textId="7643E7A6" w:rsidR="000226F1" w:rsidRDefault="000226F1">
      <w:pPr>
        <w:rPr>
          <w:ins w:id="3249" w:author="leksandar komazec" w:date="2022-08-31T20:43:00Z"/>
          <w:lang w:val="sr-Latn-RS"/>
        </w:rPr>
        <w:pPrChange w:id="3250" w:author="leksandar komazec" w:date="2022-08-31T20:45:00Z">
          <w:pPr>
            <w:spacing w:after="0" w:afterAutospacing="0"/>
            <w:jc w:val="left"/>
          </w:pPr>
        </w:pPrChange>
      </w:pPr>
      <w:ins w:id="3251" w:author="leksandar komazec" w:date="2022-08-31T20:41:00Z">
        <w:r>
          <w:rPr>
            <w:lang w:val="sr-Latn-RS"/>
          </w:rPr>
          <w:t xml:space="preserve">Krita je alat za kreiranje </w:t>
        </w:r>
      </w:ins>
      <w:ins w:id="3252" w:author="leksandar komazec" w:date="2022-08-31T20:42:00Z">
        <w:r>
          <w:rPr>
            <w:lang w:val="sr-Latn-RS"/>
          </w:rPr>
          <w:t>vizuelnih resursa za dvodimenzionalne igre. Alat je korišćen prevashodno za promenu dimenzija i boje nekim resursima korišćenim u igri.</w:t>
        </w:r>
      </w:ins>
    </w:p>
    <w:p w14:paraId="3C83D15F" w14:textId="13200DFB" w:rsidR="000226F1" w:rsidRDefault="000226F1" w:rsidP="000226F1">
      <w:pPr>
        <w:pStyle w:val="Heading3"/>
        <w:ind w:left="630"/>
        <w:rPr>
          <w:ins w:id="3253" w:author="leksandar komazec" w:date="2022-08-31T20:43:00Z"/>
        </w:rPr>
      </w:pPr>
      <w:ins w:id="3254" w:author="leksandar komazec" w:date="2022-08-31T20:43:00Z">
        <w:r>
          <w:t>“Android Studio”</w:t>
        </w:r>
      </w:ins>
    </w:p>
    <w:p w14:paraId="63D182FE" w14:textId="0E5EF09E" w:rsidR="000226F1" w:rsidRDefault="000226F1" w:rsidP="00034D6A">
      <w:pPr>
        <w:rPr>
          <w:ins w:id="3255" w:author="leksandar komazec" w:date="2022-08-31T20:45:00Z"/>
          <w:lang w:val="sr-Latn-RS"/>
        </w:rPr>
      </w:pPr>
      <w:ins w:id="3256" w:author="leksandar komazec" w:date="2022-08-31T20:43:00Z">
        <w:r>
          <w:rPr>
            <w:lang w:val="sr-Latn-RS"/>
          </w:rPr>
          <w:t xml:space="preserve">Android studio predstavlja </w:t>
        </w:r>
      </w:ins>
      <w:ins w:id="3257" w:author="leksandar komazec" w:date="2022-08-31T20:44:00Z">
        <w:r>
          <w:rPr>
            <w:lang w:val="sr-Latn-RS"/>
          </w:rPr>
          <w:t>razvojno okruženje koje omogućava razvoj softvera na više platformi sa akcentom na Android platformu.</w:t>
        </w:r>
      </w:ins>
    </w:p>
    <w:p w14:paraId="6B419BF6" w14:textId="77777777" w:rsidR="000226F1" w:rsidRDefault="000226F1">
      <w:pPr>
        <w:spacing w:after="0" w:afterAutospacing="0"/>
        <w:jc w:val="left"/>
        <w:rPr>
          <w:ins w:id="3258" w:author="leksandar komazec" w:date="2022-08-31T20:45:00Z"/>
          <w:lang w:val="sr-Latn-RS"/>
        </w:rPr>
      </w:pPr>
      <w:ins w:id="3259" w:author="leksandar komazec" w:date="2022-08-31T20:45:00Z">
        <w:r>
          <w:rPr>
            <w:lang w:val="sr-Latn-RS"/>
          </w:rPr>
          <w:br w:type="page"/>
        </w:r>
      </w:ins>
    </w:p>
    <w:p w14:paraId="58D19B69" w14:textId="47D22637" w:rsidR="000226F1" w:rsidRDefault="000226F1" w:rsidP="000226F1">
      <w:pPr>
        <w:pStyle w:val="Heading2"/>
        <w:rPr>
          <w:ins w:id="3260" w:author="leksandar komazec" w:date="2022-08-31T20:47:00Z"/>
        </w:rPr>
      </w:pPr>
      <w:ins w:id="3261" w:author="leksandar komazec" w:date="2022-08-31T20:45:00Z">
        <w:r>
          <w:lastRenderedPageBreak/>
          <w:t>Server</w:t>
        </w:r>
      </w:ins>
      <w:ins w:id="3262" w:author="leksandar komazec" w:date="2022-08-31T22:30:00Z">
        <w:r w:rsidR="00AF4A5B">
          <w:t xml:space="preserve"> </w:t>
        </w:r>
        <w:proofErr w:type="spellStart"/>
        <w:r w:rsidR="00AF4A5B">
          <w:t>i</w:t>
        </w:r>
        <w:proofErr w:type="spellEnd"/>
        <w:r w:rsidR="00AF4A5B">
          <w:t xml:space="preserve"> </w:t>
        </w:r>
        <w:proofErr w:type="spellStart"/>
        <w:r w:rsidR="00AF4A5B">
          <w:t>baze</w:t>
        </w:r>
        <w:proofErr w:type="spellEnd"/>
        <w:r w:rsidR="00AF4A5B">
          <w:t xml:space="preserve"> </w:t>
        </w:r>
        <w:proofErr w:type="spellStart"/>
        <w:r w:rsidR="00AF4A5B">
          <w:t>podataka</w:t>
        </w:r>
      </w:ins>
      <w:proofErr w:type="spellEnd"/>
    </w:p>
    <w:p w14:paraId="0FD4F60A" w14:textId="64456A0E" w:rsidR="00024ADE" w:rsidRDefault="00024ADE" w:rsidP="00024ADE">
      <w:pPr>
        <w:rPr>
          <w:ins w:id="3263" w:author="leksandar komazec" w:date="2022-08-31T20:47:00Z"/>
        </w:rPr>
      </w:pPr>
      <w:ins w:id="3264" w:author="leksandar komazec" w:date="2022-08-31T20:47:00Z">
        <w:r>
          <w:t xml:space="preserve">Server </w:t>
        </w:r>
        <w:proofErr w:type="spellStart"/>
        <w:r>
          <w:t>razvijan</w:t>
        </w:r>
        <w:proofErr w:type="spellEnd"/>
        <w:r>
          <w:t xml:space="preserve"> za </w:t>
        </w:r>
        <w:proofErr w:type="spellStart"/>
        <w:r>
          <w:t>potrebe</w:t>
        </w:r>
        <w:proofErr w:type="spellEnd"/>
        <w:r>
          <w:t xml:space="preserve"> video </w:t>
        </w:r>
        <w:proofErr w:type="spellStart"/>
        <w:r>
          <w:t>igre</w:t>
        </w:r>
        <w:proofErr w:type="spellEnd"/>
        <w:r>
          <w:t xml:space="preserve"> </w:t>
        </w:r>
      </w:ins>
      <w:proofErr w:type="spellStart"/>
      <w:ins w:id="3265" w:author="leksandar komazec" w:date="2022-08-31T20:48:00Z">
        <w:r>
          <w:t>pisan</w:t>
        </w:r>
        <w:proofErr w:type="spellEnd"/>
        <w:r>
          <w:t xml:space="preserve"> je u </w:t>
        </w:r>
        <w:proofErr w:type="spellStart"/>
        <w:r>
          <w:t>programskom</w:t>
        </w:r>
        <w:proofErr w:type="spellEnd"/>
        <w:r>
          <w:t xml:space="preserve"> </w:t>
        </w:r>
        <w:proofErr w:type="spellStart"/>
        <w:r>
          <w:t>jeziku</w:t>
        </w:r>
        <w:proofErr w:type="spellEnd"/>
        <w:r>
          <w:t xml:space="preserve"> JavaScript.</w:t>
        </w:r>
      </w:ins>
    </w:p>
    <w:p w14:paraId="444F39CD" w14:textId="77777777" w:rsidR="00024ADE" w:rsidRPr="00024ADE" w:rsidRDefault="00024ADE">
      <w:pPr>
        <w:rPr>
          <w:ins w:id="3266" w:author="leksandar komazec" w:date="2022-08-31T20:46:00Z"/>
        </w:rPr>
        <w:pPrChange w:id="3267" w:author="leksandar komazec" w:date="2022-08-31T20:47:00Z">
          <w:pPr>
            <w:pStyle w:val="Heading2"/>
          </w:pPr>
        </w:pPrChange>
      </w:pPr>
    </w:p>
    <w:p w14:paraId="69C1E810" w14:textId="577DD9A2" w:rsidR="00024ADE" w:rsidRDefault="00322F10" w:rsidP="00024ADE">
      <w:pPr>
        <w:pStyle w:val="Heading3"/>
        <w:ind w:left="630"/>
        <w:rPr>
          <w:ins w:id="3268" w:author="leksandar komazec" w:date="2022-08-31T21:00:00Z"/>
        </w:rPr>
      </w:pPr>
      <w:ins w:id="3269" w:author="leksandar komazec" w:date="2022-08-31T22:08:00Z">
        <w:r>
          <w:t>“</w:t>
        </w:r>
      </w:ins>
      <w:ins w:id="3270" w:author="leksandar komazec" w:date="2022-08-31T20:46:00Z">
        <w:r w:rsidR="00024ADE">
          <w:t>Node</w:t>
        </w:r>
      </w:ins>
      <w:ins w:id="3271" w:author="leksandar komazec" w:date="2022-08-31T21:53:00Z">
        <w:r w:rsidR="00F81E1F">
          <w:t>.js</w:t>
        </w:r>
      </w:ins>
      <w:ins w:id="3272" w:author="leksandar komazec" w:date="2022-08-31T22:44:00Z">
        <w:r w:rsidR="007B5A03">
          <w:t xml:space="preserve"> </w:t>
        </w:r>
      </w:ins>
      <w:ins w:id="3273" w:author="leksandar komazec" w:date="2022-08-31T22:08:00Z">
        <w:r>
          <w:t>”</w:t>
        </w:r>
      </w:ins>
    </w:p>
    <w:p w14:paraId="3685C9B9" w14:textId="7ED14BC6" w:rsidR="00E24B83" w:rsidRDefault="00A40145" w:rsidP="00A40145">
      <w:pPr>
        <w:rPr>
          <w:ins w:id="3274" w:author="leksandar komazec" w:date="2022-08-31T21:18:00Z"/>
          <w:lang w:val="sr-Latn-RS"/>
        </w:rPr>
      </w:pPr>
      <w:ins w:id="3275" w:author="leksandar komazec" w:date="2022-08-31T21:02:00Z">
        <w:r>
          <w:t xml:space="preserve">Node je </w:t>
        </w:r>
        <w:proofErr w:type="spellStart"/>
        <w:r>
          <w:t>asihnron</w:t>
        </w:r>
      </w:ins>
      <w:ins w:id="3276" w:author="leksandar komazec" w:date="2022-08-31T21:03:00Z">
        <w:r>
          <w:t>o</w:t>
        </w:r>
        <w:proofErr w:type="spellEnd"/>
        <w:r>
          <w:t xml:space="preserve"> runtime </w:t>
        </w:r>
        <w:proofErr w:type="spellStart"/>
        <w:r>
          <w:t>okru</w:t>
        </w:r>
        <w:proofErr w:type="spellEnd"/>
        <w:r>
          <w:rPr>
            <w:lang w:val="sr-Latn-RS"/>
          </w:rPr>
          <w:t>ženje koje</w:t>
        </w:r>
      </w:ins>
      <w:ins w:id="3277" w:author="leksandar komazec" w:date="2022-08-31T21:04:00Z">
        <w:r>
          <w:rPr>
            <w:lang w:val="sr-Latn-RS"/>
          </w:rPr>
          <w:t xml:space="preserve"> </w:t>
        </w:r>
      </w:ins>
      <w:ins w:id="3278" w:author="leksandar komazec" w:date="2022-08-31T21:05:00Z">
        <w:r>
          <w:rPr>
            <w:lang w:val="sr-Latn-RS"/>
          </w:rPr>
          <w:t>se zasniva na V8 engine</w:t>
        </w:r>
        <w:r>
          <w:t xml:space="preserve">-u koji je </w:t>
        </w:r>
        <w:proofErr w:type="spellStart"/>
        <w:r>
          <w:t>implementiran</w:t>
        </w:r>
        <w:proofErr w:type="spellEnd"/>
        <w:r>
          <w:t xml:space="preserve"> u </w:t>
        </w:r>
        <w:proofErr w:type="spellStart"/>
        <w:r>
          <w:t>pretra</w:t>
        </w:r>
        <w:proofErr w:type="spellEnd"/>
        <w:r>
          <w:rPr>
            <w:lang w:val="sr-Latn-RS"/>
          </w:rPr>
          <w:t xml:space="preserve">živač </w:t>
        </w:r>
        <w:r>
          <w:t xml:space="preserve">“Google Chrome” </w:t>
        </w:r>
        <w:proofErr w:type="spellStart"/>
        <w:r>
          <w:t>i</w:t>
        </w:r>
        <w:proofErr w:type="spellEnd"/>
        <w:r>
          <w:t xml:space="preserve"> </w:t>
        </w:r>
        <w:proofErr w:type="spellStart"/>
        <w:r>
          <w:t>slu</w:t>
        </w:r>
        <w:proofErr w:type="spellEnd"/>
        <w:r>
          <w:rPr>
            <w:lang w:val="sr-Latn-RS"/>
          </w:rPr>
          <w:t>ži za konvertovanje JavaScript koda u mašinski kod. Tako da p</w:t>
        </w:r>
      </w:ins>
      <w:ins w:id="3279" w:author="leksandar komazec" w:date="2022-08-31T21:06:00Z">
        <w:r>
          <w:rPr>
            <w:lang w:val="sr-Latn-RS"/>
          </w:rPr>
          <w:t>ojavom Node</w:t>
        </w:r>
        <w:r>
          <w:t xml:space="preserve">-a </w:t>
        </w:r>
        <w:proofErr w:type="spellStart"/>
        <w:r w:rsidR="003C012A">
          <w:t>mogu</w:t>
        </w:r>
        <w:proofErr w:type="spellEnd"/>
        <w:r w:rsidR="003C012A">
          <w:rPr>
            <w:lang w:val="sr-Latn-RS"/>
          </w:rPr>
          <w:t>će je pored web aplikacija razvijati i sistemske aplikacije, to jeste nije pot</w:t>
        </w:r>
      </w:ins>
      <w:ins w:id="3280" w:author="leksandar komazec" w:date="2022-08-31T21:07:00Z">
        <w:r w:rsidR="003C012A">
          <w:rPr>
            <w:lang w:val="sr-Latn-RS"/>
          </w:rPr>
          <w:t xml:space="preserve">reban pretraživač kako bi se izvršila aplikacija napisana u JavaScript kodu već je aplikaciju moguće pokrenuti i iz terminala pozivajući </w:t>
        </w:r>
      </w:ins>
      <w:ins w:id="3281" w:author="leksandar komazec" w:date="2022-08-31T21:08:00Z">
        <w:r w:rsidR="003C012A">
          <w:rPr>
            <w:lang w:val="sr-Latn-RS"/>
          </w:rPr>
          <w:t>glavni java script fajl iz nekog Node projekta.</w:t>
        </w:r>
      </w:ins>
    </w:p>
    <w:p w14:paraId="056E8F63" w14:textId="2D046B9E" w:rsidR="00E24B83" w:rsidRDefault="00E24B83" w:rsidP="00A40145">
      <w:pPr>
        <w:rPr>
          <w:ins w:id="3282" w:author="leksandar komazec" w:date="2022-08-31T21:18:00Z"/>
        </w:rPr>
      </w:pPr>
      <w:ins w:id="3283" w:author="leksandar komazec" w:date="2022-08-31T21:18:00Z">
        <w:r>
          <w:rPr>
            <w:lang w:val="sr-Latn-RS"/>
          </w:rPr>
          <w:t>Važne stvari koje treba napomenuti o Node</w:t>
        </w:r>
        <w:r>
          <w:t>-u:</w:t>
        </w:r>
      </w:ins>
    </w:p>
    <w:p w14:paraId="5E0D39E0" w14:textId="31E8A94F" w:rsidR="00C12943" w:rsidRPr="00C12943" w:rsidRDefault="00C12943" w:rsidP="00E24B83">
      <w:pPr>
        <w:pStyle w:val="ListParagraph"/>
        <w:numPr>
          <w:ilvl w:val="0"/>
          <w:numId w:val="28"/>
        </w:numPr>
        <w:rPr>
          <w:ins w:id="3284" w:author="leksandar komazec" w:date="2022-08-31T21:25:00Z"/>
          <w:rPrChange w:id="3285" w:author="leksandar komazec" w:date="2022-08-31T21:25:00Z">
            <w:rPr>
              <w:ins w:id="3286" w:author="leksandar komazec" w:date="2022-08-31T21:25:00Z"/>
              <w:lang w:val="en-US"/>
            </w:rPr>
          </w:rPrChange>
        </w:rPr>
      </w:pPr>
      <w:ins w:id="3287" w:author="leksandar komazec" w:date="2022-08-31T21:23:00Z">
        <w:r>
          <w:t>Node je event</w:t>
        </w:r>
        <w:r>
          <w:rPr>
            <w:lang w:val="en-US"/>
          </w:rPr>
          <w:t xml:space="preserve"> loop, single thread</w:t>
        </w:r>
      </w:ins>
      <w:ins w:id="3288" w:author="leksandar komazec" w:date="2022-08-31T21:24:00Z">
        <w:r>
          <w:rPr>
            <w:lang w:val="en-US"/>
          </w:rPr>
          <w:t>, to jest</w:t>
        </w:r>
      </w:ins>
      <w:ins w:id="3289" w:author="leksandar komazec" w:date="2022-08-31T21:25:00Z">
        <w:r>
          <w:rPr>
            <w:lang w:val="en-US"/>
          </w:rPr>
          <w:t xml:space="preserve"> </w:t>
        </w:r>
        <w:proofErr w:type="spellStart"/>
        <w:r>
          <w:rPr>
            <w:lang w:val="en-US"/>
          </w:rPr>
          <w:t>kada</w:t>
        </w:r>
        <w:proofErr w:type="spellEnd"/>
        <w:r>
          <w:rPr>
            <w:lang w:val="en-US"/>
          </w:rPr>
          <w:t xml:space="preserve"> se </w:t>
        </w:r>
        <w:proofErr w:type="spellStart"/>
        <w:r>
          <w:rPr>
            <w:lang w:val="en-US"/>
          </w:rPr>
          <w:t>pokrene</w:t>
        </w:r>
        <w:proofErr w:type="spellEnd"/>
        <w:r>
          <w:rPr>
            <w:lang w:val="en-US"/>
          </w:rPr>
          <w:t xml:space="preserve"> Node </w:t>
        </w:r>
        <w:proofErr w:type="spellStart"/>
        <w:r>
          <w:rPr>
            <w:lang w:val="en-US"/>
          </w:rPr>
          <w:t>aplikacija</w:t>
        </w:r>
        <w:proofErr w:type="spellEnd"/>
        <w:r>
          <w:rPr>
            <w:lang w:val="en-US"/>
          </w:rPr>
          <w:t xml:space="preserve"> </w:t>
        </w:r>
      </w:ins>
      <w:ins w:id="3290" w:author="leksandar komazec" w:date="2022-08-31T21:26:00Z">
        <w:r>
          <w:rPr>
            <w:lang w:val="en-US"/>
          </w:rPr>
          <w:t xml:space="preserve">sav </w:t>
        </w:r>
        <w:proofErr w:type="spellStart"/>
        <w:r>
          <w:rPr>
            <w:lang w:val="en-US"/>
          </w:rPr>
          <w:t>kod</w:t>
        </w:r>
        <w:proofErr w:type="spellEnd"/>
        <w:r>
          <w:rPr>
            <w:lang w:val="en-US"/>
          </w:rPr>
          <w:t xml:space="preserve"> koji ne </w:t>
        </w:r>
        <w:proofErr w:type="spellStart"/>
        <w:r>
          <w:rPr>
            <w:lang w:val="en-US"/>
          </w:rPr>
          <w:t>spada</w:t>
        </w:r>
        <w:proofErr w:type="spellEnd"/>
        <w:r>
          <w:rPr>
            <w:lang w:val="en-US"/>
          </w:rPr>
          <w:t xml:space="preserve"> u </w:t>
        </w:r>
        <w:proofErr w:type="spellStart"/>
        <w:r>
          <w:rPr>
            <w:lang w:val="en-US"/>
          </w:rPr>
          <w:t>inicijalizaciju</w:t>
        </w:r>
        <w:proofErr w:type="spellEnd"/>
        <w:r>
          <w:rPr>
            <w:lang w:val="en-US"/>
          </w:rPr>
          <w:t xml:space="preserve"> se </w:t>
        </w:r>
        <w:proofErr w:type="spellStart"/>
        <w:r>
          <w:rPr>
            <w:lang w:val="en-US"/>
          </w:rPr>
          <w:t>izvr</w:t>
        </w:r>
        <w:proofErr w:type="spellEnd"/>
        <w:r>
          <w:rPr>
            <w:lang w:val="sr-Latn-RS"/>
          </w:rPr>
          <w:t>šava u petlji događaja koristeći jednu nit.</w:t>
        </w:r>
      </w:ins>
    </w:p>
    <w:p w14:paraId="4EE545EF" w14:textId="0431BB92" w:rsidR="00E24B83" w:rsidRDefault="00C12943" w:rsidP="00E24B83">
      <w:pPr>
        <w:pStyle w:val="ListParagraph"/>
        <w:numPr>
          <w:ilvl w:val="0"/>
          <w:numId w:val="28"/>
        </w:numPr>
        <w:rPr>
          <w:ins w:id="3291" w:author="leksandar komazec" w:date="2022-08-31T21:23:00Z"/>
        </w:rPr>
      </w:pPr>
      <w:ins w:id="3292" w:author="leksandar komazec" w:date="2022-08-31T21:25:00Z">
        <w:r>
          <w:t>I</w:t>
        </w:r>
      </w:ins>
      <w:ins w:id="3293" w:author="leksandar komazec" w:date="2022-08-31T21:22:00Z">
        <w:r w:rsidR="00E24B83">
          <w:t xml:space="preserve">ako Node koristi isključivo jednu nit, moguće je da obrađuje stotine pristiglih zahteva </w:t>
        </w:r>
      </w:ins>
      <w:ins w:id="3294" w:author="leksandar komazec" w:date="2022-08-31T21:23:00Z">
        <w:r w:rsidR="00E24B83">
          <w:t>paralelno</w:t>
        </w:r>
      </w:ins>
    </w:p>
    <w:p w14:paraId="13D7F5EC" w14:textId="157D77EA" w:rsidR="00C12943" w:rsidRDefault="00C12943" w:rsidP="00C12943">
      <w:pPr>
        <w:pStyle w:val="ListParagraph"/>
        <w:numPr>
          <w:ilvl w:val="0"/>
          <w:numId w:val="28"/>
        </w:numPr>
        <w:rPr>
          <w:ins w:id="3295" w:author="leksandar komazec" w:date="2022-08-31T21:21:00Z"/>
        </w:rPr>
      </w:pPr>
      <w:ins w:id="3296" w:author="leksandar komazec" w:date="2022-08-31T21:26:00Z">
        <w:r>
          <w:t>Z</w:t>
        </w:r>
      </w:ins>
      <w:ins w:id="3297" w:author="leksandar komazec" w:date="2022-08-31T21:27:00Z">
        <w:r>
          <w:t>bog korišćenja jedne niti ne preproučuje se implementacija operacija koje zahtevaju jaku procesorku moć</w:t>
        </w:r>
      </w:ins>
    </w:p>
    <w:p w14:paraId="1DA1559B" w14:textId="5F8365CD" w:rsidR="00E24B83" w:rsidRPr="00E24B83" w:rsidRDefault="00E24B83" w:rsidP="00E24B83">
      <w:pPr>
        <w:pStyle w:val="ListParagraph"/>
        <w:numPr>
          <w:ilvl w:val="0"/>
          <w:numId w:val="28"/>
        </w:numPr>
        <w:rPr>
          <w:ins w:id="3298" w:author="leksandar komazec" w:date="2022-08-31T21:21:00Z"/>
          <w:rPrChange w:id="3299" w:author="leksandar komazec" w:date="2022-08-31T21:21:00Z">
            <w:rPr>
              <w:ins w:id="3300" w:author="leksandar komazec" w:date="2022-08-31T21:21:00Z"/>
              <w:lang w:val="sr-Latn-RS"/>
            </w:rPr>
          </w:rPrChange>
        </w:rPr>
      </w:pPr>
      <w:ins w:id="3301" w:author="leksandar komazec" w:date="2022-08-31T21:19:00Z">
        <w:r>
          <w:t xml:space="preserve">Implementacija sistema koji odgovara na zahteve se zasniva na </w:t>
        </w:r>
      </w:ins>
      <w:ins w:id="3302" w:author="leksandar komazec" w:date="2022-08-31T21:20:00Z">
        <w:r>
          <w:t>Libuv bilbioteci napisanoj u C programskom jeziku koja apstrahuje ni</w:t>
        </w:r>
      </w:ins>
      <w:ins w:id="3303" w:author="leksandar komazec" w:date="2022-08-31T21:21:00Z">
        <w:r>
          <w:t>ske slojeve poput fajl sistema, mre</w:t>
        </w:r>
        <w:r>
          <w:rPr>
            <w:lang w:val="sr-Latn-RS"/>
          </w:rPr>
          <w:t>že, operativnog sistema</w:t>
        </w:r>
      </w:ins>
    </w:p>
    <w:p w14:paraId="03845DB6" w14:textId="35DB5112" w:rsidR="00E24B83" w:rsidRPr="00BB3178" w:rsidRDefault="0086176A" w:rsidP="00E24B83">
      <w:pPr>
        <w:pStyle w:val="ListParagraph"/>
        <w:numPr>
          <w:ilvl w:val="0"/>
          <w:numId w:val="28"/>
        </w:numPr>
        <w:rPr>
          <w:ins w:id="3304" w:author="leksandar komazec" w:date="2022-08-31T21:36:00Z"/>
          <w:rPrChange w:id="3305" w:author="leksandar komazec" w:date="2022-08-31T21:36:00Z">
            <w:rPr>
              <w:ins w:id="3306" w:author="leksandar komazec" w:date="2022-08-31T21:36:00Z"/>
              <w:lang w:val="en-US"/>
            </w:rPr>
          </w:rPrChange>
        </w:rPr>
      </w:pPr>
      <w:ins w:id="3307" w:author="leksandar komazec" w:date="2022-08-31T21:31:00Z">
        <w:r>
          <w:t>Bazen niti je takođe vrlo mo</w:t>
        </w:r>
      </w:ins>
      <w:ins w:id="3308" w:author="leksandar komazec" w:date="2022-08-31T21:32:00Z">
        <w:r>
          <w:t xml:space="preserve">ćna mogućnost </w:t>
        </w:r>
        <w:r>
          <w:rPr>
            <w:lang w:val="en-US"/>
          </w:rPr>
          <w:t xml:space="preserve">Node-a. </w:t>
        </w:r>
        <w:proofErr w:type="spellStart"/>
        <w:r>
          <w:rPr>
            <w:lang w:val="en-US"/>
          </w:rPr>
          <w:t>Iako</w:t>
        </w:r>
        <w:proofErr w:type="spellEnd"/>
        <w:r>
          <w:rPr>
            <w:lang w:val="en-US"/>
          </w:rPr>
          <w:t xml:space="preserve"> Node </w:t>
        </w:r>
        <w:proofErr w:type="spellStart"/>
        <w:r>
          <w:rPr>
            <w:lang w:val="en-US"/>
          </w:rPr>
          <w:t>koristi</w:t>
        </w:r>
        <w:proofErr w:type="spellEnd"/>
        <w:r>
          <w:rPr>
            <w:lang w:val="en-US"/>
          </w:rPr>
          <w:t xml:space="preserve"> </w:t>
        </w:r>
        <w:proofErr w:type="spellStart"/>
        <w:r>
          <w:rPr>
            <w:lang w:val="en-US"/>
          </w:rPr>
          <w:t>jednu</w:t>
        </w:r>
        <w:proofErr w:type="spellEnd"/>
        <w:r>
          <w:rPr>
            <w:lang w:val="en-US"/>
          </w:rPr>
          <w:t xml:space="preserve"> nit </w:t>
        </w:r>
        <w:proofErr w:type="spellStart"/>
        <w:r>
          <w:rPr>
            <w:lang w:val="en-US"/>
          </w:rPr>
          <w:t>kada</w:t>
        </w:r>
        <w:proofErr w:type="spellEnd"/>
        <w:r>
          <w:rPr>
            <w:lang w:val="en-US"/>
          </w:rPr>
          <w:t xml:space="preserve"> je </w:t>
        </w:r>
        <w:proofErr w:type="spellStart"/>
        <w:r>
          <w:rPr>
            <w:lang w:val="en-US"/>
          </w:rPr>
          <w:t>pristigli</w:t>
        </w:r>
        <w:proofErr w:type="spellEnd"/>
        <w:r>
          <w:rPr>
            <w:lang w:val="en-US"/>
          </w:rPr>
          <w:t xml:space="preserve"> </w:t>
        </w:r>
        <w:proofErr w:type="spellStart"/>
        <w:r>
          <w:rPr>
            <w:lang w:val="en-US"/>
          </w:rPr>
          <w:t>zahtev</w:t>
        </w:r>
        <w:proofErr w:type="spellEnd"/>
        <w:r>
          <w:rPr>
            <w:lang w:val="en-US"/>
          </w:rPr>
          <w:t xml:space="preserve"> ne </w:t>
        </w:r>
        <w:proofErr w:type="spellStart"/>
        <w:r>
          <w:rPr>
            <w:lang w:val="en-US"/>
          </w:rPr>
          <w:t>blokirajuci</w:t>
        </w:r>
      </w:ins>
      <w:proofErr w:type="spellEnd"/>
      <w:ins w:id="3309" w:author="leksandar komazec" w:date="2022-08-31T21:34:00Z">
        <w:r w:rsidR="00BB3178">
          <w:rPr>
            <w:lang w:val="en-US"/>
          </w:rPr>
          <w:t xml:space="preserve">, </w:t>
        </w:r>
        <w:proofErr w:type="spellStart"/>
        <w:r w:rsidR="00BB3178">
          <w:rPr>
            <w:lang w:val="en-US"/>
          </w:rPr>
          <w:t>dok</w:t>
        </w:r>
        <w:proofErr w:type="spellEnd"/>
        <w:r w:rsidR="00BB3178">
          <w:rPr>
            <w:lang w:val="en-US"/>
          </w:rPr>
          <w:t xml:space="preserve"> u </w:t>
        </w:r>
        <w:proofErr w:type="spellStart"/>
        <w:r w:rsidR="00BB3178">
          <w:rPr>
            <w:lang w:val="en-US"/>
          </w:rPr>
          <w:t>slučaju</w:t>
        </w:r>
        <w:proofErr w:type="spellEnd"/>
        <w:r w:rsidR="00BB3178">
          <w:rPr>
            <w:lang w:val="en-US"/>
          </w:rPr>
          <w:t xml:space="preserve"> </w:t>
        </w:r>
        <w:proofErr w:type="spellStart"/>
        <w:r w:rsidR="00BB3178">
          <w:rPr>
            <w:lang w:val="en-US"/>
          </w:rPr>
          <w:t>blokirajućih</w:t>
        </w:r>
        <w:proofErr w:type="spellEnd"/>
        <w:r w:rsidR="00BB3178">
          <w:rPr>
            <w:lang w:val="en-US"/>
          </w:rPr>
          <w:t xml:space="preserve"> </w:t>
        </w:r>
        <w:proofErr w:type="spellStart"/>
        <w:r w:rsidR="00BB3178">
          <w:rPr>
            <w:lang w:val="en-US"/>
          </w:rPr>
          <w:t>zahteva</w:t>
        </w:r>
        <w:proofErr w:type="spellEnd"/>
        <w:r w:rsidR="00BB3178">
          <w:rPr>
            <w:lang w:val="en-US"/>
          </w:rPr>
          <w:t xml:space="preserve"> </w:t>
        </w:r>
        <w:proofErr w:type="spellStart"/>
        <w:r w:rsidR="00BB3178">
          <w:rPr>
            <w:lang w:val="en-US"/>
          </w:rPr>
          <w:t>dodatne</w:t>
        </w:r>
        <w:proofErr w:type="spellEnd"/>
        <w:r w:rsidR="00BB3178">
          <w:rPr>
            <w:lang w:val="en-US"/>
          </w:rPr>
          <w:t xml:space="preserve"> </w:t>
        </w:r>
      </w:ins>
      <w:proofErr w:type="spellStart"/>
      <w:ins w:id="3310" w:author="leksandar komazec" w:date="2022-08-31T21:35:00Z">
        <w:r w:rsidR="00BB3178">
          <w:rPr>
            <w:lang w:val="en-US"/>
          </w:rPr>
          <w:t>budu</w:t>
        </w:r>
        <w:proofErr w:type="spellEnd"/>
        <w:r w:rsidR="00BB3178">
          <w:rPr>
            <w:lang w:val="en-US"/>
          </w:rPr>
          <w:t xml:space="preserve"> </w:t>
        </w:r>
        <w:proofErr w:type="spellStart"/>
        <w:r w:rsidR="00BB3178">
          <w:rPr>
            <w:lang w:val="en-US"/>
          </w:rPr>
          <w:t>upošljene</w:t>
        </w:r>
        <w:proofErr w:type="spellEnd"/>
        <w:r w:rsidR="00BB3178">
          <w:rPr>
            <w:lang w:val="en-US"/>
          </w:rPr>
          <w:t xml:space="preserve"> da </w:t>
        </w:r>
        <w:proofErr w:type="spellStart"/>
        <w:r w:rsidR="00BB3178">
          <w:rPr>
            <w:lang w:val="en-US"/>
          </w:rPr>
          <w:t>obrate</w:t>
        </w:r>
        <w:proofErr w:type="spellEnd"/>
        <w:r w:rsidR="00BB3178">
          <w:rPr>
            <w:lang w:val="en-US"/>
          </w:rPr>
          <w:t xml:space="preserve"> </w:t>
        </w:r>
        <w:proofErr w:type="spellStart"/>
        <w:r w:rsidR="00BB3178">
          <w:rPr>
            <w:lang w:val="en-US"/>
          </w:rPr>
          <w:t>blokirajuće</w:t>
        </w:r>
        <w:proofErr w:type="spellEnd"/>
        <w:r w:rsidR="00BB3178">
          <w:rPr>
            <w:lang w:val="en-US"/>
          </w:rPr>
          <w:t xml:space="preserve"> </w:t>
        </w:r>
        <w:proofErr w:type="spellStart"/>
        <w:r w:rsidR="00BB3178">
          <w:rPr>
            <w:lang w:val="en-US"/>
          </w:rPr>
          <w:t>zahteve</w:t>
        </w:r>
      </w:ins>
      <w:proofErr w:type="spellEnd"/>
    </w:p>
    <w:p w14:paraId="39C1E0F4" w14:textId="5A69EDBB" w:rsidR="00BB3178" w:rsidRPr="00BB3178" w:rsidRDefault="00BB3178" w:rsidP="00E24B83">
      <w:pPr>
        <w:pStyle w:val="ListParagraph"/>
        <w:numPr>
          <w:ilvl w:val="0"/>
          <w:numId w:val="28"/>
        </w:numPr>
        <w:rPr>
          <w:ins w:id="3311" w:author="leksandar komazec" w:date="2022-08-31T21:37:00Z"/>
          <w:rPrChange w:id="3312" w:author="leksandar komazec" w:date="2022-08-31T21:37:00Z">
            <w:rPr>
              <w:ins w:id="3313" w:author="leksandar komazec" w:date="2022-08-31T21:37:00Z"/>
              <w:lang w:val="en-US"/>
            </w:rPr>
          </w:rPrChange>
        </w:rPr>
      </w:pPr>
      <w:ins w:id="3314" w:author="leksandar komazec" w:date="2022-08-31T21:36:00Z">
        <w:r>
          <w:rPr>
            <w:lang w:val="en-US"/>
          </w:rPr>
          <w:t xml:space="preserve">Red </w:t>
        </w:r>
        <w:proofErr w:type="spellStart"/>
        <w:r>
          <w:rPr>
            <w:lang w:val="en-US"/>
          </w:rPr>
          <w:t>događaja</w:t>
        </w:r>
        <w:proofErr w:type="spellEnd"/>
        <w:r>
          <w:rPr>
            <w:lang w:val="en-US"/>
          </w:rPr>
          <w:t xml:space="preserve"> </w:t>
        </w:r>
        <w:proofErr w:type="spellStart"/>
        <w:r>
          <w:rPr>
            <w:lang w:val="en-US"/>
          </w:rPr>
          <w:t>predstavlja</w:t>
        </w:r>
        <w:proofErr w:type="spellEnd"/>
        <w:r>
          <w:rPr>
            <w:lang w:val="en-US"/>
          </w:rPr>
          <w:t xml:space="preserve"> red u koji se </w:t>
        </w:r>
        <w:proofErr w:type="spellStart"/>
        <w:r>
          <w:rPr>
            <w:lang w:val="en-US"/>
          </w:rPr>
          <w:t>smeštaju</w:t>
        </w:r>
        <w:proofErr w:type="spellEnd"/>
        <w:r>
          <w:rPr>
            <w:lang w:val="en-US"/>
          </w:rPr>
          <w:t xml:space="preserve"> </w:t>
        </w:r>
        <w:proofErr w:type="spellStart"/>
        <w:r>
          <w:rPr>
            <w:lang w:val="en-US"/>
          </w:rPr>
          <w:t>zahtevi</w:t>
        </w:r>
        <w:proofErr w:type="spellEnd"/>
        <w:r>
          <w:rPr>
            <w:lang w:val="en-US"/>
          </w:rPr>
          <w:t xml:space="preserve"> </w:t>
        </w:r>
        <w:proofErr w:type="spellStart"/>
        <w:r>
          <w:rPr>
            <w:lang w:val="en-US"/>
          </w:rPr>
          <w:t>klijenata</w:t>
        </w:r>
        <w:proofErr w:type="spellEnd"/>
        <w:r>
          <w:rPr>
            <w:lang w:val="en-US"/>
          </w:rPr>
          <w:t xml:space="preserve"> </w:t>
        </w:r>
        <w:proofErr w:type="spellStart"/>
        <w:r>
          <w:rPr>
            <w:lang w:val="en-US"/>
          </w:rPr>
          <w:t>jedan</w:t>
        </w:r>
        <w:proofErr w:type="spellEnd"/>
        <w:r>
          <w:rPr>
            <w:lang w:val="en-US"/>
          </w:rPr>
          <w:t xml:space="preserve"> za </w:t>
        </w:r>
        <w:proofErr w:type="spellStart"/>
        <w:r>
          <w:rPr>
            <w:lang w:val="en-US"/>
          </w:rPr>
          <w:t>drugim</w:t>
        </w:r>
      </w:ins>
      <w:proofErr w:type="spellEnd"/>
    </w:p>
    <w:p w14:paraId="2CD215D9" w14:textId="214F4590" w:rsidR="00BB3178" w:rsidRPr="00E24B83" w:rsidRDefault="00BB3178">
      <w:pPr>
        <w:pStyle w:val="ListParagraph"/>
        <w:jc w:val="center"/>
        <w:rPr>
          <w:ins w:id="3315" w:author="leksandar komazec" w:date="2022-08-31T20:46:00Z"/>
        </w:rPr>
        <w:pPrChange w:id="3316" w:author="leksandar komazec" w:date="2022-08-31T21:37:00Z">
          <w:pPr>
            <w:pStyle w:val="Heading3"/>
            <w:ind w:left="630"/>
          </w:pPr>
        </w:pPrChange>
      </w:pPr>
      <w:ins w:id="3317" w:author="leksandar komazec" w:date="2022-08-31T21:37:00Z">
        <w:r>
          <w:rPr>
            <w:noProof/>
          </w:rPr>
          <w:drawing>
            <wp:inline distT="0" distB="0" distL="0" distR="0" wp14:anchorId="5A3E2865" wp14:editId="611618BA">
              <wp:extent cx="5096104" cy="3840525"/>
              <wp:effectExtent l="0" t="0" r="0" b="0"/>
              <wp:docPr id="36" name="Picture 3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ightbo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2701" cy="3853033"/>
                      </a:xfrm>
                      <a:prstGeom prst="rect">
                        <a:avLst/>
                      </a:prstGeom>
                      <a:noFill/>
                      <a:ln>
                        <a:noFill/>
                      </a:ln>
                    </pic:spPr>
                  </pic:pic>
                </a:graphicData>
              </a:graphic>
            </wp:inline>
          </w:drawing>
        </w:r>
      </w:ins>
    </w:p>
    <w:p w14:paraId="2481F44C" w14:textId="313752E2" w:rsidR="00BB3178" w:rsidRPr="002A5A3F" w:rsidRDefault="00BB3178" w:rsidP="00BB3178">
      <w:pPr>
        <w:pStyle w:val="ListParagraph"/>
        <w:jc w:val="center"/>
        <w:rPr>
          <w:ins w:id="3318" w:author="leksandar komazec" w:date="2022-08-31T21:37:00Z"/>
          <w:lang w:val="en-US"/>
        </w:rPr>
      </w:pPr>
      <w:ins w:id="3319" w:author="leksandar komazec" w:date="2022-08-31T21:37:00Z">
        <w:r w:rsidRPr="002A5A3F">
          <w:rPr>
            <w:iCs/>
          </w:rPr>
          <w:t xml:space="preserve">Slika </w:t>
        </w:r>
        <w:r>
          <w:t>1</w:t>
        </w:r>
      </w:ins>
      <w:r w:rsidR="004062CC">
        <w:t>9</w:t>
      </w:r>
      <w:ins w:id="3320" w:author="leksandar komazec" w:date="2022-08-31T21:38:00Z">
        <w:r>
          <w:rPr>
            <w:iCs/>
          </w:rPr>
          <w:t>. Obrađivanje zahteva u Node</w:t>
        </w:r>
        <w:r>
          <w:rPr>
            <w:iCs/>
            <w:lang w:val="en-US"/>
          </w:rPr>
          <w:t>-u</w:t>
        </w:r>
        <w:r>
          <w:rPr>
            <w:lang w:val="en-US"/>
          </w:rPr>
          <w:t xml:space="preserve"> </w:t>
        </w:r>
      </w:ins>
      <w:ins w:id="3321" w:author="leksandar komazec" w:date="2022-08-31T21:37:00Z">
        <w:r>
          <w:rPr>
            <w:lang w:val="en-US"/>
          </w:rPr>
          <w:t>[1</w:t>
        </w:r>
      </w:ins>
      <w:r w:rsidR="004062CC">
        <w:rPr>
          <w:lang w:val="en-US"/>
        </w:rPr>
        <w:t>5</w:t>
      </w:r>
      <w:ins w:id="3322" w:author="leksandar komazec" w:date="2022-08-31T21:37:00Z">
        <w:r>
          <w:rPr>
            <w:lang w:val="en-US"/>
          </w:rPr>
          <w:t>]</w:t>
        </w:r>
      </w:ins>
    </w:p>
    <w:p w14:paraId="505A6ACE" w14:textId="77777777" w:rsidR="000226F1" w:rsidRPr="00024ADE" w:rsidRDefault="000226F1">
      <w:pPr>
        <w:rPr>
          <w:ins w:id="3323" w:author="leksandar komazec" w:date="2022-08-31T20:45:00Z"/>
        </w:rPr>
        <w:pPrChange w:id="3324" w:author="leksandar komazec" w:date="2022-08-31T20:46:00Z">
          <w:pPr>
            <w:pStyle w:val="Heading2"/>
            <w:numPr>
              <w:numId w:val="32"/>
            </w:numPr>
          </w:pPr>
        </w:pPrChange>
      </w:pPr>
    </w:p>
    <w:p w14:paraId="4DF8BEF3" w14:textId="64512E21" w:rsidR="00F81E1F" w:rsidRDefault="00322F10" w:rsidP="00F81E1F">
      <w:pPr>
        <w:pStyle w:val="Heading3"/>
        <w:ind w:left="630"/>
        <w:rPr>
          <w:ins w:id="3325" w:author="leksandar komazec" w:date="2022-08-31T21:53:00Z"/>
        </w:rPr>
      </w:pPr>
      <w:ins w:id="3326" w:author="leksandar komazec" w:date="2022-08-31T22:08:00Z">
        <w:r>
          <w:lastRenderedPageBreak/>
          <w:t>“</w:t>
        </w:r>
      </w:ins>
      <w:ins w:id="3327" w:author="leksandar komazec" w:date="2022-08-31T21:53:00Z">
        <w:r w:rsidR="00F81E1F">
          <w:t>Express.js</w:t>
        </w:r>
      </w:ins>
      <w:ins w:id="3328" w:author="leksandar komazec" w:date="2022-08-31T22:08:00Z">
        <w:r>
          <w:t>”</w:t>
        </w:r>
      </w:ins>
    </w:p>
    <w:p w14:paraId="65227D77" w14:textId="1B66ACF3" w:rsidR="00F81E1F" w:rsidRDefault="00F81E1F" w:rsidP="00034D6A">
      <w:pPr>
        <w:rPr>
          <w:ins w:id="3329" w:author="leksandar komazec" w:date="2022-08-31T21:57:00Z"/>
        </w:rPr>
      </w:pPr>
      <w:ins w:id="3330" w:author="leksandar komazec" w:date="2022-08-31T21:55:00Z">
        <w:r>
          <w:rPr>
            <w:lang w:val="sr-Latn-RS"/>
          </w:rPr>
          <w:t>Express.js predstavlja radni okvir baziran na već postojećem Node.js. To jeste proširuje mogu</w:t>
        </w:r>
      </w:ins>
      <w:ins w:id="3331" w:author="leksandar komazec" w:date="2022-08-31T21:56:00Z">
        <w:r>
          <w:rPr>
            <w:lang w:val="sr-Latn-RS"/>
          </w:rPr>
          <w:t>ćnosti postojećeg web server modula koji je sastavi deo Node</w:t>
        </w:r>
        <w:r>
          <w:t xml:space="preserve">-a. </w:t>
        </w:r>
        <w:proofErr w:type="spellStart"/>
        <w:r>
          <w:t>Pobolja</w:t>
        </w:r>
      </w:ins>
      <w:proofErr w:type="spellEnd"/>
      <w:ins w:id="3332" w:author="leksandar komazec" w:date="2022-08-31T21:57:00Z">
        <w:r>
          <w:rPr>
            <w:lang w:val="sr-Latn-RS"/>
          </w:rPr>
          <w:t>šanja koja su uvedena u Express u odnosu na Node su</w:t>
        </w:r>
        <w:r>
          <w:t>:</w:t>
        </w:r>
      </w:ins>
    </w:p>
    <w:p w14:paraId="4D05A092" w14:textId="5722880E" w:rsidR="00F81E1F" w:rsidRPr="00DB63EE" w:rsidRDefault="00F81E1F" w:rsidP="00F81E1F">
      <w:pPr>
        <w:pStyle w:val="ListParagraph"/>
        <w:numPr>
          <w:ilvl w:val="0"/>
          <w:numId w:val="28"/>
        </w:numPr>
        <w:rPr>
          <w:ins w:id="3333" w:author="leksandar komazec" w:date="2022-08-31T22:01:00Z"/>
          <w:rPrChange w:id="3334" w:author="leksandar komazec" w:date="2022-08-31T22:01:00Z">
            <w:rPr>
              <w:ins w:id="3335" w:author="leksandar komazec" w:date="2022-08-31T22:01:00Z"/>
              <w:lang w:val="sr-Latn-RS"/>
            </w:rPr>
          </w:rPrChange>
        </w:rPr>
      </w:pPr>
      <w:ins w:id="3336" w:author="leksandar komazec" w:date="2022-08-31T21:57:00Z">
        <w:r>
          <w:t xml:space="preserve">Middlewares </w:t>
        </w:r>
      </w:ins>
      <w:ins w:id="3337" w:author="leksandar komazec" w:date="2022-08-31T21:58:00Z">
        <w:r w:rsidR="00DB63EE">
          <w:t>–</w:t>
        </w:r>
      </w:ins>
      <w:ins w:id="3338" w:author="leksandar komazec" w:date="2022-08-31T21:57:00Z">
        <w:r>
          <w:t xml:space="preserve"> </w:t>
        </w:r>
      </w:ins>
      <w:ins w:id="3339" w:author="leksandar komazec" w:date="2022-08-31T21:58:00Z">
        <w:r w:rsidR="00DB63EE">
          <w:t>Par</w:t>
        </w:r>
        <w:r w:rsidR="00DB63EE">
          <w:rPr>
            <w:lang w:val="sr-Latn-RS"/>
          </w:rPr>
          <w:t>če koda koje</w:t>
        </w:r>
      </w:ins>
      <w:ins w:id="3340" w:author="leksandar komazec" w:date="2022-08-31T21:59:00Z">
        <w:r w:rsidR="00DB63EE">
          <w:rPr>
            <w:lang w:val="sr-Latn-RS"/>
          </w:rPr>
          <w:t xml:space="preserve"> može da sadrži proverve pri dospeću zahteva. Na primer </w:t>
        </w:r>
      </w:ins>
      <w:ins w:id="3341" w:author="leksandar komazec" w:date="2022-08-31T22:00:00Z">
        <w:r w:rsidR="00DB63EE">
          <w:rPr>
            <w:lang w:val="sr-Latn-RS"/>
          </w:rPr>
          <w:t>pri zahtevu korisnika da se prijavi na društvenu mrežu će se proveriti da li se njegovi kredencijali nalaze u bazi podataka. Ako je odgovor potvrd korisnik</w:t>
        </w:r>
      </w:ins>
      <w:ins w:id="3342" w:author="leksandar komazec" w:date="2022-08-31T22:01:00Z">
        <w:r w:rsidR="00DB63EE">
          <w:rPr>
            <w:lang w:val="sr-Latn-RS"/>
          </w:rPr>
          <w:t xml:space="preserve"> će dobiti potvrdan odgovor od servera i konekcija će biti uspostavljena.</w:t>
        </w:r>
      </w:ins>
    </w:p>
    <w:p w14:paraId="62CA6C75" w14:textId="550D41C1" w:rsidR="00DB63EE" w:rsidRPr="006A0FB1" w:rsidRDefault="006A0FB1" w:rsidP="00F81E1F">
      <w:pPr>
        <w:pStyle w:val="ListParagraph"/>
        <w:numPr>
          <w:ilvl w:val="0"/>
          <w:numId w:val="28"/>
        </w:numPr>
        <w:rPr>
          <w:ins w:id="3343" w:author="leksandar komazec" w:date="2022-08-31T22:06:00Z"/>
          <w:rPrChange w:id="3344" w:author="leksandar komazec" w:date="2022-08-31T22:06:00Z">
            <w:rPr>
              <w:ins w:id="3345" w:author="leksandar komazec" w:date="2022-08-31T22:06:00Z"/>
              <w:lang w:val="en-US"/>
            </w:rPr>
          </w:rPrChange>
        </w:rPr>
      </w:pPr>
      <w:ins w:id="3346" w:author="leksandar komazec" w:date="2022-08-31T22:04:00Z">
        <w:r>
          <w:rPr>
            <w:lang w:val="sr-Latn-RS"/>
          </w:rPr>
          <w:t xml:space="preserve">Rutiranje </w:t>
        </w:r>
      </w:ins>
      <w:proofErr w:type="spellStart"/>
      <w:ins w:id="3347" w:author="leksandar komazec" w:date="2022-08-31T22:05:00Z">
        <w:r>
          <w:rPr>
            <w:lang w:val="en-US"/>
          </w:rPr>
          <w:t>pristiglih</w:t>
        </w:r>
        <w:proofErr w:type="spellEnd"/>
        <w:r>
          <w:rPr>
            <w:lang w:val="en-US"/>
          </w:rPr>
          <w:t xml:space="preserve"> </w:t>
        </w:r>
        <w:proofErr w:type="spellStart"/>
        <w:r>
          <w:rPr>
            <w:lang w:val="en-US"/>
          </w:rPr>
          <w:t>zahteva</w:t>
        </w:r>
        <w:proofErr w:type="spellEnd"/>
        <w:r>
          <w:rPr>
            <w:lang w:val="en-US"/>
          </w:rPr>
          <w:t xml:space="preserve"> </w:t>
        </w:r>
        <w:proofErr w:type="spellStart"/>
        <w:r>
          <w:rPr>
            <w:lang w:val="en-US"/>
          </w:rPr>
          <w:t>spram</w:t>
        </w:r>
        <w:proofErr w:type="spellEnd"/>
        <w:r>
          <w:rPr>
            <w:lang w:val="en-US"/>
          </w:rPr>
          <w:t xml:space="preserve"> </w:t>
        </w:r>
      </w:ins>
      <w:proofErr w:type="spellStart"/>
      <w:ins w:id="3348" w:author="leksandar komazec" w:date="2022-08-31T22:06:00Z">
        <w:r>
          <w:rPr>
            <w:lang w:val="en-US"/>
          </w:rPr>
          <w:t>krajnje</w:t>
        </w:r>
        <w:proofErr w:type="spellEnd"/>
        <w:r>
          <w:rPr>
            <w:lang w:val="en-US"/>
          </w:rPr>
          <w:t xml:space="preserve"> </w:t>
        </w:r>
        <w:proofErr w:type="spellStart"/>
        <w:r>
          <w:rPr>
            <w:lang w:val="en-US"/>
          </w:rPr>
          <w:t>tačke</w:t>
        </w:r>
        <w:proofErr w:type="spellEnd"/>
        <w:r>
          <w:rPr>
            <w:lang w:val="en-US"/>
          </w:rPr>
          <w:t xml:space="preserve"> </w:t>
        </w:r>
        <w:proofErr w:type="spellStart"/>
        <w:r>
          <w:rPr>
            <w:lang w:val="en-US"/>
          </w:rPr>
          <w:t>definisane</w:t>
        </w:r>
        <w:proofErr w:type="spellEnd"/>
        <w:r>
          <w:rPr>
            <w:lang w:val="en-US"/>
          </w:rPr>
          <w:t xml:space="preserve"> u </w:t>
        </w:r>
        <w:proofErr w:type="spellStart"/>
        <w:r>
          <w:rPr>
            <w:lang w:val="en-US"/>
          </w:rPr>
          <w:t>zahtevu</w:t>
        </w:r>
        <w:proofErr w:type="spellEnd"/>
      </w:ins>
    </w:p>
    <w:p w14:paraId="78A06439" w14:textId="62194E32" w:rsidR="006A0FB1" w:rsidRPr="006A0FB1" w:rsidRDefault="006A0FB1" w:rsidP="00F81E1F">
      <w:pPr>
        <w:pStyle w:val="ListParagraph"/>
        <w:numPr>
          <w:ilvl w:val="0"/>
          <w:numId w:val="28"/>
        </w:numPr>
        <w:rPr>
          <w:ins w:id="3349" w:author="leksandar komazec" w:date="2022-08-31T22:08:00Z"/>
          <w:rPrChange w:id="3350" w:author="leksandar komazec" w:date="2022-08-31T22:08:00Z">
            <w:rPr>
              <w:ins w:id="3351" w:author="leksandar komazec" w:date="2022-08-31T22:08:00Z"/>
              <w:lang w:val="en-US"/>
            </w:rPr>
          </w:rPrChange>
        </w:rPr>
      </w:pPr>
      <w:ins w:id="3352" w:author="leksandar komazec" w:date="2022-08-31T22:06:00Z">
        <w:r>
          <w:rPr>
            <w:lang w:val="en-US"/>
          </w:rPr>
          <w:t xml:space="preserve">Manje </w:t>
        </w:r>
        <w:proofErr w:type="spellStart"/>
        <w:r>
          <w:rPr>
            <w:lang w:val="en-US"/>
          </w:rPr>
          <w:t>vremena</w:t>
        </w:r>
        <w:proofErr w:type="spellEnd"/>
        <w:r>
          <w:rPr>
            <w:lang w:val="en-US"/>
          </w:rPr>
          <w:t xml:space="preserve"> </w:t>
        </w:r>
        <w:proofErr w:type="spellStart"/>
        <w:r>
          <w:rPr>
            <w:lang w:val="en-US"/>
          </w:rPr>
          <w:t>uloženog</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razvi</w:t>
        </w:r>
      </w:ins>
      <w:ins w:id="3353" w:author="leksandar komazec" w:date="2022-08-31T22:07:00Z">
        <w:r>
          <w:rPr>
            <w:lang w:val="en-US"/>
          </w:rPr>
          <w:t>janje</w:t>
        </w:r>
        <w:proofErr w:type="spellEnd"/>
        <w:r>
          <w:rPr>
            <w:lang w:val="en-US"/>
          </w:rPr>
          <w:t xml:space="preserve"> </w:t>
        </w:r>
      </w:ins>
    </w:p>
    <w:p w14:paraId="0DD92F20" w14:textId="3E5F424E" w:rsidR="006A0FB1" w:rsidRDefault="00322F10" w:rsidP="006A0FB1">
      <w:pPr>
        <w:pStyle w:val="Heading3"/>
        <w:ind w:left="630"/>
        <w:rPr>
          <w:ins w:id="3354" w:author="leksandar komazec" w:date="2022-08-31T22:09:00Z"/>
        </w:rPr>
      </w:pPr>
      <w:ins w:id="3355" w:author="leksandar komazec" w:date="2022-08-31T22:09:00Z">
        <w:r>
          <w:t>“</w:t>
        </w:r>
      </w:ins>
      <w:ins w:id="3356" w:author="leksandar komazec" w:date="2022-08-31T22:08:00Z">
        <w:r>
          <w:t>socket</w:t>
        </w:r>
      </w:ins>
      <w:ins w:id="3357" w:author="leksandar komazec" w:date="2022-08-31T22:09:00Z">
        <w:r>
          <w:t>.io-server”</w:t>
        </w:r>
      </w:ins>
    </w:p>
    <w:p w14:paraId="677F92EF" w14:textId="0401BFAB" w:rsidR="00322F10" w:rsidRDefault="00322F10" w:rsidP="00322F10">
      <w:pPr>
        <w:rPr>
          <w:ins w:id="3358" w:author="leksandar komazec" w:date="2022-08-31T22:22:00Z"/>
        </w:rPr>
      </w:pPr>
      <w:ins w:id="3359" w:author="leksandar komazec" w:date="2022-08-31T22:09:00Z">
        <w:r>
          <w:t xml:space="preserve">Socket.io </w:t>
        </w:r>
        <w:proofErr w:type="spellStart"/>
        <w:r>
          <w:t>biblioteka</w:t>
        </w:r>
        <w:proofErr w:type="spellEnd"/>
        <w:r>
          <w:t xml:space="preserve"> </w:t>
        </w:r>
        <w:proofErr w:type="spellStart"/>
        <w:r>
          <w:t>na</w:t>
        </w:r>
        <w:proofErr w:type="spellEnd"/>
        <w:r>
          <w:t xml:space="preserve"> </w:t>
        </w:r>
        <w:proofErr w:type="spellStart"/>
        <w:r>
          <w:t>serverskoj</w:t>
        </w:r>
        <w:proofErr w:type="spellEnd"/>
        <w:r>
          <w:t xml:space="preserve"> </w:t>
        </w:r>
      </w:ins>
      <w:proofErr w:type="spellStart"/>
      <w:ins w:id="3360" w:author="leksandar komazec" w:date="2022-08-31T22:12:00Z">
        <w:r>
          <w:t>stra</w:t>
        </w:r>
      </w:ins>
      <w:ins w:id="3361" w:author="leksandar komazec" w:date="2022-08-31T22:13:00Z">
        <w:r>
          <w:t>ni</w:t>
        </w:r>
        <w:proofErr w:type="spellEnd"/>
        <w:r>
          <w:t xml:space="preserve"> </w:t>
        </w:r>
        <w:proofErr w:type="spellStart"/>
        <w:r>
          <w:t>zahteva</w:t>
        </w:r>
        <w:proofErr w:type="spellEnd"/>
        <w:r>
          <w:t xml:space="preserve"> http web server </w:t>
        </w:r>
        <w:proofErr w:type="spellStart"/>
        <w:r>
          <w:t>zbog</w:t>
        </w:r>
        <w:proofErr w:type="spellEnd"/>
        <w:r>
          <w:t xml:space="preserve"> </w:t>
        </w:r>
      </w:ins>
      <w:ins w:id="3362" w:author="leksandar komazec" w:date="2022-08-31T22:14:00Z">
        <w:r w:rsidR="0057368F">
          <w:t xml:space="preserve">toga </w:t>
        </w:r>
        <w:proofErr w:type="spellStart"/>
        <w:r w:rsidR="0057368F">
          <w:t>kao</w:t>
        </w:r>
        <w:proofErr w:type="spellEnd"/>
        <w:r w:rsidR="0057368F">
          <w:t xml:space="preserve"> </w:t>
        </w:r>
        <w:proofErr w:type="spellStart"/>
        <w:r w:rsidR="0057368F">
          <w:t>što</w:t>
        </w:r>
        <w:proofErr w:type="spellEnd"/>
        <w:r w:rsidR="0057368F">
          <w:t xml:space="preserve"> je </w:t>
        </w:r>
        <w:proofErr w:type="spellStart"/>
        <w:r w:rsidR="0057368F">
          <w:t>već</w:t>
        </w:r>
        <w:proofErr w:type="spellEnd"/>
        <w:r w:rsidR="0057368F">
          <w:t xml:space="preserve"> </w:t>
        </w:r>
        <w:proofErr w:type="spellStart"/>
        <w:r w:rsidR="0057368F">
          <w:t>pomenuto</w:t>
        </w:r>
        <w:proofErr w:type="spellEnd"/>
        <w:r w:rsidR="0057368F">
          <w:t xml:space="preserve"> socket.io </w:t>
        </w:r>
        <w:proofErr w:type="spellStart"/>
        <w:r w:rsidR="0057368F">
          <w:t>biblioteka</w:t>
        </w:r>
        <w:proofErr w:type="spellEnd"/>
        <w:r w:rsidR="0057368F">
          <w:t xml:space="preserve"> je </w:t>
        </w:r>
        <w:proofErr w:type="spellStart"/>
        <w:r w:rsidR="0057368F">
          <w:t>bazirana</w:t>
        </w:r>
        <w:proofErr w:type="spellEnd"/>
        <w:r w:rsidR="0057368F">
          <w:t xml:space="preserve"> </w:t>
        </w:r>
        <w:proofErr w:type="spellStart"/>
        <w:r w:rsidR="0057368F">
          <w:t>na</w:t>
        </w:r>
        <w:proofErr w:type="spellEnd"/>
        <w:r w:rsidR="0057368F">
          <w:t xml:space="preserve"> </w:t>
        </w:r>
        <w:proofErr w:type="spellStart"/>
        <w:r w:rsidR="0057368F">
          <w:t>implementacij</w:t>
        </w:r>
      </w:ins>
      <w:ins w:id="3363" w:author="leksandar komazec" w:date="2022-08-31T22:15:00Z">
        <w:r w:rsidR="0057368F">
          <w:t>i</w:t>
        </w:r>
      </w:ins>
      <w:proofErr w:type="spellEnd"/>
      <w:ins w:id="3364" w:author="leksandar komazec" w:date="2022-08-31T22:14:00Z">
        <w:r w:rsidR="0057368F">
          <w:t xml:space="preserve"> </w:t>
        </w:r>
      </w:ins>
      <w:ins w:id="3365" w:author="leksandar komazec" w:date="2022-08-31T22:15:00Z">
        <w:r w:rsidR="0057368F">
          <w:t xml:space="preserve">web </w:t>
        </w:r>
        <w:proofErr w:type="spellStart"/>
        <w:r w:rsidR="0057368F">
          <w:t>soket</w:t>
        </w:r>
        <w:proofErr w:type="spellEnd"/>
        <w:r w:rsidR="0057368F">
          <w:t xml:space="preserve"> </w:t>
        </w:r>
        <w:proofErr w:type="spellStart"/>
        <w:r w:rsidR="0057368F">
          <w:t>protokola</w:t>
        </w:r>
        <w:proofErr w:type="spellEnd"/>
        <w:r w:rsidR="0057368F">
          <w:t xml:space="preserve"> koji </w:t>
        </w:r>
        <w:proofErr w:type="spellStart"/>
        <w:r w:rsidR="0057368F">
          <w:t>pri</w:t>
        </w:r>
        <w:proofErr w:type="spellEnd"/>
        <w:r w:rsidR="0057368F">
          <w:t xml:space="preserve"> </w:t>
        </w:r>
        <w:proofErr w:type="spellStart"/>
        <w:r w:rsidR="0057368F">
          <w:t>uspostavljanju</w:t>
        </w:r>
        <w:proofErr w:type="spellEnd"/>
        <w:r w:rsidR="0057368F">
          <w:t xml:space="preserve"> </w:t>
        </w:r>
        <w:proofErr w:type="spellStart"/>
        <w:r w:rsidR="0057368F">
          <w:t>konekcije</w:t>
        </w:r>
        <w:proofErr w:type="spellEnd"/>
        <w:r w:rsidR="0057368F">
          <w:t xml:space="preserve"> </w:t>
        </w:r>
      </w:ins>
      <w:proofErr w:type="spellStart"/>
      <w:ins w:id="3366" w:author="leksandar komazec" w:date="2022-08-31T22:16:00Z">
        <w:r w:rsidR="0057368F">
          <w:t>dobija</w:t>
        </w:r>
        <w:proofErr w:type="spellEnd"/>
        <w:r w:rsidR="0057368F">
          <w:t xml:space="preserve"> </w:t>
        </w:r>
        <w:proofErr w:type="spellStart"/>
        <w:r w:rsidR="0057368F">
          <w:t>od</w:t>
        </w:r>
        <w:proofErr w:type="spellEnd"/>
        <w:r w:rsidR="0057368F">
          <w:t xml:space="preserve"> </w:t>
        </w:r>
        <w:proofErr w:type="spellStart"/>
        <w:r w:rsidR="0057368F">
          <w:t>klijenta</w:t>
        </w:r>
        <w:proofErr w:type="spellEnd"/>
        <w:r w:rsidR="0057368F">
          <w:t xml:space="preserve"> HTTP </w:t>
        </w:r>
        <w:proofErr w:type="spellStart"/>
        <w:r w:rsidR="0057368F">
          <w:t>zahteva</w:t>
        </w:r>
        <w:proofErr w:type="spellEnd"/>
        <w:r w:rsidR="0057368F">
          <w:t xml:space="preserve"> </w:t>
        </w:r>
        <w:proofErr w:type="spellStart"/>
        <w:r w:rsidR="0057368F">
          <w:t>i</w:t>
        </w:r>
        <w:proofErr w:type="spellEnd"/>
        <w:r w:rsidR="0057368F">
          <w:t xml:space="preserve"> </w:t>
        </w:r>
        <w:proofErr w:type="spellStart"/>
        <w:r w:rsidR="0057368F">
          <w:t>klijentu</w:t>
        </w:r>
        <w:proofErr w:type="spellEnd"/>
        <w:r w:rsidR="0057368F">
          <w:t xml:space="preserve"> </w:t>
        </w:r>
        <w:proofErr w:type="spellStart"/>
        <w:r w:rsidR="0057368F">
          <w:t>vraća</w:t>
        </w:r>
        <w:proofErr w:type="spellEnd"/>
        <w:r w:rsidR="0057368F">
          <w:t xml:space="preserve"> HTTP </w:t>
        </w:r>
        <w:proofErr w:type="spellStart"/>
        <w:r w:rsidR="0057368F">
          <w:t>odgovor</w:t>
        </w:r>
        <w:proofErr w:type="spellEnd"/>
        <w:r w:rsidR="0057368F">
          <w:t xml:space="preserve">. </w:t>
        </w:r>
        <w:proofErr w:type="spellStart"/>
        <w:r w:rsidR="0057368F">
          <w:t>Više</w:t>
        </w:r>
        <w:proofErr w:type="spellEnd"/>
        <w:r w:rsidR="0057368F">
          <w:t xml:space="preserve"> o </w:t>
        </w:r>
        <w:proofErr w:type="spellStart"/>
        <w:r w:rsidR="0057368F">
          <w:t>biblioteci</w:t>
        </w:r>
        <w:proofErr w:type="spellEnd"/>
        <w:r w:rsidR="0057368F">
          <w:t xml:space="preserve"> </w:t>
        </w:r>
      </w:ins>
      <w:ins w:id="3367" w:author="leksandar komazec" w:date="2022-08-31T22:17:00Z">
        <w:r w:rsidR="0057368F">
          <w:t xml:space="preserve">se </w:t>
        </w:r>
        <w:proofErr w:type="spellStart"/>
        <w:r w:rsidR="0057368F">
          <w:t>moži</w:t>
        </w:r>
        <w:proofErr w:type="spellEnd"/>
        <w:r w:rsidR="0057368F">
          <w:t xml:space="preserve"> </w:t>
        </w:r>
        <w:proofErr w:type="spellStart"/>
        <w:r w:rsidR="0057368F">
          <w:t>naći</w:t>
        </w:r>
        <w:proofErr w:type="spellEnd"/>
        <w:r w:rsidR="0057368F">
          <w:t xml:space="preserve"> u </w:t>
        </w:r>
        <w:proofErr w:type="spellStart"/>
        <w:r w:rsidR="0057368F">
          <w:t>poglavlju</w:t>
        </w:r>
        <w:proofErr w:type="spellEnd"/>
        <w:r w:rsidR="0057368F">
          <w:t xml:space="preserve"> 3.1.6</w:t>
        </w:r>
      </w:ins>
    </w:p>
    <w:p w14:paraId="5222A8F6" w14:textId="542775BA" w:rsidR="00557774" w:rsidRDefault="00557774" w:rsidP="00557774">
      <w:pPr>
        <w:pStyle w:val="Heading3"/>
        <w:ind w:left="630"/>
        <w:rPr>
          <w:ins w:id="3368" w:author="leksandar komazec" w:date="2022-08-31T22:23:00Z"/>
        </w:rPr>
      </w:pPr>
      <w:ins w:id="3369" w:author="leksandar komazec" w:date="2022-08-31T22:22:00Z">
        <w:r>
          <w:t>“</w:t>
        </w:r>
        <w:proofErr w:type="spellStart"/>
        <w:r>
          <w:t>Mongo</w:t>
        </w:r>
      </w:ins>
      <w:ins w:id="3370" w:author="leksandar komazec" w:date="2022-08-31T22:23:00Z">
        <w:r>
          <w:t>se</w:t>
        </w:r>
      </w:ins>
      <w:proofErr w:type="spellEnd"/>
      <w:ins w:id="3371" w:author="leksandar komazec" w:date="2022-08-31T22:22:00Z">
        <w:r>
          <w:t>”</w:t>
        </w:r>
      </w:ins>
      <w:ins w:id="3372" w:author="leksandar komazec" w:date="2022-08-31T22:26:00Z">
        <w:r w:rsidR="00E8581B">
          <w:t xml:space="preserve"> </w:t>
        </w:r>
        <w:proofErr w:type="spellStart"/>
        <w:r w:rsidR="00E8581B">
          <w:t>i</w:t>
        </w:r>
        <w:proofErr w:type="spellEnd"/>
        <w:r w:rsidR="00E8581B">
          <w:t xml:space="preserve"> “MongoDB”</w:t>
        </w:r>
      </w:ins>
    </w:p>
    <w:p w14:paraId="137A8E00" w14:textId="77777777" w:rsidR="00E8581B" w:rsidRDefault="00E8581B" w:rsidP="00557774">
      <w:pPr>
        <w:rPr>
          <w:ins w:id="3373" w:author="leksandar komazec" w:date="2022-08-31T22:28:00Z"/>
        </w:rPr>
      </w:pPr>
      <w:ins w:id="3374" w:author="leksandar komazec" w:date="2022-08-31T22:27:00Z">
        <w:r w:rsidRPr="00E8581B">
          <w:t xml:space="preserve">MongoDB je NoSQL </w:t>
        </w:r>
        <w:proofErr w:type="spellStart"/>
        <w:r w:rsidRPr="00E8581B">
          <w:t>baza</w:t>
        </w:r>
        <w:proofErr w:type="spellEnd"/>
        <w:r w:rsidRPr="00E8581B">
          <w:t xml:space="preserve"> </w:t>
        </w:r>
        <w:proofErr w:type="spellStart"/>
        <w:r w:rsidRPr="00E8581B">
          <w:t>podataka</w:t>
        </w:r>
        <w:proofErr w:type="spellEnd"/>
        <w:r w:rsidRPr="00E8581B">
          <w:t xml:space="preserve"> </w:t>
        </w:r>
        <w:proofErr w:type="spellStart"/>
        <w:r w:rsidRPr="00E8581B">
          <w:t>dokumenata</w:t>
        </w:r>
        <w:proofErr w:type="spellEnd"/>
        <w:r w:rsidRPr="00E8581B">
          <w:t xml:space="preserve"> bez </w:t>
        </w:r>
        <w:proofErr w:type="spellStart"/>
        <w:r w:rsidRPr="00E8581B">
          <w:t>šeme</w:t>
        </w:r>
        <w:proofErr w:type="spellEnd"/>
        <w:r w:rsidRPr="00E8581B">
          <w:t xml:space="preserve">. To </w:t>
        </w:r>
        <w:proofErr w:type="spellStart"/>
        <w:r w:rsidRPr="00E8581B">
          <w:t>znači</w:t>
        </w:r>
        <w:proofErr w:type="spellEnd"/>
        <w:r w:rsidRPr="00E8581B">
          <w:t xml:space="preserve"> da </w:t>
        </w:r>
        <w:r>
          <w:t xml:space="preserve">se u </w:t>
        </w:r>
        <w:proofErr w:type="spellStart"/>
        <w:r>
          <w:t>tu</w:t>
        </w:r>
        <w:proofErr w:type="spellEnd"/>
        <w:r>
          <w:t xml:space="preserve"> </w:t>
        </w:r>
        <w:proofErr w:type="spellStart"/>
        <w:r>
          <w:t>takvu</w:t>
        </w:r>
        <w:proofErr w:type="spellEnd"/>
        <w:r>
          <w:t xml:space="preserve"> </w:t>
        </w:r>
        <w:proofErr w:type="spellStart"/>
        <w:r>
          <w:t>bazu</w:t>
        </w:r>
        <w:proofErr w:type="spellEnd"/>
        <w:r>
          <w:t xml:space="preserve"> </w:t>
        </w:r>
        <w:proofErr w:type="spellStart"/>
        <w:r>
          <w:t>podataka</w:t>
        </w:r>
        <w:proofErr w:type="spellEnd"/>
        <w:r>
          <w:t xml:space="preserve"> </w:t>
        </w:r>
        <w:proofErr w:type="spellStart"/>
        <w:r w:rsidRPr="00E8581B">
          <w:t>može</w:t>
        </w:r>
        <w:proofErr w:type="spellEnd"/>
        <w:r w:rsidRPr="00E8581B">
          <w:t xml:space="preserve"> </w:t>
        </w:r>
        <w:proofErr w:type="spellStart"/>
        <w:r>
          <w:t>sa</w:t>
        </w:r>
        <w:proofErr w:type="spellEnd"/>
        <w:r>
          <w:rPr>
            <w:lang w:val="sr-Latn-RS"/>
          </w:rPr>
          <w:t>čuvati</w:t>
        </w:r>
        <w:r w:rsidRPr="00E8581B">
          <w:t xml:space="preserve"> JSON </w:t>
        </w:r>
        <w:proofErr w:type="spellStart"/>
        <w:r w:rsidRPr="00E8581B">
          <w:t>dokument</w:t>
        </w:r>
        <w:r>
          <w:t>i</w:t>
        </w:r>
        <w:proofErr w:type="spellEnd"/>
        <w:r w:rsidRPr="00E8581B">
          <w:t xml:space="preserve">, a </w:t>
        </w:r>
        <w:proofErr w:type="spellStart"/>
        <w:r w:rsidRPr="00E8581B">
          <w:t>struktura</w:t>
        </w:r>
        <w:proofErr w:type="spellEnd"/>
        <w:r w:rsidRPr="00E8581B">
          <w:t xml:space="preserve"> </w:t>
        </w:r>
        <w:proofErr w:type="spellStart"/>
        <w:r w:rsidRPr="00E8581B">
          <w:t>ovih</w:t>
        </w:r>
        <w:proofErr w:type="spellEnd"/>
        <w:r w:rsidRPr="00E8581B">
          <w:t xml:space="preserve"> </w:t>
        </w:r>
        <w:proofErr w:type="spellStart"/>
        <w:r w:rsidRPr="00E8581B">
          <w:t>dokumenata</w:t>
        </w:r>
        <w:proofErr w:type="spellEnd"/>
        <w:r w:rsidRPr="00E8581B">
          <w:t xml:space="preserve"> </w:t>
        </w:r>
        <w:proofErr w:type="spellStart"/>
        <w:r w:rsidRPr="00E8581B">
          <w:t>može</w:t>
        </w:r>
        <w:proofErr w:type="spellEnd"/>
        <w:r w:rsidRPr="00E8581B">
          <w:t xml:space="preserve"> </w:t>
        </w:r>
        <w:proofErr w:type="spellStart"/>
        <w:r w:rsidRPr="00E8581B">
          <w:t>varirat</w:t>
        </w:r>
        <w:proofErr w:type="spellEnd"/>
        <w:r w:rsidRPr="00E8581B">
          <w:t xml:space="preserve">. Ovo je </w:t>
        </w:r>
        <w:proofErr w:type="spellStart"/>
        <w:r w:rsidRPr="00E8581B">
          <w:t>jedna</w:t>
        </w:r>
        <w:proofErr w:type="spellEnd"/>
        <w:r w:rsidRPr="00E8581B">
          <w:t xml:space="preserve"> </w:t>
        </w:r>
        <w:proofErr w:type="spellStart"/>
        <w:r w:rsidRPr="00E8581B">
          <w:t>od</w:t>
        </w:r>
        <w:proofErr w:type="spellEnd"/>
        <w:r w:rsidRPr="00E8581B">
          <w:t xml:space="preserve"> </w:t>
        </w:r>
        <w:proofErr w:type="spellStart"/>
        <w:r w:rsidRPr="00E8581B">
          <w:t>prednosti</w:t>
        </w:r>
        <w:proofErr w:type="spellEnd"/>
        <w:r w:rsidRPr="00E8581B">
          <w:t xml:space="preserve"> </w:t>
        </w:r>
        <w:proofErr w:type="spellStart"/>
        <w:r w:rsidRPr="00E8581B">
          <w:t>korištenja</w:t>
        </w:r>
        <w:proofErr w:type="spellEnd"/>
        <w:r w:rsidRPr="00E8581B">
          <w:t xml:space="preserve"> NoSQL-a </w:t>
        </w:r>
        <w:proofErr w:type="spellStart"/>
        <w:r w:rsidRPr="00E8581B">
          <w:t>jer</w:t>
        </w:r>
        <w:proofErr w:type="spellEnd"/>
        <w:r w:rsidRPr="00E8581B">
          <w:t xml:space="preserve"> </w:t>
        </w:r>
        <w:proofErr w:type="spellStart"/>
        <w:r w:rsidRPr="00E8581B">
          <w:t>ubrzava</w:t>
        </w:r>
        <w:proofErr w:type="spellEnd"/>
        <w:r w:rsidRPr="00E8581B">
          <w:t xml:space="preserve"> </w:t>
        </w:r>
        <w:proofErr w:type="spellStart"/>
        <w:r w:rsidRPr="00E8581B">
          <w:t>razvoj</w:t>
        </w:r>
        <w:proofErr w:type="spellEnd"/>
        <w:r w:rsidRPr="00E8581B">
          <w:t xml:space="preserve"> </w:t>
        </w:r>
        <w:proofErr w:type="spellStart"/>
        <w:r w:rsidRPr="00E8581B">
          <w:t>aplikacija</w:t>
        </w:r>
        <w:proofErr w:type="spellEnd"/>
        <w:r w:rsidRPr="00E8581B">
          <w:t xml:space="preserve"> </w:t>
        </w:r>
        <w:proofErr w:type="spellStart"/>
        <w:r w:rsidRPr="00E8581B">
          <w:t>i</w:t>
        </w:r>
        <w:proofErr w:type="spellEnd"/>
        <w:r w:rsidRPr="00E8581B">
          <w:t xml:space="preserve"> </w:t>
        </w:r>
        <w:proofErr w:type="spellStart"/>
        <w:r w:rsidRPr="00E8581B">
          <w:t>smanjuje</w:t>
        </w:r>
        <w:proofErr w:type="spellEnd"/>
        <w:r w:rsidRPr="00E8581B">
          <w:t xml:space="preserve"> </w:t>
        </w:r>
        <w:proofErr w:type="spellStart"/>
        <w:r w:rsidRPr="00E8581B">
          <w:t>složenost</w:t>
        </w:r>
        <w:proofErr w:type="spellEnd"/>
        <w:r w:rsidRPr="00E8581B">
          <w:t xml:space="preserve"> </w:t>
        </w:r>
        <w:proofErr w:type="spellStart"/>
        <w:r w:rsidRPr="00E8581B">
          <w:t>implementacije</w:t>
        </w:r>
      </w:ins>
      <w:proofErr w:type="spellEnd"/>
      <w:ins w:id="3375" w:author="leksandar komazec" w:date="2022-08-31T22:28:00Z">
        <w:r>
          <w:t xml:space="preserve">. </w:t>
        </w:r>
      </w:ins>
    </w:p>
    <w:p w14:paraId="256BE2D1" w14:textId="6248B0B3" w:rsidR="00557774" w:rsidRPr="00557774" w:rsidRDefault="00557774">
      <w:pPr>
        <w:rPr>
          <w:ins w:id="3376" w:author="leksandar komazec" w:date="2022-08-31T22:08:00Z"/>
        </w:rPr>
        <w:pPrChange w:id="3377" w:author="leksandar komazec" w:date="2022-08-31T22:23:00Z">
          <w:pPr>
            <w:pStyle w:val="Heading3"/>
            <w:ind w:left="630"/>
          </w:pPr>
        </w:pPrChange>
      </w:pPr>
      <w:ins w:id="3378" w:author="leksandar komazec" w:date="2022-08-31T22:23:00Z">
        <w:r w:rsidRPr="00557774">
          <w:t xml:space="preserve">Mongoose je </w:t>
        </w:r>
        <w:proofErr w:type="spellStart"/>
        <w:r w:rsidRPr="00557774">
          <w:t>biblioteka</w:t>
        </w:r>
        <w:proofErr w:type="spellEnd"/>
        <w:r w:rsidRPr="00557774">
          <w:t xml:space="preserve"> za </w:t>
        </w:r>
        <w:proofErr w:type="spellStart"/>
        <w:r>
          <w:t>modelovanje</w:t>
        </w:r>
        <w:proofErr w:type="spellEnd"/>
        <w:r w:rsidRPr="00557774">
          <w:t xml:space="preserve"> </w:t>
        </w:r>
        <w:proofErr w:type="spellStart"/>
        <w:r w:rsidRPr="00557774">
          <w:t>podataka</w:t>
        </w:r>
        <w:proofErr w:type="spellEnd"/>
        <w:r w:rsidRPr="00557774">
          <w:t xml:space="preserve"> </w:t>
        </w:r>
        <w:proofErr w:type="spellStart"/>
        <w:r w:rsidRPr="00557774">
          <w:t>objekata</w:t>
        </w:r>
        <w:proofErr w:type="spellEnd"/>
        <w:r w:rsidRPr="00557774">
          <w:t xml:space="preserve"> (ODM) za MongoDB </w:t>
        </w:r>
        <w:proofErr w:type="spellStart"/>
        <w:r w:rsidRPr="00557774">
          <w:t>i</w:t>
        </w:r>
        <w:proofErr w:type="spellEnd"/>
        <w:r w:rsidRPr="00557774">
          <w:t xml:space="preserve"> Node.js. </w:t>
        </w:r>
        <w:proofErr w:type="spellStart"/>
        <w:r w:rsidRPr="00557774">
          <w:t>Upravlja</w:t>
        </w:r>
        <w:proofErr w:type="spellEnd"/>
        <w:r w:rsidRPr="00557774">
          <w:t xml:space="preserve"> </w:t>
        </w:r>
        <w:proofErr w:type="spellStart"/>
        <w:r w:rsidRPr="00557774">
          <w:t>odnosima</w:t>
        </w:r>
        <w:proofErr w:type="spellEnd"/>
        <w:r w:rsidRPr="00557774">
          <w:t xml:space="preserve"> </w:t>
        </w:r>
        <w:proofErr w:type="spellStart"/>
        <w:r w:rsidRPr="00557774">
          <w:t>između</w:t>
        </w:r>
        <w:proofErr w:type="spellEnd"/>
        <w:r w:rsidRPr="00557774">
          <w:t xml:space="preserve"> </w:t>
        </w:r>
        <w:proofErr w:type="spellStart"/>
        <w:r w:rsidRPr="00557774">
          <w:t>podataka</w:t>
        </w:r>
        <w:proofErr w:type="spellEnd"/>
        <w:r w:rsidRPr="00557774">
          <w:t xml:space="preserve">, </w:t>
        </w:r>
        <w:proofErr w:type="spellStart"/>
        <w:r w:rsidRPr="00557774">
          <w:t>pruža</w:t>
        </w:r>
        <w:proofErr w:type="spellEnd"/>
        <w:r w:rsidRPr="00557774">
          <w:t xml:space="preserve"> </w:t>
        </w:r>
        <w:proofErr w:type="spellStart"/>
        <w:r>
          <w:t>proveru</w:t>
        </w:r>
        <w:proofErr w:type="spellEnd"/>
        <w:r w:rsidRPr="00557774">
          <w:t xml:space="preserve"> </w:t>
        </w:r>
        <w:proofErr w:type="spellStart"/>
        <w:r>
          <w:t>validnosti</w:t>
        </w:r>
        <w:proofErr w:type="spellEnd"/>
        <w:r w:rsidRPr="00557774">
          <w:t xml:space="preserve"> </w:t>
        </w:r>
      </w:ins>
      <w:ins w:id="3379" w:author="leksandar komazec" w:date="2022-08-31T22:24:00Z">
        <w:r>
          <w:rPr>
            <w:lang w:val="sr-Latn-RS"/>
          </w:rPr>
          <w:t>šeme</w:t>
        </w:r>
      </w:ins>
      <w:ins w:id="3380" w:author="leksandar komazec" w:date="2022-08-31T22:23:00Z">
        <w:r w:rsidRPr="00557774">
          <w:t xml:space="preserve"> </w:t>
        </w:r>
        <w:proofErr w:type="spellStart"/>
        <w:r w:rsidRPr="00557774">
          <w:t>i</w:t>
        </w:r>
        <w:proofErr w:type="spellEnd"/>
        <w:r w:rsidRPr="00557774">
          <w:t xml:space="preserve"> </w:t>
        </w:r>
        <w:proofErr w:type="spellStart"/>
        <w:r w:rsidRPr="00557774">
          <w:t>koristi</w:t>
        </w:r>
        <w:proofErr w:type="spellEnd"/>
        <w:r w:rsidRPr="00557774">
          <w:t xml:space="preserve"> se za </w:t>
        </w:r>
        <w:proofErr w:type="spellStart"/>
        <w:r w:rsidRPr="00557774">
          <w:t>prevođenje</w:t>
        </w:r>
        <w:proofErr w:type="spellEnd"/>
        <w:r w:rsidRPr="00557774">
          <w:t xml:space="preserve"> </w:t>
        </w:r>
        <w:proofErr w:type="spellStart"/>
        <w:r w:rsidRPr="00557774">
          <w:t>između</w:t>
        </w:r>
        <w:proofErr w:type="spellEnd"/>
        <w:r w:rsidRPr="00557774">
          <w:t xml:space="preserve"> </w:t>
        </w:r>
        <w:proofErr w:type="spellStart"/>
        <w:r w:rsidRPr="00557774">
          <w:t>objekata</w:t>
        </w:r>
        <w:proofErr w:type="spellEnd"/>
        <w:r w:rsidRPr="00557774">
          <w:t xml:space="preserve"> u </w:t>
        </w:r>
        <w:proofErr w:type="spellStart"/>
        <w:r w:rsidRPr="00557774">
          <w:t>kodu</w:t>
        </w:r>
        <w:proofErr w:type="spellEnd"/>
        <w:r w:rsidRPr="00557774">
          <w:t xml:space="preserve"> </w:t>
        </w:r>
        <w:proofErr w:type="spellStart"/>
        <w:r w:rsidRPr="00557774">
          <w:t>i</w:t>
        </w:r>
        <w:proofErr w:type="spellEnd"/>
        <w:r w:rsidRPr="00557774">
          <w:t xml:space="preserve"> </w:t>
        </w:r>
        <w:proofErr w:type="spellStart"/>
        <w:r w:rsidRPr="00557774">
          <w:t>predstavljanje</w:t>
        </w:r>
        <w:proofErr w:type="spellEnd"/>
        <w:r w:rsidRPr="00557774">
          <w:t xml:space="preserve"> </w:t>
        </w:r>
        <w:proofErr w:type="spellStart"/>
        <w:r w:rsidRPr="00557774">
          <w:t>tih</w:t>
        </w:r>
        <w:proofErr w:type="spellEnd"/>
        <w:r w:rsidRPr="00557774">
          <w:t xml:space="preserve"> </w:t>
        </w:r>
        <w:proofErr w:type="spellStart"/>
        <w:r w:rsidRPr="00557774">
          <w:t>objekata</w:t>
        </w:r>
        <w:proofErr w:type="spellEnd"/>
        <w:r w:rsidRPr="00557774">
          <w:t xml:space="preserve"> u MongoDB.</w:t>
        </w:r>
      </w:ins>
      <w:ins w:id="3381" w:author="leksandar komazec" w:date="2022-08-31T22:28:00Z">
        <w:r w:rsidR="00E8581B">
          <w:t xml:space="preserve"> [1</w:t>
        </w:r>
      </w:ins>
      <w:r w:rsidR="004062CC">
        <w:t>6</w:t>
      </w:r>
      <w:ins w:id="3382" w:author="leksandar komazec" w:date="2022-08-31T22:28:00Z">
        <w:r w:rsidR="00E8581B">
          <w:t>]</w:t>
        </w:r>
      </w:ins>
    </w:p>
    <w:p w14:paraId="7FD9CE38" w14:textId="7ABB1587" w:rsidR="006A0FB1" w:rsidRPr="00F81E1F" w:rsidRDefault="00E8581B">
      <w:pPr>
        <w:jc w:val="center"/>
        <w:rPr>
          <w:ins w:id="3383" w:author="leksandar komazec" w:date="2022-08-31T20:43:00Z"/>
          <w:rPrChange w:id="3384" w:author="leksandar komazec" w:date="2022-08-31T21:57:00Z">
            <w:rPr>
              <w:ins w:id="3385" w:author="leksandar komazec" w:date="2022-08-31T20:43:00Z"/>
              <w:lang w:val="sr-Latn-RS"/>
            </w:rPr>
          </w:rPrChange>
        </w:rPr>
        <w:pPrChange w:id="3386" w:author="leksandar komazec" w:date="2022-08-31T22:24:00Z">
          <w:pPr/>
        </w:pPrChange>
      </w:pPr>
      <w:ins w:id="3387" w:author="leksandar komazec" w:date="2022-08-31T22:24:00Z">
        <w:r>
          <w:rPr>
            <w:noProof/>
          </w:rPr>
          <w:drawing>
            <wp:inline distT="0" distB="0" distL="0" distR="0" wp14:anchorId="78DE4528" wp14:editId="79E80B29">
              <wp:extent cx="4064000" cy="1981168"/>
              <wp:effectExtent l="0" t="0" r="0" b="0"/>
              <wp:docPr id="39" name="Picture 39" descr="0*b5piDNW1dqlkJW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0*b5piDNW1dqlkJWK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5903" cy="1986971"/>
                      </a:xfrm>
                      <a:prstGeom prst="rect">
                        <a:avLst/>
                      </a:prstGeom>
                      <a:noFill/>
                      <a:ln>
                        <a:noFill/>
                      </a:ln>
                    </pic:spPr>
                  </pic:pic>
                </a:graphicData>
              </a:graphic>
            </wp:inline>
          </w:drawing>
        </w:r>
      </w:ins>
    </w:p>
    <w:p w14:paraId="7DCCB61E" w14:textId="21D6E370" w:rsidR="00E8581B" w:rsidRDefault="00E8581B" w:rsidP="00E8581B">
      <w:pPr>
        <w:jc w:val="center"/>
        <w:rPr>
          <w:ins w:id="3388" w:author="leksandar komazec" w:date="2022-08-31T22:30:00Z"/>
        </w:rPr>
      </w:pPr>
      <w:proofErr w:type="spellStart"/>
      <w:ins w:id="3389" w:author="leksandar komazec" w:date="2022-08-31T22:25:00Z">
        <w:r w:rsidRPr="00E8581B">
          <w:rPr>
            <w:iCs/>
          </w:rPr>
          <w:t>Slika</w:t>
        </w:r>
        <w:proofErr w:type="spellEnd"/>
        <w:r w:rsidRPr="00E8581B">
          <w:rPr>
            <w:iCs/>
          </w:rPr>
          <w:t xml:space="preserve"> </w:t>
        </w:r>
      </w:ins>
      <w:r w:rsidR="004062CC">
        <w:t>20</w:t>
      </w:r>
      <w:ins w:id="3390" w:author="leksandar komazec" w:date="2022-08-31T22:25:00Z">
        <w:r w:rsidRPr="00E8581B">
          <w:rPr>
            <w:iCs/>
          </w:rPr>
          <w:t xml:space="preserve">. </w:t>
        </w:r>
        <w:proofErr w:type="spellStart"/>
        <w:r>
          <w:rPr>
            <w:iCs/>
          </w:rPr>
          <w:t>Maprianje</w:t>
        </w:r>
        <w:proofErr w:type="spellEnd"/>
        <w:r>
          <w:rPr>
            <w:iCs/>
          </w:rPr>
          <w:t xml:space="preserve"> </w:t>
        </w:r>
        <w:proofErr w:type="spellStart"/>
        <w:r>
          <w:rPr>
            <w:iCs/>
          </w:rPr>
          <w:t>objekata</w:t>
        </w:r>
        <w:proofErr w:type="spellEnd"/>
        <w:r>
          <w:rPr>
            <w:iCs/>
          </w:rPr>
          <w:t xml:space="preserve"> </w:t>
        </w:r>
        <w:proofErr w:type="spellStart"/>
        <w:r>
          <w:rPr>
            <w:iCs/>
          </w:rPr>
          <w:t>između</w:t>
        </w:r>
        <w:proofErr w:type="spellEnd"/>
        <w:r>
          <w:rPr>
            <w:iCs/>
          </w:rPr>
          <w:t xml:space="preserve"> Node-a </w:t>
        </w:r>
        <w:proofErr w:type="spellStart"/>
        <w:r>
          <w:rPr>
            <w:iCs/>
          </w:rPr>
          <w:t>i</w:t>
        </w:r>
        <w:proofErr w:type="spellEnd"/>
        <w:r>
          <w:rPr>
            <w:iCs/>
          </w:rPr>
          <w:t xml:space="preserve"> Mon</w:t>
        </w:r>
      </w:ins>
      <w:ins w:id="3391" w:author="leksandar komazec" w:date="2022-08-31T22:26:00Z">
        <w:r>
          <w:rPr>
            <w:iCs/>
          </w:rPr>
          <w:t xml:space="preserve">goDB </w:t>
        </w:r>
        <w:proofErr w:type="spellStart"/>
        <w:r>
          <w:rPr>
            <w:iCs/>
          </w:rPr>
          <w:t>pomo</w:t>
        </w:r>
        <w:proofErr w:type="spellEnd"/>
        <w:r>
          <w:rPr>
            <w:iCs/>
            <w:lang w:val="sr-Latn-RS"/>
          </w:rPr>
          <w:t>ću Mongoose</w:t>
        </w:r>
      </w:ins>
      <w:ins w:id="3392" w:author="leksandar komazec" w:date="2022-08-31T22:28:00Z">
        <w:r>
          <w:rPr>
            <w:iCs/>
            <w:lang w:val="sr-Latn-RS"/>
          </w:rPr>
          <w:t>-</w:t>
        </w:r>
      </w:ins>
      <w:ins w:id="3393" w:author="leksandar komazec" w:date="2022-08-31T22:26:00Z">
        <w:r>
          <w:rPr>
            <w:iCs/>
            <w:lang w:val="sr-Latn-RS"/>
          </w:rPr>
          <w:t>a</w:t>
        </w:r>
      </w:ins>
      <w:ins w:id="3394" w:author="leksandar komazec" w:date="2022-08-31T22:25:00Z">
        <w:r w:rsidRPr="00E8581B">
          <w:t>[1</w:t>
        </w:r>
      </w:ins>
      <w:r w:rsidR="004062CC">
        <w:t>6</w:t>
      </w:r>
      <w:ins w:id="3395" w:author="leksandar komazec" w:date="2022-08-31T22:25:00Z">
        <w:r w:rsidRPr="00E8581B">
          <w:t>]</w:t>
        </w:r>
      </w:ins>
    </w:p>
    <w:p w14:paraId="479894E1" w14:textId="17822A07" w:rsidR="00AF4A5B" w:rsidRDefault="00AF4A5B">
      <w:pPr>
        <w:spacing w:after="0" w:afterAutospacing="0"/>
        <w:jc w:val="left"/>
        <w:rPr>
          <w:ins w:id="3396" w:author="leksandar komazec" w:date="2022-08-31T22:32:00Z"/>
        </w:rPr>
      </w:pPr>
      <w:ins w:id="3397" w:author="leksandar komazec" w:date="2022-08-31T22:32:00Z">
        <w:r>
          <w:br w:type="page"/>
        </w:r>
      </w:ins>
    </w:p>
    <w:p w14:paraId="7793125A" w14:textId="2A0438B2" w:rsidR="00AF4A5B" w:rsidRDefault="00AF4A5B" w:rsidP="00AF4A5B">
      <w:pPr>
        <w:rPr>
          <w:ins w:id="3398" w:author="leksandar komazec" w:date="2022-08-31T22:34:00Z"/>
          <w:lang w:val="sr-Latn-RS"/>
        </w:rPr>
      </w:pPr>
      <w:ins w:id="3399" w:author="leksandar komazec" w:date="2022-08-31T22:32:00Z">
        <w:r>
          <w:lastRenderedPageBreak/>
          <w:t xml:space="preserve">MongoDB </w:t>
        </w:r>
        <w:proofErr w:type="spellStart"/>
        <w:r>
          <w:t>pru</w:t>
        </w:r>
        <w:proofErr w:type="spellEnd"/>
        <w:r>
          <w:rPr>
            <w:lang w:val="sr-Latn-RS"/>
          </w:rPr>
          <w:t>ža mesto na njihov</w:t>
        </w:r>
      </w:ins>
      <w:ins w:id="3400" w:author="leksandar komazec" w:date="2022-08-31T22:33:00Z">
        <w:r>
          <w:rPr>
            <w:lang w:val="sr-Latn-RS"/>
          </w:rPr>
          <w:t xml:space="preserve">im serverima tako da korisnici MongoDB baze podataka ne moraju da hostuju MongoDB server na </w:t>
        </w:r>
      </w:ins>
      <w:ins w:id="3401" w:author="leksandar komazec" w:date="2022-08-31T22:34:00Z">
        <w:r>
          <w:rPr>
            <w:lang w:val="sr-Latn-RS"/>
          </w:rPr>
          <w:t>lokalnom računaru. Pistup MongoDB bazama podatak se vrši pristupom na ovicijalni sajt.</w:t>
        </w:r>
      </w:ins>
    </w:p>
    <w:p w14:paraId="7EFFC566" w14:textId="10F69B64" w:rsidR="00AF4A5B" w:rsidRPr="00AF4A5B" w:rsidRDefault="00AF4A5B">
      <w:pPr>
        <w:rPr>
          <w:ins w:id="3402" w:author="leksandar komazec" w:date="2022-08-31T22:25:00Z"/>
          <w:lang w:val="sr-Latn-RS"/>
          <w:rPrChange w:id="3403" w:author="leksandar komazec" w:date="2022-08-31T22:32:00Z">
            <w:rPr>
              <w:ins w:id="3404" w:author="leksandar komazec" w:date="2022-08-31T22:25:00Z"/>
              <w:lang w:val="en-US"/>
            </w:rPr>
          </w:rPrChange>
        </w:rPr>
        <w:pPrChange w:id="3405" w:author="leksandar komazec" w:date="2022-08-31T22:30:00Z">
          <w:pPr>
            <w:pStyle w:val="ListParagraph"/>
            <w:jc w:val="center"/>
          </w:pPr>
        </w:pPrChange>
      </w:pPr>
      <w:ins w:id="3406" w:author="leksandar komazec" w:date="2022-08-31T22:34:00Z">
        <w:r>
          <w:rPr>
            <w:noProof/>
          </w:rPr>
          <w:drawing>
            <wp:inline distT="0" distB="0" distL="0" distR="0" wp14:anchorId="5FB408C5" wp14:editId="635AE786">
              <wp:extent cx="5975317" cy="2305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1453" cy="2307417"/>
                      </a:xfrm>
                      <a:prstGeom prst="rect">
                        <a:avLst/>
                      </a:prstGeom>
                    </pic:spPr>
                  </pic:pic>
                </a:graphicData>
              </a:graphic>
            </wp:inline>
          </w:drawing>
        </w:r>
      </w:ins>
    </w:p>
    <w:p w14:paraId="71070D4C" w14:textId="4FFFCA78" w:rsidR="00AF4A5B" w:rsidRDefault="00AF4A5B" w:rsidP="00AF4A5B">
      <w:pPr>
        <w:jc w:val="center"/>
        <w:rPr>
          <w:ins w:id="3407" w:author="leksandar komazec" w:date="2022-08-31T22:47:00Z"/>
          <w:iCs/>
        </w:rPr>
      </w:pPr>
      <w:proofErr w:type="spellStart"/>
      <w:ins w:id="3408" w:author="leksandar komazec" w:date="2022-08-31T22:34:00Z">
        <w:r w:rsidRPr="00E8581B">
          <w:rPr>
            <w:iCs/>
          </w:rPr>
          <w:t>Slika</w:t>
        </w:r>
        <w:proofErr w:type="spellEnd"/>
        <w:r w:rsidRPr="00E8581B">
          <w:rPr>
            <w:iCs/>
          </w:rPr>
          <w:t xml:space="preserve"> </w:t>
        </w:r>
      </w:ins>
      <w:r w:rsidR="008C7832">
        <w:t>21</w:t>
      </w:r>
      <w:ins w:id="3409" w:author="leksandar komazec" w:date="2022-08-31T22:34:00Z">
        <w:r w:rsidRPr="00E8581B">
          <w:rPr>
            <w:iCs/>
          </w:rPr>
          <w:t xml:space="preserve">. </w:t>
        </w:r>
      </w:ins>
      <w:ins w:id="3410" w:author="leksandar komazec" w:date="2022-08-31T22:35:00Z">
        <w:r>
          <w:rPr>
            <w:iCs/>
          </w:rPr>
          <w:t xml:space="preserve">Primer MongoDB </w:t>
        </w:r>
        <w:proofErr w:type="spellStart"/>
        <w:r>
          <w:rPr>
            <w:iCs/>
          </w:rPr>
          <w:t>baze</w:t>
        </w:r>
        <w:proofErr w:type="spellEnd"/>
        <w:r>
          <w:rPr>
            <w:iCs/>
          </w:rPr>
          <w:t xml:space="preserve"> </w:t>
        </w:r>
        <w:proofErr w:type="spellStart"/>
        <w:r>
          <w:rPr>
            <w:iCs/>
          </w:rPr>
          <w:t>podataka</w:t>
        </w:r>
      </w:ins>
      <w:proofErr w:type="spellEnd"/>
    </w:p>
    <w:p w14:paraId="42B53D40" w14:textId="6B6BDF7F" w:rsidR="0080686F" w:rsidRDefault="0080686F" w:rsidP="0080686F">
      <w:pPr>
        <w:pStyle w:val="Heading3"/>
        <w:ind w:left="630"/>
        <w:rPr>
          <w:ins w:id="3411" w:author="leksandar komazec" w:date="2022-08-31T22:47:00Z"/>
        </w:rPr>
      </w:pPr>
      <w:ins w:id="3412" w:author="leksandar komazec" w:date="2022-08-31T22:47:00Z">
        <w:r>
          <w:t>“</w:t>
        </w:r>
        <w:proofErr w:type="spellStart"/>
        <w:r>
          <w:t>Npm</w:t>
        </w:r>
        <w:proofErr w:type="spellEnd"/>
        <w:r>
          <w:t>”</w:t>
        </w:r>
      </w:ins>
    </w:p>
    <w:p w14:paraId="68F9B1EA" w14:textId="637F38C2" w:rsidR="0080686F" w:rsidRPr="0080686F" w:rsidRDefault="0080686F">
      <w:pPr>
        <w:rPr>
          <w:ins w:id="3413" w:author="leksandar komazec" w:date="2022-08-31T22:34:00Z"/>
          <w:lang w:val="sr-Latn-RS"/>
          <w:rPrChange w:id="3414" w:author="leksandar komazec" w:date="2022-08-31T22:48:00Z">
            <w:rPr>
              <w:ins w:id="3415" w:author="leksandar komazec" w:date="2022-08-31T22:34:00Z"/>
            </w:rPr>
          </w:rPrChange>
        </w:rPr>
        <w:pPrChange w:id="3416" w:author="leksandar komazec" w:date="2022-08-31T22:47:00Z">
          <w:pPr>
            <w:jc w:val="center"/>
          </w:pPr>
        </w:pPrChange>
      </w:pPr>
      <w:proofErr w:type="spellStart"/>
      <w:ins w:id="3417" w:author="leksandar komazec" w:date="2022-08-31T22:48:00Z">
        <w:r>
          <w:t>Npm</w:t>
        </w:r>
        <w:proofErr w:type="spellEnd"/>
        <w:r>
          <w:t xml:space="preserve"> </w:t>
        </w:r>
        <w:proofErr w:type="spellStart"/>
        <w:r>
          <w:t>ili</w:t>
        </w:r>
        <w:proofErr w:type="spellEnd"/>
        <w:r>
          <w:t xml:space="preserve"> </w:t>
        </w:r>
        <w:proofErr w:type="spellStart"/>
        <w:r>
          <w:t>ti</w:t>
        </w:r>
        <w:proofErr w:type="spellEnd"/>
        <w:r>
          <w:t xml:space="preserve"> Node Package Manager je </w:t>
        </w:r>
        <w:proofErr w:type="spellStart"/>
        <w:r>
          <w:t>mand</w:t>
        </w:r>
        <w:proofErr w:type="spellEnd"/>
        <w:r>
          <w:rPr>
            <w:lang w:val="sr-Latn-RS"/>
          </w:rPr>
          <w:t>žer paketa pomoću koga se iz komandne linije jednostavno može skinuti bilo koja potreba externa biblioteka za Node.js</w:t>
        </w:r>
      </w:ins>
      <w:ins w:id="3418" w:author="leksandar komazec" w:date="2022-08-31T22:49:00Z">
        <w:r>
          <w:rPr>
            <w:lang w:val="sr-Latn-RS"/>
          </w:rPr>
          <w:t>.</w:t>
        </w:r>
      </w:ins>
    </w:p>
    <w:p w14:paraId="5B4C37D9" w14:textId="243AC08D" w:rsidR="00194E9B" w:rsidRDefault="00194E9B" w:rsidP="00194E9B">
      <w:pPr>
        <w:pStyle w:val="Heading3"/>
        <w:ind w:left="630"/>
        <w:rPr>
          <w:ins w:id="3419" w:author="leksandar komazec" w:date="2022-08-31T22:36:00Z"/>
        </w:rPr>
      </w:pPr>
      <w:ins w:id="3420" w:author="leksandar komazec" w:date="2022-08-31T22:35:00Z">
        <w:r>
          <w:t>“</w:t>
        </w:r>
        <w:proofErr w:type="spellStart"/>
        <w:r>
          <w:t>DigitalOcean</w:t>
        </w:r>
        <w:proofErr w:type="spellEnd"/>
        <w:r>
          <w:t>”</w:t>
        </w:r>
      </w:ins>
      <w:ins w:id="3421" w:author="leksandar komazec" w:date="2022-08-31T22:42:00Z">
        <w:r w:rsidR="007B5A03">
          <w:t xml:space="preserve">, </w:t>
        </w:r>
      </w:ins>
      <w:ins w:id="3422" w:author="leksandar komazec" w:date="2022-08-31T22:38:00Z">
        <w:r w:rsidR="00EB42FE">
          <w:t>“Putty/</w:t>
        </w:r>
      </w:ins>
      <w:ins w:id="3423" w:author="leksandar komazec" w:date="2022-08-31T22:39:00Z">
        <w:r w:rsidR="00EB42FE">
          <w:t>WinSCP</w:t>
        </w:r>
      </w:ins>
      <w:ins w:id="3424" w:author="leksandar komazec" w:date="2022-08-31T22:42:00Z">
        <w:r w:rsidR="007B5A03">
          <w:t>, PM2</w:t>
        </w:r>
      </w:ins>
      <w:ins w:id="3425" w:author="leksandar komazec" w:date="2022-08-31T22:38:00Z">
        <w:r w:rsidR="00EB42FE">
          <w:t>”</w:t>
        </w:r>
      </w:ins>
    </w:p>
    <w:p w14:paraId="4F834591" w14:textId="4EECB07E" w:rsidR="007B5A03" w:rsidRPr="00EB42FE" w:rsidRDefault="00EB42FE">
      <w:pPr>
        <w:rPr>
          <w:ins w:id="3426" w:author="leksandar komazec" w:date="2022-08-31T22:35:00Z"/>
          <w:lang w:val="sr-Latn-RS"/>
          <w:rPrChange w:id="3427" w:author="leksandar komazec" w:date="2022-08-31T22:40:00Z">
            <w:rPr>
              <w:ins w:id="3428" w:author="leksandar komazec" w:date="2022-08-31T22:35:00Z"/>
            </w:rPr>
          </w:rPrChange>
        </w:rPr>
        <w:pPrChange w:id="3429" w:author="leksandar komazec" w:date="2022-08-31T22:36:00Z">
          <w:pPr>
            <w:pStyle w:val="Heading3"/>
            <w:ind w:left="630"/>
          </w:pPr>
        </w:pPrChange>
      </w:pPr>
      <w:proofErr w:type="spellStart"/>
      <w:ins w:id="3430" w:author="leksandar komazec" w:date="2022-08-31T22:36:00Z">
        <w:r>
          <w:t>DigitalOcean</w:t>
        </w:r>
        <w:proofErr w:type="spellEnd"/>
        <w:r>
          <w:t xml:space="preserve"> je </w:t>
        </w:r>
        <w:proofErr w:type="spellStart"/>
        <w:r>
          <w:t>Američki</w:t>
        </w:r>
        <w:proofErr w:type="spellEnd"/>
        <w:r>
          <w:t xml:space="preserve"> </w:t>
        </w:r>
        <w:proofErr w:type="spellStart"/>
        <w:r>
          <w:t>provajder</w:t>
        </w:r>
        <w:proofErr w:type="spellEnd"/>
        <w:r>
          <w:t xml:space="preserve"> koji je </w:t>
        </w:r>
        <w:proofErr w:type="spellStart"/>
        <w:r>
          <w:t>korišćen</w:t>
        </w:r>
        <w:proofErr w:type="spellEnd"/>
        <w:r>
          <w:t xml:space="preserve"> </w:t>
        </w:r>
        <w:proofErr w:type="spellStart"/>
        <w:r>
          <w:t>kako</w:t>
        </w:r>
        <w:proofErr w:type="spellEnd"/>
        <w:r>
          <w:t xml:space="preserve"> bi se </w:t>
        </w:r>
      </w:ins>
      <w:proofErr w:type="spellStart"/>
      <w:ins w:id="3431" w:author="leksandar komazec" w:date="2022-08-31T22:37:00Z">
        <w:r>
          <w:t>serverska</w:t>
        </w:r>
        <w:proofErr w:type="spellEnd"/>
        <w:r>
          <w:t xml:space="preserve"> </w:t>
        </w:r>
        <w:proofErr w:type="spellStart"/>
        <w:r>
          <w:t>aplikacija</w:t>
        </w:r>
        <w:proofErr w:type="spellEnd"/>
        <w:r>
          <w:t xml:space="preserve"> </w:t>
        </w:r>
        <w:proofErr w:type="spellStart"/>
        <w:r>
          <w:t>radila</w:t>
        </w:r>
        <w:proofErr w:type="spellEnd"/>
        <w:r>
          <w:t xml:space="preserve"> </w:t>
        </w:r>
        <w:proofErr w:type="spellStart"/>
        <w:r>
          <w:t>sa</w:t>
        </w:r>
        <w:proofErr w:type="spellEnd"/>
        <w:r>
          <w:t xml:space="preserve"> </w:t>
        </w:r>
        <w:proofErr w:type="spellStart"/>
        <w:r>
          <w:t>udaljenosti</w:t>
        </w:r>
        <w:proofErr w:type="spellEnd"/>
        <w:r>
          <w:t xml:space="preserve"> bez </w:t>
        </w:r>
        <w:proofErr w:type="spellStart"/>
        <w:r>
          <w:t>potrebe</w:t>
        </w:r>
        <w:proofErr w:type="spellEnd"/>
        <w:r>
          <w:t xml:space="preserve"> da se </w:t>
        </w:r>
      </w:ins>
      <w:proofErr w:type="spellStart"/>
      <w:ins w:id="3432" w:author="leksandar komazec" w:date="2022-08-31T22:38:00Z">
        <w:r>
          <w:t>lokalni</w:t>
        </w:r>
        <w:proofErr w:type="spellEnd"/>
        <w:r>
          <w:t xml:space="preserve"> </w:t>
        </w:r>
        <w:proofErr w:type="spellStart"/>
        <w:r>
          <w:t>računari</w:t>
        </w:r>
        <w:proofErr w:type="spellEnd"/>
        <w:r>
          <w:t xml:space="preserve"> </w:t>
        </w:r>
        <w:proofErr w:type="spellStart"/>
        <w:r>
          <w:t>konfigurišu</w:t>
        </w:r>
        <w:proofErr w:type="spellEnd"/>
        <w:r>
          <w:t xml:space="preserve"> </w:t>
        </w:r>
        <w:proofErr w:type="spellStart"/>
        <w:r>
          <w:t>kao</w:t>
        </w:r>
        <w:proofErr w:type="spellEnd"/>
        <w:r>
          <w:t xml:space="preserve"> </w:t>
        </w:r>
        <w:proofErr w:type="spellStart"/>
        <w:r>
          <w:t>serverske</w:t>
        </w:r>
        <w:proofErr w:type="spellEnd"/>
        <w:r>
          <w:t xml:space="preserve"> </w:t>
        </w:r>
        <w:proofErr w:type="spellStart"/>
        <w:r>
          <w:t>mašine</w:t>
        </w:r>
        <w:proofErr w:type="spellEnd"/>
        <w:r>
          <w:t xml:space="preserve">. </w:t>
        </w:r>
      </w:ins>
      <w:proofErr w:type="spellStart"/>
      <w:ins w:id="3433" w:author="leksandar komazec" w:date="2022-08-31T22:40:00Z">
        <w:r>
          <w:t>Pristup</w:t>
        </w:r>
        <w:proofErr w:type="spellEnd"/>
        <w:r>
          <w:t xml:space="preserve"> server je </w:t>
        </w:r>
        <w:proofErr w:type="spellStart"/>
        <w:r>
          <w:t>moguće</w:t>
        </w:r>
        <w:proofErr w:type="spellEnd"/>
        <w:r>
          <w:t xml:space="preserve"> </w:t>
        </w:r>
        <w:proofErr w:type="spellStart"/>
        <w:r>
          <w:t>izvršiti</w:t>
        </w:r>
        <w:proofErr w:type="spellEnd"/>
        <w:r>
          <w:t xml:space="preserve"> </w:t>
        </w:r>
        <w:proofErr w:type="spellStart"/>
        <w:r>
          <w:t>korišćenjem</w:t>
        </w:r>
        <w:proofErr w:type="spellEnd"/>
        <w:r>
          <w:t xml:space="preserve"> Putty</w:t>
        </w:r>
        <w:r>
          <w:rPr>
            <w:lang w:val="sr-Latn-RS"/>
          </w:rPr>
          <w:t xml:space="preserve">. </w:t>
        </w:r>
      </w:ins>
      <w:ins w:id="3434" w:author="leksandar komazec" w:date="2022-08-31T22:41:00Z">
        <w:r w:rsidR="007B5A03">
          <w:rPr>
            <w:lang w:val="sr-Latn-RS"/>
          </w:rPr>
          <w:t>Putty pruža mogućnost da korisnik pristupi sadržaju na serveru koristećni terminal</w:t>
        </w:r>
      </w:ins>
      <w:ins w:id="3435" w:author="leksandar komazec" w:date="2022-08-31T22:42:00Z">
        <w:r w:rsidR="007B5A03">
          <w:rPr>
            <w:lang w:val="sr-Latn-RS"/>
          </w:rPr>
          <w:t>.</w:t>
        </w:r>
      </w:ins>
      <w:ins w:id="3436" w:author="leksandar komazec" w:date="2022-08-31T22:43:00Z">
        <w:r w:rsidR="007B5A03">
          <w:rPr>
            <w:lang w:val="sr-Latn-RS"/>
          </w:rPr>
          <w:t xml:space="preserve"> Obično se iz terminala vrše promene vezane za prava pristupa fajlova pošto je u pitanju Linux operativni sistem. Takođe se pokreće serverska aplikacija kao fokusirani proces ili kao </w:t>
        </w:r>
      </w:ins>
      <w:ins w:id="3437" w:author="leksandar komazec" w:date="2022-08-31T22:44:00Z">
        <w:r w:rsidR="007B5A03">
          <w:rPr>
            <w:lang w:val="sr-Latn-RS"/>
          </w:rPr>
          <w:t>pozadinski proces koristeći PM2</w:t>
        </w:r>
      </w:ins>
      <w:ins w:id="3438" w:author="leksandar komazec" w:date="2022-08-31T22:45:00Z">
        <w:r w:rsidR="007B5A03">
          <w:rPr>
            <w:lang w:val="sr-Latn-RS"/>
          </w:rPr>
          <w:t xml:space="preserve"> (proces menadžer za node aplikacije)</w:t>
        </w:r>
      </w:ins>
      <w:ins w:id="3439" w:author="leksandar komazec" w:date="2022-08-31T22:41:00Z">
        <w:r w:rsidR="007B5A03">
          <w:rPr>
            <w:lang w:val="sr-Latn-RS"/>
          </w:rPr>
          <w:t xml:space="preserve"> dok WinSCP pruža mogućnost da korisnik pristupi sadržaju servera </w:t>
        </w:r>
      </w:ins>
      <w:ins w:id="3440" w:author="leksandar komazec" w:date="2022-08-31T22:42:00Z">
        <w:r w:rsidR="007B5A03">
          <w:rPr>
            <w:lang w:val="sr-Latn-RS"/>
          </w:rPr>
          <w:t>koristeći grafički interfejs</w:t>
        </w:r>
      </w:ins>
      <w:ins w:id="3441" w:author="leksandar komazec" w:date="2022-08-31T22:45:00Z">
        <w:r w:rsidR="007B5A03">
          <w:rPr>
            <w:lang w:val="sr-Latn-RS"/>
          </w:rPr>
          <w:t xml:space="preserve"> (Ovo se obi</w:t>
        </w:r>
      </w:ins>
      <w:ins w:id="3442" w:author="leksandar komazec" w:date="2022-08-31T22:46:00Z">
        <w:r w:rsidR="007B5A03">
          <w:rPr>
            <w:lang w:val="sr-Latn-RS"/>
          </w:rPr>
          <w:t xml:space="preserve">čno koristi da se jednostavnim povlačenjem fajlova doda ili obriše neki fajl sa servera, alternativa bi bila korišćenje nekog </w:t>
        </w:r>
      </w:ins>
      <w:ins w:id="3443" w:author="leksandar komazec" w:date="2022-08-31T22:47:00Z">
        <w:r w:rsidR="0080686F">
          <w:rPr>
            <w:lang w:val="sr-Latn-RS"/>
          </w:rPr>
          <w:t>source code management alata poput git</w:t>
        </w:r>
        <w:r w:rsidR="0080686F">
          <w:t>-a</w:t>
        </w:r>
      </w:ins>
      <w:ins w:id="3444" w:author="leksandar komazec" w:date="2022-08-31T22:45:00Z">
        <w:r w:rsidR="007B5A03">
          <w:rPr>
            <w:lang w:val="sr-Latn-RS"/>
          </w:rPr>
          <w:t>)</w:t>
        </w:r>
      </w:ins>
    </w:p>
    <w:p w14:paraId="7FFD87B4" w14:textId="52D18097" w:rsidR="0080686F" w:rsidRDefault="0080686F" w:rsidP="0080686F">
      <w:pPr>
        <w:pStyle w:val="Heading3"/>
        <w:ind w:left="630"/>
        <w:rPr>
          <w:ins w:id="3445" w:author="leksandar komazec" w:date="2022-08-31T22:49:00Z"/>
        </w:rPr>
      </w:pPr>
      <w:ins w:id="3446" w:author="leksandar komazec" w:date="2022-08-31T22:49:00Z">
        <w:r>
          <w:t>Git/Git Extensions</w:t>
        </w:r>
      </w:ins>
    </w:p>
    <w:p w14:paraId="0EFD8BEC" w14:textId="214F8C66" w:rsidR="0080686F" w:rsidRPr="0080686F" w:rsidRDefault="0080686F">
      <w:pPr>
        <w:rPr>
          <w:ins w:id="3447" w:author="leksandar komazec" w:date="2022-08-31T22:49:00Z"/>
          <w:lang w:val="sr-Latn-RS"/>
          <w:rPrChange w:id="3448" w:author="leksandar komazec" w:date="2022-08-31T22:50:00Z">
            <w:rPr>
              <w:ins w:id="3449" w:author="leksandar komazec" w:date="2022-08-31T22:49:00Z"/>
            </w:rPr>
          </w:rPrChange>
        </w:rPr>
        <w:pPrChange w:id="3450" w:author="leksandar komazec" w:date="2022-08-31T22:49:00Z">
          <w:pPr>
            <w:pStyle w:val="Heading3"/>
            <w:ind w:left="630"/>
          </w:pPr>
        </w:pPrChange>
      </w:pPr>
      <w:ins w:id="3451" w:author="leksandar komazec" w:date="2022-08-31T22:49:00Z">
        <w:r>
          <w:t xml:space="preserve">Git </w:t>
        </w:r>
        <w:proofErr w:type="spellStart"/>
        <w:r>
          <w:t>predstavlja</w:t>
        </w:r>
        <w:proofErr w:type="spellEnd"/>
        <w:r>
          <w:t xml:space="preserve"> </w:t>
        </w:r>
      </w:ins>
      <w:proofErr w:type="spellStart"/>
      <w:ins w:id="3452" w:author="leksandar komazec" w:date="2022-08-31T22:50:00Z">
        <w:r>
          <w:t>sors</w:t>
        </w:r>
        <w:proofErr w:type="spellEnd"/>
        <w:r>
          <w:t xml:space="preserve"> </w:t>
        </w:r>
        <w:proofErr w:type="spellStart"/>
        <w:r>
          <w:t>kod</w:t>
        </w:r>
        <w:proofErr w:type="spellEnd"/>
        <w:r>
          <w:t xml:space="preserve"> </w:t>
        </w:r>
        <w:proofErr w:type="spellStart"/>
        <w:r>
          <w:t>menad</w:t>
        </w:r>
        <w:proofErr w:type="spellEnd"/>
        <w:r>
          <w:rPr>
            <w:lang w:val="sr-Latn-RS"/>
          </w:rPr>
          <w:t xml:space="preserve">žment alat pomoću koga programeri vrlo lako mogu da čuvaju stabilne verzije koda na serveru. </w:t>
        </w:r>
      </w:ins>
      <w:ins w:id="3453" w:author="leksandar komazec" w:date="2022-08-31T22:51:00Z">
        <w:r>
          <w:rPr>
            <w:lang w:val="sr-Latn-RS"/>
          </w:rPr>
          <w:t>Git komande se izvršavaju u terminalu zvanog git bash.</w:t>
        </w:r>
        <w:r>
          <w:rPr>
            <w:lang w:val="sr-Latn-RS"/>
          </w:rPr>
          <w:br/>
          <w:t xml:space="preserve">Do sada je razvijeno mnogo alata sa grafičkim interfejsom za lakšu upotrebu gita, a jedan </w:t>
        </w:r>
      </w:ins>
      <w:ins w:id="3454" w:author="leksandar komazec" w:date="2022-08-31T22:52:00Z">
        <w:r>
          <w:rPr>
            <w:lang w:val="sr-Latn-RS"/>
          </w:rPr>
          <w:t>od takvih alata je Git Extensions.</w:t>
        </w:r>
      </w:ins>
    </w:p>
    <w:p w14:paraId="79F3D028" w14:textId="21EB1404" w:rsidR="0080686F" w:rsidRDefault="0080686F" w:rsidP="0080686F">
      <w:pPr>
        <w:pStyle w:val="Heading3"/>
        <w:ind w:left="630"/>
        <w:rPr>
          <w:ins w:id="3455" w:author="leksandar komazec" w:date="2022-08-31T22:52:00Z"/>
        </w:rPr>
      </w:pPr>
      <w:ins w:id="3456" w:author="leksandar komazec" w:date="2022-08-31T22:52:00Z">
        <w:r>
          <w:t>WebStorm</w:t>
        </w:r>
      </w:ins>
    </w:p>
    <w:p w14:paraId="526BA263" w14:textId="2D2482F8" w:rsidR="0080686F" w:rsidRPr="0080686F" w:rsidRDefault="0080686F">
      <w:pPr>
        <w:rPr>
          <w:ins w:id="3457" w:author="leksandar komazec" w:date="2022-08-31T22:52:00Z"/>
        </w:rPr>
        <w:pPrChange w:id="3458" w:author="leksandar komazec" w:date="2022-08-31T22:52:00Z">
          <w:pPr>
            <w:pStyle w:val="Heading3"/>
            <w:ind w:left="630"/>
          </w:pPr>
        </w:pPrChange>
      </w:pPr>
      <w:proofErr w:type="spellStart"/>
      <w:ins w:id="3459" w:author="leksandar komazec" w:date="2022-08-31T22:52:00Z">
        <w:r>
          <w:t>WebStrom</w:t>
        </w:r>
        <w:proofErr w:type="spellEnd"/>
        <w:r>
          <w:t xml:space="preserve"> je </w:t>
        </w:r>
      </w:ins>
      <w:proofErr w:type="spellStart"/>
      <w:ins w:id="3460" w:author="leksandar komazec" w:date="2022-08-31T22:53:00Z">
        <w:r w:rsidR="001C0422">
          <w:t>razvojno</w:t>
        </w:r>
        <w:proofErr w:type="spellEnd"/>
        <w:r w:rsidR="001C0422">
          <w:t xml:space="preserve"> </w:t>
        </w:r>
        <w:proofErr w:type="spellStart"/>
        <w:r w:rsidR="001C0422">
          <w:t>okruženje</w:t>
        </w:r>
        <w:proofErr w:type="spellEnd"/>
        <w:r w:rsidR="001C0422">
          <w:t xml:space="preserve"> u </w:t>
        </w:r>
        <w:proofErr w:type="spellStart"/>
        <w:r w:rsidR="001C0422">
          <w:t>kome</w:t>
        </w:r>
        <w:proofErr w:type="spellEnd"/>
        <w:r w:rsidR="001C0422">
          <w:t xml:space="preserve"> se </w:t>
        </w:r>
        <w:proofErr w:type="spellStart"/>
        <w:r w:rsidR="001C0422">
          <w:t>razvijaju</w:t>
        </w:r>
        <w:proofErr w:type="spellEnd"/>
        <w:r w:rsidR="001C0422">
          <w:t xml:space="preserve"> JavaScript </w:t>
        </w:r>
        <w:proofErr w:type="spellStart"/>
        <w:r w:rsidR="001C0422">
          <w:t>aplikacije</w:t>
        </w:r>
        <w:proofErr w:type="spellEnd"/>
        <w:r w:rsidR="001C0422">
          <w:t>.</w:t>
        </w:r>
      </w:ins>
    </w:p>
    <w:p w14:paraId="4EDB1D4A" w14:textId="77777777" w:rsidR="00A32F6C" w:rsidRDefault="00A32F6C" w:rsidP="00A32F6C"/>
    <w:p w14:paraId="46FF796C" w14:textId="1A7BF08D" w:rsidR="003528A5" w:rsidRDefault="001277CC" w:rsidP="00F56BF6">
      <w:pPr>
        <w:pStyle w:val="Heading1"/>
      </w:pPr>
      <w:proofErr w:type="spellStart"/>
      <w:r>
        <w:t>Razvoj</w:t>
      </w:r>
      <w:proofErr w:type="spellEnd"/>
      <w:r>
        <w:t xml:space="preserve"> 2D online platformer video </w:t>
      </w:r>
      <w:proofErr w:type="spellStart"/>
      <w:r>
        <w:t>igre</w:t>
      </w:r>
      <w:proofErr w:type="spellEnd"/>
    </w:p>
    <w:p w14:paraId="51E20065" w14:textId="77777777" w:rsidR="00580144" w:rsidRDefault="00580144" w:rsidP="00580144">
      <w:pPr>
        <w:spacing w:after="120" w:afterAutospacing="0"/>
        <w:ind w:firstLine="567"/>
      </w:pPr>
    </w:p>
    <w:p w14:paraId="66360C90" w14:textId="21267AD4" w:rsidR="00580144" w:rsidRDefault="00205888" w:rsidP="00580144">
      <w:pPr>
        <w:spacing w:after="120" w:afterAutospacing="0"/>
        <w:ind w:firstLine="567"/>
      </w:pPr>
      <w:proofErr w:type="spellStart"/>
      <w:r>
        <w:t>Naziv</w:t>
      </w:r>
      <w:proofErr w:type="spellEnd"/>
      <w:r>
        <w:t xml:space="preserve"> video </w:t>
      </w:r>
      <w:proofErr w:type="spellStart"/>
      <w:r>
        <w:t>igre</w:t>
      </w:r>
      <w:proofErr w:type="spellEnd"/>
      <w:r>
        <w:t xml:space="preserve"> </w:t>
      </w:r>
      <w:proofErr w:type="spellStart"/>
      <w:r w:rsidR="00880080">
        <w:t>koju</w:t>
      </w:r>
      <w:proofErr w:type="spellEnd"/>
      <w:r w:rsidR="00880080">
        <w:t xml:space="preserve"> </w:t>
      </w:r>
      <w:proofErr w:type="spellStart"/>
      <w:r w:rsidR="00880080">
        <w:t>pokriva</w:t>
      </w:r>
      <w:proofErr w:type="spellEnd"/>
      <w:r w:rsidR="00880080">
        <w:t xml:space="preserve"> </w:t>
      </w:r>
      <w:proofErr w:type="spellStart"/>
      <w:r w:rsidR="00880080">
        <w:t>ovaj</w:t>
      </w:r>
      <w:proofErr w:type="spellEnd"/>
      <w:r w:rsidR="00880080">
        <w:t xml:space="preserve"> rad je </w:t>
      </w:r>
      <w:r>
        <w:t>“Brick it”.</w:t>
      </w:r>
      <w:r w:rsidR="00880080">
        <w:t xml:space="preserve"> </w:t>
      </w:r>
      <w:proofErr w:type="spellStart"/>
      <w:r w:rsidR="00880080">
        <w:t>Naziv</w:t>
      </w:r>
      <w:proofErr w:type="spellEnd"/>
      <w:r w:rsidR="00880080">
        <w:t xml:space="preserve"> </w:t>
      </w:r>
      <w:proofErr w:type="spellStart"/>
      <w:r w:rsidR="00880080">
        <w:t>igre</w:t>
      </w:r>
      <w:proofErr w:type="spellEnd"/>
      <w:r w:rsidR="00880080">
        <w:t xml:space="preserve"> je </w:t>
      </w:r>
      <w:proofErr w:type="spellStart"/>
      <w:r w:rsidR="00880080">
        <w:t>nastao</w:t>
      </w:r>
      <w:proofErr w:type="spellEnd"/>
      <w:r w:rsidR="00880080">
        <w:t xml:space="preserve"> </w:t>
      </w:r>
      <w:proofErr w:type="spellStart"/>
      <w:r w:rsidR="00880080">
        <w:t>tako</w:t>
      </w:r>
      <w:proofErr w:type="spellEnd"/>
      <w:r w:rsidR="00880080">
        <w:t xml:space="preserve"> </w:t>
      </w:r>
      <w:r w:rsidR="00880080">
        <w:rPr>
          <w:lang w:val="sr-Latn-RS"/>
        </w:rPr>
        <w:t xml:space="preserve">što se kombinuju engleska reči </w:t>
      </w:r>
      <w:r w:rsidR="00880080">
        <w:t>“Brick”</w:t>
      </w:r>
      <w:r w:rsidR="00880080">
        <w:rPr>
          <w:lang w:val="sr-Latn-RS"/>
        </w:rPr>
        <w:t xml:space="preserve"> što znači cigla i engleska reč </w:t>
      </w:r>
      <w:r w:rsidR="00880080">
        <w:t xml:space="preserve">“Break” </w:t>
      </w:r>
      <w:proofErr w:type="spellStart"/>
      <w:r w:rsidR="00880080">
        <w:t>što</w:t>
      </w:r>
      <w:proofErr w:type="spellEnd"/>
      <w:r w:rsidR="00880080">
        <w:t xml:space="preserve"> </w:t>
      </w:r>
      <w:proofErr w:type="spellStart"/>
      <w:r w:rsidR="00880080">
        <w:t>znači</w:t>
      </w:r>
      <w:proofErr w:type="spellEnd"/>
      <w:r w:rsidR="00880080">
        <w:t xml:space="preserve"> </w:t>
      </w:r>
      <w:proofErr w:type="spellStart"/>
      <w:r w:rsidR="00880080">
        <w:t>polomiti</w:t>
      </w:r>
      <w:proofErr w:type="spellEnd"/>
      <w:r w:rsidR="00880080">
        <w:t xml:space="preserve">. </w:t>
      </w:r>
      <w:proofErr w:type="spellStart"/>
      <w:r w:rsidR="006F2354">
        <w:t>Ceo</w:t>
      </w:r>
      <w:proofErr w:type="spellEnd"/>
      <w:r w:rsidR="006F2354">
        <w:t xml:space="preserve"> </w:t>
      </w:r>
      <w:proofErr w:type="spellStart"/>
      <w:r w:rsidR="006F2354">
        <w:t>nivo</w:t>
      </w:r>
      <w:proofErr w:type="spellEnd"/>
      <w:r w:rsidR="006F2354">
        <w:t xml:space="preserve"> je </w:t>
      </w:r>
      <w:proofErr w:type="spellStart"/>
      <w:r w:rsidR="006F2354">
        <w:t>izrađen</w:t>
      </w:r>
      <w:proofErr w:type="spellEnd"/>
      <w:r w:rsidR="006F2354">
        <w:t xml:space="preserve"> </w:t>
      </w:r>
      <w:proofErr w:type="spellStart"/>
      <w:r w:rsidR="006F2354">
        <w:t>od</w:t>
      </w:r>
      <w:proofErr w:type="spellEnd"/>
      <w:r w:rsidR="006F2354">
        <w:t xml:space="preserve"> </w:t>
      </w:r>
      <w:proofErr w:type="spellStart"/>
      <w:r w:rsidR="006F2354">
        <w:t>kvadratnih</w:t>
      </w:r>
      <w:proofErr w:type="spellEnd"/>
      <w:r w:rsidR="006F2354">
        <w:t xml:space="preserve"> </w:t>
      </w:r>
      <w:proofErr w:type="spellStart"/>
      <w:r w:rsidR="006F2354">
        <w:t>ciklica</w:t>
      </w:r>
      <w:proofErr w:type="spellEnd"/>
      <w:r w:rsidR="006F2354">
        <w:t xml:space="preserve"> </w:t>
      </w:r>
      <w:proofErr w:type="spellStart"/>
      <w:r w:rsidR="006F2354">
        <w:t>različitih</w:t>
      </w:r>
      <w:proofErr w:type="spellEnd"/>
      <w:r w:rsidR="006F2354">
        <w:t xml:space="preserve"> </w:t>
      </w:r>
      <w:proofErr w:type="spellStart"/>
      <w:r w:rsidR="006F2354">
        <w:t>oblika</w:t>
      </w:r>
      <w:proofErr w:type="spellEnd"/>
      <w:r w:rsidR="006F2354">
        <w:t xml:space="preserve"> </w:t>
      </w:r>
      <w:proofErr w:type="spellStart"/>
      <w:r w:rsidR="006F2354">
        <w:t>koje</w:t>
      </w:r>
      <w:proofErr w:type="spellEnd"/>
      <w:r w:rsidR="006F2354">
        <w:t xml:space="preserve"> </w:t>
      </w:r>
      <w:proofErr w:type="spellStart"/>
      <w:r w:rsidR="006F2354">
        <w:t>mogu</w:t>
      </w:r>
      <w:proofErr w:type="spellEnd"/>
      <w:r w:rsidR="006F2354">
        <w:t xml:space="preserve"> </w:t>
      </w:r>
      <w:proofErr w:type="spellStart"/>
      <w:r w:rsidR="006F2354">
        <w:t>biti</w:t>
      </w:r>
      <w:proofErr w:type="spellEnd"/>
      <w:r w:rsidR="006F2354">
        <w:t xml:space="preserve"> </w:t>
      </w:r>
      <w:proofErr w:type="spellStart"/>
      <w:r w:rsidR="006F2354">
        <w:t>uništene</w:t>
      </w:r>
      <w:proofErr w:type="spellEnd"/>
      <w:r w:rsidR="006F2354">
        <w:t xml:space="preserve"> </w:t>
      </w:r>
      <w:proofErr w:type="spellStart"/>
      <w:r w:rsidR="006F2354">
        <w:t>od</w:t>
      </w:r>
      <w:proofErr w:type="spellEnd"/>
      <w:r w:rsidR="006F2354">
        <w:t xml:space="preserve"> </w:t>
      </w:r>
      <w:proofErr w:type="spellStart"/>
      <w:r w:rsidR="006F2354">
        <w:t>strane</w:t>
      </w:r>
      <w:proofErr w:type="spellEnd"/>
      <w:r w:rsidR="006F2354">
        <w:t xml:space="preserve"> </w:t>
      </w:r>
      <w:proofErr w:type="spellStart"/>
      <w:r w:rsidR="006F2354">
        <w:t>igrača</w:t>
      </w:r>
      <w:proofErr w:type="spellEnd"/>
      <w:r w:rsidR="006F2354">
        <w:t xml:space="preserve">. </w:t>
      </w:r>
      <w:proofErr w:type="spellStart"/>
      <w:r w:rsidR="006F2354">
        <w:t>Igrač</w:t>
      </w:r>
      <w:proofErr w:type="spellEnd"/>
      <w:r w:rsidR="006F2354">
        <w:t xml:space="preserve"> </w:t>
      </w:r>
      <w:proofErr w:type="spellStart"/>
      <w:r w:rsidR="006F2354">
        <w:t>ima</w:t>
      </w:r>
      <w:proofErr w:type="spellEnd"/>
      <w:r w:rsidR="006F2354">
        <w:t xml:space="preserve"> </w:t>
      </w:r>
      <w:proofErr w:type="spellStart"/>
      <w:r w:rsidR="006F2354">
        <w:t>motivaciju</w:t>
      </w:r>
      <w:proofErr w:type="spellEnd"/>
      <w:r w:rsidR="006F2354">
        <w:t xml:space="preserve"> da </w:t>
      </w:r>
      <w:proofErr w:type="spellStart"/>
      <w:r w:rsidR="006F2354">
        <w:t>uništava</w:t>
      </w:r>
      <w:proofErr w:type="spellEnd"/>
      <w:r w:rsidR="006F2354">
        <w:t xml:space="preserve"> </w:t>
      </w:r>
      <w:proofErr w:type="spellStart"/>
      <w:r w:rsidR="006F2354">
        <w:t>nivo</w:t>
      </w:r>
      <w:proofErr w:type="spellEnd"/>
      <w:r w:rsidR="006F2354">
        <w:t xml:space="preserve"> </w:t>
      </w:r>
      <w:proofErr w:type="spellStart"/>
      <w:r w:rsidR="006F2354">
        <w:t>kako</w:t>
      </w:r>
      <w:proofErr w:type="spellEnd"/>
      <w:r w:rsidR="006F2354">
        <w:t xml:space="preserve"> bi </w:t>
      </w:r>
      <w:proofErr w:type="spellStart"/>
      <w:r w:rsidR="006F2354">
        <w:t>pronašao</w:t>
      </w:r>
      <w:proofErr w:type="spellEnd"/>
      <w:r w:rsidR="006F2354">
        <w:t xml:space="preserve"> </w:t>
      </w:r>
      <w:proofErr w:type="spellStart"/>
      <w:r w:rsidR="006F2354">
        <w:t>različite</w:t>
      </w:r>
      <w:proofErr w:type="spellEnd"/>
      <w:r w:rsidR="006F2354">
        <w:t xml:space="preserve"> </w:t>
      </w:r>
      <w:proofErr w:type="spellStart"/>
      <w:r w:rsidR="00877097">
        <w:t>nagrade</w:t>
      </w:r>
      <w:proofErr w:type="spellEnd"/>
      <w:r w:rsidR="00877097">
        <w:t xml:space="preserve"> </w:t>
      </w:r>
      <w:proofErr w:type="spellStart"/>
      <w:r w:rsidR="00877097">
        <w:t>poput</w:t>
      </w:r>
      <w:proofErr w:type="spellEnd"/>
      <w:r w:rsidR="00877097">
        <w:t xml:space="preserve"> </w:t>
      </w:r>
      <w:proofErr w:type="spellStart"/>
      <w:r w:rsidR="00877097">
        <w:t>blaga</w:t>
      </w:r>
      <w:proofErr w:type="spellEnd"/>
      <w:r w:rsidR="00877097">
        <w:t xml:space="preserve"> </w:t>
      </w:r>
      <w:proofErr w:type="spellStart"/>
      <w:r w:rsidR="00877097">
        <w:t>ili</w:t>
      </w:r>
      <w:proofErr w:type="spellEnd"/>
      <w:r w:rsidR="00877097">
        <w:t xml:space="preserve"> </w:t>
      </w:r>
      <w:proofErr w:type="spellStart"/>
      <w:r w:rsidR="00877097">
        <w:t>različitih</w:t>
      </w:r>
      <w:proofErr w:type="spellEnd"/>
      <w:r w:rsidR="00877097">
        <w:t xml:space="preserve"> super </w:t>
      </w:r>
      <w:proofErr w:type="spellStart"/>
      <w:r w:rsidR="00877097">
        <w:t>moći</w:t>
      </w:r>
      <w:proofErr w:type="spellEnd"/>
      <w:r w:rsidR="00877097">
        <w:t xml:space="preserve">. </w:t>
      </w:r>
      <w:proofErr w:type="spellStart"/>
      <w:r w:rsidR="00877097">
        <w:t>Igra</w:t>
      </w:r>
      <w:proofErr w:type="spellEnd"/>
      <w:r w:rsidR="00877097">
        <w:t xml:space="preserve"> je </w:t>
      </w:r>
      <w:proofErr w:type="spellStart"/>
      <w:r w:rsidR="00877097">
        <w:t>inspirisana</w:t>
      </w:r>
      <w:proofErr w:type="spellEnd"/>
      <w:r w:rsidR="00877097">
        <w:t xml:space="preserve"> </w:t>
      </w:r>
      <w:proofErr w:type="spellStart"/>
      <w:r w:rsidR="00877097">
        <w:t>igrama</w:t>
      </w:r>
      <w:proofErr w:type="spellEnd"/>
      <w:r w:rsidR="00877097">
        <w:t xml:space="preserve"> </w:t>
      </w:r>
      <w:proofErr w:type="spellStart"/>
      <w:r w:rsidR="00877097">
        <w:t>poput</w:t>
      </w:r>
      <w:proofErr w:type="spellEnd"/>
      <w:r w:rsidR="00877097">
        <w:t xml:space="preserve"> “Minecraft”,</w:t>
      </w:r>
      <w:r w:rsidR="00A953D3">
        <w:t xml:space="preserve"> </w:t>
      </w:r>
      <w:r w:rsidR="00877097">
        <w:t>“Terraria”,</w:t>
      </w:r>
      <w:r w:rsidR="00A953D3">
        <w:t xml:space="preserve"> </w:t>
      </w:r>
      <w:r w:rsidR="00877097">
        <w:t>“Rust”.</w:t>
      </w:r>
      <w:r w:rsidR="00C75F74">
        <w:t xml:space="preserve"> </w:t>
      </w:r>
      <w:proofErr w:type="spellStart"/>
      <w:r w:rsidR="00C75F74">
        <w:t>Igra</w:t>
      </w:r>
      <w:proofErr w:type="spellEnd"/>
      <w:r w:rsidR="00C75F74">
        <w:t xml:space="preserve"> se </w:t>
      </w:r>
      <w:proofErr w:type="spellStart"/>
      <w:r w:rsidR="00C75F74">
        <w:t>sastoji</w:t>
      </w:r>
      <w:proofErr w:type="spellEnd"/>
      <w:r w:rsidR="00C75F74">
        <w:t xml:space="preserve"> </w:t>
      </w:r>
      <w:proofErr w:type="spellStart"/>
      <w:r w:rsidR="00C75F74">
        <w:t>od</w:t>
      </w:r>
      <w:proofErr w:type="spellEnd"/>
      <w:r w:rsidR="00C75F74">
        <w:t xml:space="preserve"> </w:t>
      </w:r>
      <w:proofErr w:type="spellStart"/>
      <w:r w:rsidR="00C75F74">
        <w:t>nivoa</w:t>
      </w:r>
      <w:proofErr w:type="spellEnd"/>
      <w:r w:rsidR="00C75F74">
        <w:t xml:space="preserve"> </w:t>
      </w:r>
      <w:proofErr w:type="spellStart"/>
      <w:r w:rsidR="00C75F74">
        <w:t>gde</w:t>
      </w:r>
      <w:proofErr w:type="spellEnd"/>
      <w:r w:rsidR="00C75F74">
        <w:t xml:space="preserve"> </w:t>
      </w:r>
      <w:proofErr w:type="spellStart"/>
      <w:r w:rsidR="00C75F74">
        <w:t>igrači</w:t>
      </w:r>
      <w:proofErr w:type="spellEnd"/>
      <w:r w:rsidR="00C75F74">
        <w:t xml:space="preserve"> </w:t>
      </w:r>
      <w:proofErr w:type="spellStart"/>
      <w:r w:rsidR="00C75F74">
        <w:t>treba</w:t>
      </w:r>
      <w:proofErr w:type="spellEnd"/>
      <w:r w:rsidR="00C75F74">
        <w:t xml:space="preserve"> da </w:t>
      </w:r>
      <w:proofErr w:type="spellStart"/>
      <w:r w:rsidR="00C75F74">
        <w:t>nađu</w:t>
      </w:r>
      <w:proofErr w:type="spellEnd"/>
      <w:r w:rsidR="00C75F74">
        <w:t xml:space="preserve"> portal koji </w:t>
      </w:r>
      <w:proofErr w:type="spellStart"/>
      <w:r w:rsidR="00C75F74">
        <w:t>će</w:t>
      </w:r>
      <w:proofErr w:type="spellEnd"/>
      <w:r w:rsidR="00C75F74">
        <w:t xml:space="preserve"> </w:t>
      </w:r>
      <w:proofErr w:type="spellStart"/>
      <w:r w:rsidR="00C75F74">
        <w:t>ih</w:t>
      </w:r>
      <w:proofErr w:type="spellEnd"/>
      <w:r w:rsidR="00C75F74">
        <w:t xml:space="preserve"> </w:t>
      </w:r>
      <w:proofErr w:type="spellStart"/>
      <w:r w:rsidR="00C75F74">
        <w:t>odvesti</w:t>
      </w:r>
      <w:proofErr w:type="spellEnd"/>
      <w:r w:rsidR="00C75F74">
        <w:t xml:space="preserve"> </w:t>
      </w:r>
      <w:proofErr w:type="spellStart"/>
      <w:r w:rsidR="00C75F74">
        <w:t>na</w:t>
      </w:r>
      <w:proofErr w:type="spellEnd"/>
      <w:r w:rsidR="00C75F74">
        <w:t xml:space="preserve"> </w:t>
      </w:r>
      <w:proofErr w:type="spellStart"/>
      <w:r w:rsidR="00C75F74">
        <w:t>sledeći</w:t>
      </w:r>
      <w:proofErr w:type="spellEnd"/>
      <w:r w:rsidR="00C75F74">
        <w:t xml:space="preserve"> </w:t>
      </w:r>
      <w:proofErr w:type="spellStart"/>
      <w:r w:rsidR="00C75F74">
        <w:t>nivo</w:t>
      </w:r>
      <w:proofErr w:type="spellEnd"/>
      <w:r w:rsidR="00C75F74">
        <w:t>.</w:t>
      </w:r>
    </w:p>
    <w:p w14:paraId="25AD48A1" w14:textId="12A4974D" w:rsidR="00877097" w:rsidRDefault="00877097" w:rsidP="00580144">
      <w:pPr>
        <w:spacing w:after="120" w:afterAutospacing="0"/>
        <w:ind w:firstLine="567"/>
      </w:pPr>
    </w:p>
    <w:p w14:paraId="4F4D1287" w14:textId="665C084C" w:rsidR="00877097" w:rsidRDefault="00877097" w:rsidP="00877097">
      <w:pPr>
        <w:spacing w:after="120" w:afterAutospacing="0"/>
        <w:ind w:firstLine="540"/>
      </w:pPr>
      <w:proofErr w:type="spellStart"/>
      <w:r>
        <w:t>Igra</w:t>
      </w:r>
      <w:proofErr w:type="spellEnd"/>
      <w:r>
        <w:t xml:space="preserve"> </w:t>
      </w:r>
      <w:proofErr w:type="spellStart"/>
      <w:r>
        <w:t>ima</w:t>
      </w:r>
      <w:proofErr w:type="spellEnd"/>
      <w:r>
        <w:t xml:space="preserve"> </w:t>
      </w:r>
      <w:proofErr w:type="spellStart"/>
      <w:r>
        <w:t>mogu</w:t>
      </w:r>
      <w:proofErr w:type="spellEnd"/>
      <w:r>
        <w:rPr>
          <w:lang w:val="sr-Latn-RS"/>
        </w:rPr>
        <w:t xml:space="preserve">ćnost samostalnog igranja, kao i mogućnost igranja preko interneta sa drugim igračima u kooperativnom modu sa još jednim igračem ili u </w:t>
      </w:r>
      <w:r>
        <w:t xml:space="preserve">“Player vs Player” </w:t>
      </w:r>
      <w:proofErr w:type="spellStart"/>
      <w:r>
        <w:t>modu</w:t>
      </w:r>
      <w:proofErr w:type="spellEnd"/>
      <w:r>
        <w:t xml:space="preserve"> </w:t>
      </w:r>
      <w:proofErr w:type="spellStart"/>
      <w:r>
        <w:t>protiv</w:t>
      </w:r>
      <w:proofErr w:type="spellEnd"/>
      <w:r>
        <w:t xml:space="preserve"> </w:t>
      </w:r>
      <w:proofErr w:type="spellStart"/>
      <w:r>
        <w:t>jednog</w:t>
      </w:r>
      <w:proofErr w:type="spellEnd"/>
      <w:r>
        <w:t xml:space="preserve"> </w:t>
      </w:r>
      <w:proofErr w:type="spellStart"/>
      <w:r>
        <w:t>igrača</w:t>
      </w:r>
      <w:proofErr w:type="spellEnd"/>
      <w:r>
        <w:t>.</w:t>
      </w:r>
      <w:r w:rsidR="00AB5179">
        <w:t xml:space="preserve"> </w:t>
      </w:r>
      <w:proofErr w:type="spellStart"/>
      <w:r w:rsidR="00AB5179">
        <w:t>Igra</w:t>
      </w:r>
      <w:proofErr w:type="spellEnd"/>
      <w:r w:rsidR="00AB5179">
        <w:t xml:space="preserve"> </w:t>
      </w:r>
      <w:proofErr w:type="spellStart"/>
      <w:r w:rsidR="00AB5179">
        <w:t>takođe</w:t>
      </w:r>
      <w:proofErr w:type="spellEnd"/>
      <w:r w:rsidR="00AB5179">
        <w:t xml:space="preserve"> </w:t>
      </w:r>
      <w:proofErr w:type="spellStart"/>
      <w:r w:rsidR="00AB5179">
        <w:t>podržava</w:t>
      </w:r>
      <w:proofErr w:type="spellEnd"/>
      <w:r w:rsidR="00AB5179">
        <w:t xml:space="preserve"> </w:t>
      </w:r>
      <w:proofErr w:type="spellStart"/>
      <w:r w:rsidR="00AB5179">
        <w:t>više</w:t>
      </w:r>
      <w:proofErr w:type="spellEnd"/>
      <w:r w:rsidR="00AB5179">
        <w:t xml:space="preserve"> </w:t>
      </w:r>
      <w:proofErr w:type="spellStart"/>
      <w:r w:rsidR="00AB5179">
        <w:t>platformi</w:t>
      </w:r>
      <w:proofErr w:type="spellEnd"/>
      <w:r w:rsidR="00AB5179">
        <w:t xml:space="preserve">, to </w:t>
      </w:r>
      <w:proofErr w:type="spellStart"/>
      <w:r w:rsidR="00AB5179">
        <w:t>jeste</w:t>
      </w:r>
      <w:proofErr w:type="spellEnd"/>
      <w:r w:rsidR="00AB5179">
        <w:t xml:space="preserve"> </w:t>
      </w:r>
      <w:proofErr w:type="spellStart"/>
      <w:r w:rsidR="00AB5179">
        <w:t>može</w:t>
      </w:r>
      <w:proofErr w:type="spellEnd"/>
      <w:r w:rsidR="00AB5179">
        <w:t xml:space="preserve"> se </w:t>
      </w:r>
      <w:proofErr w:type="spellStart"/>
      <w:r w:rsidR="00AB5179">
        <w:t>igrati</w:t>
      </w:r>
      <w:proofErr w:type="spellEnd"/>
      <w:r w:rsidR="00AB5179">
        <w:t xml:space="preserve"> </w:t>
      </w:r>
      <w:proofErr w:type="spellStart"/>
      <w:r w:rsidR="00AB5179">
        <w:t>na</w:t>
      </w:r>
      <w:proofErr w:type="spellEnd"/>
      <w:r w:rsidR="00AB5179">
        <w:t xml:space="preserve"> </w:t>
      </w:r>
      <w:proofErr w:type="spellStart"/>
      <w:r w:rsidR="00AB5179">
        <w:t>personalnom</w:t>
      </w:r>
      <w:proofErr w:type="spellEnd"/>
      <w:r w:rsidR="00AB5179">
        <w:t xml:space="preserve"> </w:t>
      </w:r>
      <w:proofErr w:type="spellStart"/>
      <w:r w:rsidR="00AB5179">
        <w:t>računaru</w:t>
      </w:r>
      <w:proofErr w:type="spellEnd"/>
      <w:r w:rsidR="00AB5179">
        <w:t xml:space="preserve"> </w:t>
      </w:r>
      <w:proofErr w:type="spellStart"/>
      <w:r w:rsidR="00AB5179">
        <w:t>ili</w:t>
      </w:r>
      <w:proofErr w:type="spellEnd"/>
      <w:r w:rsidR="00AB5179">
        <w:t xml:space="preserve"> Android </w:t>
      </w:r>
      <w:proofErr w:type="spellStart"/>
      <w:r w:rsidR="00AB5179">
        <w:t>telefonu</w:t>
      </w:r>
      <w:proofErr w:type="spellEnd"/>
      <w:r w:rsidR="00AB5179">
        <w:t>.</w:t>
      </w:r>
    </w:p>
    <w:p w14:paraId="06826DA3" w14:textId="1EF7BE49" w:rsidR="00877097" w:rsidRPr="00DA72FC" w:rsidRDefault="00877097" w:rsidP="00AB5179">
      <w:pPr>
        <w:spacing w:after="120" w:afterAutospacing="0"/>
      </w:pPr>
      <w:proofErr w:type="spellStart"/>
      <w:r w:rsidRPr="00DA72FC">
        <w:t>Igra</w:t>
      </w:r>
      <w:proofErr w:type="spellEnd"/>
      <w:r w:rsidRPr="00DA72FC">
        <w:t xml:space="preserve"> se </w:t>
      </w:r>
      <w:proofErr w:type="spellStart"/>
      <w:r w:rsidRPr="00DA72FC">
        <w:t>sastoji</w:t>
      </w:r>
      <w:proofErr w:type="spellEnd"/>
      <w:r w:rsidRPr="00DA72FC">
        <w:t xml:space="preserve"> </w:t>
      </w:r>
      <w:proofErr w:type="spellStart"/>
      <w:r w:rsidRPr="00DA72FC">
        <w:t>iz</w:t>
      </w:r>
      <w:proofErr w:type="spellEnd"/>
      <w:r w:rsidRPr="00DA72FC">
        <w:t xml:space="preserve"> tri </w:t>
      </w:r>
      <w:proofErr w:type="spellStart"/>
      <w:r w:rsidRPr="00DA72FC">
        <w:t>velika</w:t>
      </w:r>
      <w:proofErr w:type="spellEnd"/>
      <w:r w:rsidRPr="00DA72FC">
        <w:t xml:space="preserve"> </w:t>
      </w:r>
      <w:proofErr w:type="spellStart"/>
      <w:r w:rsidRPr="00DA72FC">
        <w:t>sistema</w:t>
      </w:r>
      <w:proofErr w:type="spellEnd"/>
      <w:r w:rsidRPr="00DA72FC">
        <w:t>:</w:t>
      </w:r>
    </w:p>
    <w:p w14:paraId="214BAC8C" w14:textId="70DABEF9" w:rsidR="00877097" w:rsidRPr="00DA72FC" w:rsidRDefault="00C00BA4" w:rsidP="00877097">
      <w:pPr>
        <w:pStyle w:val="ListParagraph"/>
        <w:numPr>
          <w:ilvl w:val="1"/>
          <w:numId w:val="28"/>
        </w:numPr>
        <w:spacing w:after="120"/>
        <w:rPr>
          <w:sz w:val="24"/>
          <w:szCs w:val="24"/>
          <w:lang w:val="sr-Latn-RS"/>
        </w:rPr>
      </w:pPr>
      <w:r w:rsidRPr="00DA72FC">
        <w:rPr>
          <w:sz w:val="24"/>
          <w:szCs w:val="24"/>
          <w:lang w:val="sr-Latn-RS"/>
        </w:rPr>
        <w:t>Admin</w:t>
      </w:r>
      <w:r w:rsidR="00A953D3" w:rsidRPr="00DA72FC">
        <w:rPr>
          <w:sz w:val="24"/>
          <w:szCs w:val="24"/>
          <w:lang w:val="sr-Latn-RS"/>
        </w:rPr>
        <w:t>istrativni</w:t>
      </w:r>
      <w:r w:rsidRPr="00DA72FC">
        <w:rPr>
          <w:sz w:val="24"/>
          <w:szCs w:val="24"/>
          <w:lang w:val="sr-Latn-RS"/>
        </w:rPr>
        <w:t xml:space="preserve"> sistem koji obuvhata obradu podataka koji su neophodni za početak </w:t>
      </w:r>
      <w:r w:rsidR="00A953D3" w:rsidRPr="00DA72FC">
        <w:rPr>
          <w:sz w:val="24"/>
          <w:szCs w:val="24"/>
          <w:lang w:val="sr-Latn-RS"/>
        </w:rPr>
        <w:t>meča</w:t>
      </w:r>
      <w:r w:rsidRPr="00DA72FC">
        <w:rPr>
          <w:sz w:val="24"/>
          <w:szCs w:val="24"/>
          <w:lang w:val="sr-Latn-RS"/>
        </w:rPr>
        <w:t xml:space="preserve"> ( Sve klase neophodne za korisnički interfejs, delegatori ekrana i tako dalje)</w:t>
      </w:r>
    </w:p>
    <w:p w14:paraId="6D19D91F" w14:textId="3A35AD09" w:rsidR="00C00BA4" w:rsidRPr="00DA72FC" w:rsidRDefault="008A469B" w:rsidP="00877097">
      <w:pPr>
        <w:pStyle w:val="ListParagraph"/>
        <w:numPr>
          <w:ilvl w:val="1"/>
          <w:numId w:val="28"/>
        </w:numPr>
        <w:spacing w:after="120"/>
        <w:rPr>
          <w:sz w:val="24"/>
          <w:szCs w:val="24"/>
          <w:lang w:val="sr-Latn-RS"/>
        </w:rPr>
      </w:pPr>
      <w:r w:rsidRPr="00DA72FC">
        <w:rPr>
          <w:sz w:val="24"/>
          <w:szCs w:val="24"/>
          <w:lang w:val="sr-Latn-RS"/>
        </w:rPr>
        <w:t>Gameplay sistem</w:t>
      </w:r>
      <w:r w:rsidR="00A953D3" w:rsidRPr="00DA72FC">
        <w:rPr>
          <w:sz w:val="24"/>
          <w:szCs w:val="24"/>
          <w:lang w:val="sr-Latn-RS"/>
        </w:rPr>
        <w:t xml:space="preserve"> koji obuvhata obradu svih podataka kad meč počne</w:t>
      </w:r>
    </w:p>
    <w:p w14:paraId="4590411A" w14:textId="4F525529" w:rsidR="00A953D3" w:rsidRPr="00DA72FC" w:rsidRDefault="00EF1E09" w:rsidP="00877097">
      <w:pPr>
        <w:pStyle w:val="ListParagraph"/>
        <w:numPr>
          <w:ilvl w:val="1"/>
          <w:numId w:val="28"/>
        </w:numPr>
        <w:spacing w:after="120"/>
        <w:rPr>
          <w:sz w:val="24"/>
          <w:szCs w:val="24"/>
          <w:lang w:val="sr-Latn-RS"/>
        </w:rPr>
      </w:pPr>
      <w:r w:rsidRPr="00DA72FC">
        <w:rPr>
          <w:sz w:val="24"/>
          <w:szCs w:val="24"/>
          <w:lang w:val="sr-Latn-RS"/>
        </w:rPr>
        <w:t>Mrežni</w:t>
      </w:r>
      <w:r w:rsidR="00A953D3" w:rsidRPr="00DA72FC">
        <w:rPr>
          <w:sz w:val="24"/>
          <w:szCs w:val="24"/>
          <w:lang w:val="sr-Latn-RS"/>
        </w:rPr>
        <w:t xml:space="preserve"> sistem koji obuhvata komponente odgovorne za slanje i pirmanje podataka preko mreže</w:t>
      </w:r>
    </w:p>
    <w:p w14:paraId="3139B002" w14:textId="6D7E44C4" w:rsidR="00A953D3" w:rsidRPr="00A953D3" w:rsidRDefault="00B61E39" w:rsidP="00086249">
      <w:pPr>
        <w:pStyle w:val="Heading2"/>
        <w:rPr>
          <w:lang w:val="sr-Latn-RS"/>
        </w:rPr>
      </w:pPr>
      <w:r>
        <w:rPr>
          <w:lang w:val="sr-Latn-RS"/>
        </w:rPr>
        <w:t>Administartivni sistem</w:t>
      </w:r>
    </w:p>
    <w:p w14:paraId="428CE367" w14:textId="0A09846B" w:rsidR="00A32F6C" w:rsidRDefault="00B61E39" w:rsidP="00A32F6C">
      <w:pPr>
        <w:spacing w:after="120" w:afterAutospacing="0"/>
        <w:ind w:firstLine="567"/>
        <w:rPr>
          <w:lang w:val="sr-Latn-RS"/>
        </w:rPr>
      </w:pPr>
      <w:proofErr w:type="spellStart"/>
      <w:r>
        <w:t>A</w:t>
      </w:r>
      <w:r w:rsidR="00CD4CAF">
        <w:t>dministrativni</w:t>
      </w:r>
      <w:proofErr w:type="spellEnd"/>
      <w:r w:rsidR="00CD4CAF">
        <w:t xml:space="preserve"> </w:t>
      </w:r>
      <w:proofErr w:type="spellStart"/>
      <w:r w:rsidR="00CD4CAF">
        <w:t>sistem</w:t>
      </w:r>
      <w:proofErr w:type="spellEnd"/>
      <w:r w:rsidR="00CD4CAF">
        <w:t xml:space="preserve"> </w:t>
      </w:r>
      <w:proofErr w:type="spellStart"/>
      <w:r w:rsidR="00CD4CAF">
        <w:t>obuhvata</w:t>
      </w:r>
      <w:proofErr w:type="spellEnd"/>
      <w:r w:rsidR="00CD4CAF">
        <w:t xml:space="preserve"> </w:t>
      </w:r>
      <w:proofErr w:type="spellStart"/>
      <w:r w:rsidR="00CD4CAF">
        <w:t>sve</w:t>
      </w:r>
      <w:proofErr w:type="spellEnd"/>
      <w:r w:rsidR="00CD4CAF">
        <w:t xml:space="preserve"> </w:t>
      </w:r>
      <w:proofErr w:type="spellStart"/>
      <w:r w:rsidR="00CD4CAF">
        <w:t>komponente</w:t>
      </w:r>
      <w:proofErr w:type="spellEnd"/>
      <w:r w:rsidR="00CD4CAF">
        <w:t xml:space="preserve"> od </w:t>
      </w:r>
      <w:proofErr w:type="spellStart"/>
      <w:r w:rsidR="00CD4CAF">
        <w:t>kad</w:t>
      </w:r>
      <w:proofErr w:type="spellEnd"/>
      <w:r w:rsidR="00CD4CAF">
        <w:t xml:space="preserve"> </w:t>
      </w:r>
      <w:proofErr w:type="spellStart"/>
      <w:r w:rsidR="00CD4CAF">
        <w:t>igra</w:t>
      </w:r>
      <w:proofErr w:type="spellEnd"/>
      <w:r w:rsidR="00CD4CAF">
        <w:rPr>
          <w:lang w:val="sr-Latn-RS"/>
        </w:rPr>
        <w:t>č pokrene aplikaciju pa do momenta kada počinje meč.</w:t>
      </w:r>
    </w:p>
    <w:p w14:paraId="2A29B512" w14:textId="6B0C9039" w:rsidR="00CD4CAF" w:rsidRPr="00973704" w:rsidRDefault="00CD4CAF" w:rsidP="00A32F6C">
      <w:pPr>
        <w:spacing w:after="120" w:afterAutospacing="0"/>
        <w:ind w:firstLine="567"/>
      </w:pPr>
      <w:r>
        <w:rPr>
          <w:lang w:val="sr-Latn-RS"/>
        </w:rPr>
        <w:t>Strutura projekta (Slika 22.)</w:t>
      </w:r>
      <w:r w:rsidR="00973704">
        <w:rPr>
          <w:lang w:val="sr-Latn-RS"/>
        </w:rPr>
        <w:t xml:space="preserve"> se sastoji iz tri velike celine, a to folder za </w:t>
      </w:r>
      <w:r w:rsidR="00973704" w:rsidRPr="00973704">
        <w:rPr>
          <w:b/>
          <w:bCs/>
          <w:lang w:val="sr-Latn-RS"/>
        </w:rPr>
        <w:t>android</w:t>
      </w:r>
      <w:r w:rsidR="00973704">
        <w:rPr>
          <w:lang w:val="sr-Latn-RS"/>
        </w:rPr>
        <w:t xml:space="preserve"> stvari, folder za stvari vezane za računar (</w:t>
      </w:r>
      <w:r w:rsidR="00973704" w:rsidRPr="00973704">
        <w:rPr>
          <w:b/>
          <w:bCs/>
          <w:lang w:val="sr-Latn-RS"/>
        </w:rPr>
        <w:t>lwjgl3</w:t>
      </w:r>
      <w:r w:rsidR="00973704">
        <w:rPr>
          <w:lang w:val="sr-Latn-RS"/>
        </w:rPr>
        <w:t xml:space="preserve"> folder, naziv foldera je po istoimenoj biblioteci koja predstavlja bekend za računar, više o tome pročitati u poglavlju </w:t>
      </w:r>
      <w:r w:rsidR="00973704" w:rsidRPr="00973704">
        <w:rPr>
          <w:lang w:val="sr-Latn-RS"/>
        </w:rPr>
        <w:t>3.1.1</w:t>
      </w:r>
      <w:r w:rsidR="00973704">
        <w:rPr>
          <w:lang w:val="sr-Latn-RS"/>
        </w:rPr>
        <w:t xml:space="preserve"> </w:t>
      </w:r>
      <w:r w:rsidR="00973704" w:rsidRPr="00973704">
        <w:rPr>
          <w:lang w:val="sr-Latn-RS"/>
        </w:rPr>
        <w:t>“Libgdx” radni okvir</w:t>
      </w:r>
      <w:r w:rsidR="00973704">
        <w:rPr>
          <w:lang w:val="sr-Latn-RS"/>
        </w:rPr>
        <w:t xml:space="preserve">) kao i </w:t>
      </w:r>
      <w:r w:rsidR="00973704" w:rsidRPr="00973704">
        <w:rPr>
          <w:b/>
          <w:bCs/>
          <w:lang w:val="sr-Latn-RS"/>
        </w:rPr>
        <w:t>core</w:t>
      </w:r>
      <w:r w:rsidR="00973704">
        <w:rPr>
          <w:b/>
          <w:bCs/>
          <w:lang w:val="sr-Latn-RS"/>
        </w:rPr>
        <w:t xml:space="preserve"> </w:t>
      </w:r>
      <w:r w:rsidR="00973704">
        <w:rPr>
          <w:lang w:val="sr-Latn-RS"/>
        </w:rPr>
        <w:t>folder u kome se implementira sva logika vezana za igru.</w:t>
      </w:r>
    </w:p>
    <w:p w14:paraId="208DF321" w14:textId="14B7319B" w:rsidR="00CD4CAF" w:rsidRPr="00CD4CAF" w:rsidRDefault="00CD4CAF" w:rsidP="00CD4CAF">
      <w:pPr>
        <w:spacing w:after="120" w:afterAutospacing="0"/>
        <w:ind w:firstLine="567"/>
        <w:jc w:val="center"/>
        <w:rPr>
          <w:lang w:val="sr-Latn-RS"/>
        </w:rPr>
      </w:pPr>
      <w:r>
        <w:rPr>
          <w:noProof/>
        </w:rPr>
        <w:drawing>
          <wp:inline distT="0" distB="0" distL="0" distR="0" wp14:anchorId="52F6BD1B" wp14:editId="5EC19EAE">
            <wp:extent cx="3048000" cy="2647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8000" cy="2647950"/>
                    </a:xfrm>
                    <a:prstGeom prst="rect">
                      <a:avLst/>
                    </a:prstGeom>
                  </pic:spPr>
                </pic:pic>
              </a:graphicData>
            </a:graphic>
          </wp:inline>
        </w:drawing>
      </w:r>
    </w:p>
    <w:p w14:paraId="7D7DB906" w14:textId="720393FB" w:rsidR="00EF1E09" w:rsidRDefault="00973704" w:rsidP="00EF1E09">
      <w:pPr>
        <w:spacing w:after="120" w:afterAutospacing="0"/>
        <w:ind w:firstLine="567"/>
        <w:jc w:val="center"/>
        <w:rPr>
          <w:lang w:val="sr-Latn-RS"/>
        </w:rPr>
      </w:pPr>
      <w:r>
        <w:rPr>
          <w:lang w:val="sr-Latn-RS"/>
        </w:rPr>
        <w:lastRenderedPageBreak/>
        <w:t>Slika 22. Struktura LibGdx projekta</w:t>
      </w:r>
    </w:p>
    <w:p w14:paraId="742607BB" w14:textId="0C97DA3F" w:rsidR="00973704" w:rsidRPr="00B96782" w:rsidRDefault="00EF1E09" w:rsidP="00B96782">
      <w:pPr>
        <w:spacing w:after="0" w:afterAutospacing="0"/>
        <w:jc w:val="left"/>
        <w:rPr>
          <w:lang w:val="sr-Latn-RS"/>
        </w:rPr>
      </w:pPr>
      <w:r>
        <w:rPr>
          <w:lang w:val="sr-Latn-RS"/>
        </w:rPr>
        <w:br w:type="page"/>
      </w:r>
      <w:r w:rsidR="00AB5179">
        <w:rPr>
          <w:noProof/>
        </w:rPr>
        <w:lastRenderedPageBreak/>
        <w:t>Administrativni sistem se sastoji od</w:t>
      </w:r>
      <w:r w:rsidR="000233B8">
        <w:rPr>
          <w:noProof/>
        </w:rPr>
        <w:t xml:space="preserve"> (Slika 23)</w:t>
      </w:r>
      <w:r w:rsidR="00AB5179">
        <w:rPr>
          <w:noProof/>
        </w:rPr>
        <w:t>:</w:t>
      </w:r>
    </w:p>
    <w:p w14:paraId="22738EC4" w14:textId="6F6DB268" w:rsidR="00AB5179" w:rsidRDefault="00AB5179" w:rsidP="00AB5179">
      <w:pPr>
        <w:pStyle w:val="ListParagraph"/>
        <w:numPr>
          <w:ilvl w:val="0"/>
          <w:numId w:val="28"/>
        </w:numPr>
        <w:spacing w:after="120"/>
        <w:rPr>
          <w:lang w:val="sr-Latn-RS"/>
        </w:rPr>
      </w:pPr>
      <w:r>
        <w:rPr>
          <w:lang w:val="sr-Latn-RS"/>
        </w:rPr>
        <w:t>Specijalizovanih platformskih pokretača (Android</w:t>
      </w:r>
      <w:r w:rsidR="00520F91">
        <w:rPr>
          <w:lang w:val="sr-Latn-RS"/>
        </w:rPr>
        <w:t>Launcher</w:t>
      </w:r>
      <w:r>
        <w:rPr>
          <w:lang w:val="sr-Latn-RS"/>
        </w:rPr>
        <w:t xml:space="preserve"> i Desktop</w:t>
      </w:r>
      <w:r w:rsidR="00520F91">
        <w:rPr>
          <w:lang w:val="sr-Latn-RS"/>
        </w:rPr>
        <w:t>Launcher</w:t>
      </w:r>
      <w:r>
        <w:rPr>
          <w:lang w:val="sr-Latn-RS"/>
        </w:rPr>
        <w:t>)</w:t>
      </w:r>
    </w:p>
    <w:p w14:paraId="1490F2F5" w14:textId="241EF3B8" w:rsidR="00520F91" w:rsidRDefault="00AB5179" w:rsidP="00AB5179">
      <w:pPr>
        <w:pStyle w:val="ListParagraph"/>
        <w:numPr>
          <w:ilvl w:val="0"/>
          <w:numId w:val="28"/>
        </w:numPr>
        <w:spacing w:after="120"/>
        <w:rPr>
          <w:lang w:val="sr-Latn-RS"/>
        </w:rPr>
      </w:pPr>
      <w:r>
        <w:rPr>
          <w:lang w:val="sr-Latn-RS"/>
        </w:rPr>
        <w:t>Game klase</w:t>
      </w:r>
      <w:r w:rsidR="00520F91">
        <w:rPr>
          <w:lang w:val="sr-Latn-RS"/>
        </w:rPr>
        <w:t xml:space="preserve"> (MyGdxGame)</w:t>
      </w:r>
    </w:p>
    <w:p w14:paraId="0FB3A33A" w14:textId="5A93FC5B" w:rsidR="00AB5179" w:rsidRDefault="00520F91" w:rsidP="00AB5179">
      <w:pPr>
        <w:pStyle w:val="ListParagraph"/>
        <w:numPr>
          <w:ilvl w:val="0"/>
          <w:numId w:val="28"/>
        </w:numPr>
        <w:spacing w:after="120"/>
        <w:rPr>
          <w:lang w:val="sr-Latn-RS"/>
        </w:rPr>
      </w:pPr>
      <w:r>
        <w:rPr>
          <w:lang w:val="sr-Latn-RS"/>
        </w:rPr>
        <w:t xml:space="preserve">Grupa </w:t>
      </w:r>
      <w:r w:rsidR="00C4501F">
        <w:rPr>
          <w:lang w:val="sr-Latn-RS"/>
        </w:rPr>
        <w:t>korisničkih e</w:t>
      </w:r>
      <w:r>
        <w:rPr>
          <w:lang w:val="sr-Latn-RS"/>
        </w:rPr>
        <w:t>krana</w:t>
      </w:r>
      <w:r w:rsidR="00AB5179">
        <w:rPr>
          <w:lang w:val="sr-Latn-RS"/>
        </w:rPr>
        <w:t xml:space="preserve"> </w:t>
      </w:r>
      <w:r>
        <w:rPr>
          <w:lang w:val="sr-Latn-RS"/>
        </w:rPr>
        <w:t>(Screens)</w:t>
      </w:r>
    </w:p>
    <w:p w14:paraId="10994BCA" w14:textId="60A0A781" w:rsidR="00AB5179" w:rsidRDefault="00AB5179" w:rsidP="00AB5179">
      <w:pPr>
        <w:pStyle w:val="ListParagraph"/>
        <w:numPr>
          <w:ilvl w:val="0"/>
          <w:numId w:val="28"/>
        </w:numPr>
        <w:spacing w:after="120"/>
        <w:rPr>
          <w:lang w:val="sr-Latn-RS"/>
        </w:rPr>
      </w:pPr>
      <w:r>
        <w:rPr>
          <w:lang w:val="sr-Latn-RS"/>
        </w:rPr>
        <w:t>Mandežera resursa</w:t>
      </w:r>
      <w:r w:rsidR="000233B8">
        <w:rPr>
          <w:lang w:val="sr-Latn-RS"/>
        </w:rPr>
        <w:t xml:space="preserve"> (Asset Management System)</w:t>
      </w:r>
    </w:p>
    <w:p w14:paraId="37416640" w14:textId="713C1240" w:rsidR="000233B8" w:rsidRDefault="00520F91" w:rsidP="00AB5179">
      <w:pPr>
        <w:pStyle w:val="ListParagraph"/>
        <w:numPr>
          <w:ilvl w:val="0"/>
          <w:numId w:val="28"/>
        </w:numPr>
        <w:spacing w:after="120"/>
        <w:rPr>
          <w:lang w:val="sr-Latn-RS"/>
        </w:rPr>
      </w:pPr>
      <w:r>
        <w:rPr>
          <w:lang w:val="sr-Latn-RS"/>
        </w:rPr>
        <w:t>Sistem za logovnaje poruka (Logger)</w:t>
      </w:r>
    </w:p>
    <w:p w14:paraId="3160AF18" w14:textId="53D1EF8D" w:rsidR="000233B8" w:rsidRDefault="000233B8" w:rsidP="00AB5179">
      <w:pPr>
        <w:pStyle w:val="ListParagraph"/>
        <w:numPr>
          <w:ilvl w:val="0"/>
          <w:numId w:val="28"/>
        </w:numPr>
        <w:spacing w:after="120"/>
        <w:rPr>
          <w:lang w:val="sr-Latn-RS"/>
        </w:rPr>
      </w:pPr>
      <w:r>
        <w:rPr>
          <w:lang w:val="sr-Latn-RS"/>
        </w:rPr>
        <w:t>Konfiguracijone klase</w:t>
      </w:r>
      <w:r w:rsidR="00520F91">
        <w:rPr>
          <w:lang w:val="sr-Latn-RS"/>
        </w:rPr>
        <w:t xml:space="preserve"> (GameConfig)</w:t>
      </w:r>
    </w:p>
    <w:p w14:paraId="4A4EEA04" w14:textId="77777777" w:rsidR="000233B8" w:rsidRDefault="000233B8" w:rsidP="000233B8">
      <w:pPr>
        <w:pStyle w:val="ListParagraph"/>
        <w:spacing w:after="120"/>
        <w:rPr>
          <w:lang w:val="sr-Latn-RS"/>
        </w:rPr>
      </w:pPr>
    </w:p>
    <w:p w14:paraId="4A98E788" w14:textId="742206CD" w:rsidR="00AB5179" w:rsidRPr="000233B8" w:rsidRDefault="000233B8" w:rsidP="000233B8">
      <w:pPr>
        <w:spacing w:after="120" w:afterAutospacing="0"/>
        <w:ind w:firstLine="567"/>
        <w:jc w:val="center"/>
        <w:rPr>
          <w:lang w:val="sr-Latn-RS"/>
        </w:rPr>
      </w:pPr>
      <w:r>
        <w:rPr>
          <w:noProof/>
        </w:rPr>
        <w:drawing>
          <wp:inline distT="0" distB="0" distL="0" distR="0" wp14:anchorId="2C71E706" wp14:editId="229A406A">
            <wp:extent cx="5486400" cy="58343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8767" cy="5858104"/>
                    </a:xfrm>
                    <a:prstGeom prst="rect">
                      <a:avLst/>
                    </a:prstGeom>
                  </pic:spPr>
                </pic:pic>
              </a:graphicData>
            </a:graphic>
          </wp:inline>
        </w:drawing>
      </w:r>
      <w:r w:rsidR="00AB5179">
        <w:rPr>
          <w:lang w:val="sr-Latn-RS"/>
        </w:rPr>
        <w:t xml:space="preserve"> </w:t>
      </w:r>
      <w:r>
        <w:rPr>
          <w:lang w:val="sr-Latn-RS"/>
        </w:rPr>
        <w:t>Slika 23. Administrativni sistem</w:t>
      </w:r>
    </w:p>
    <w:p w14:paraId="49B9648E" w14:textId="77777777" w:rsidR="000233B8" w:rsidRDefault="000233B8">
      <w:pPr>
        <w:spacing w:after="0" w:afterAutospacing="0"/>
        <w:jc w:val="left"/>
        <w:rPr>
          <w:rFonts w:eastAsiaTheme="majorEastAsia" w:cstheme="majorBidi"/>
          <w:b/>
          <w:bCs/>
          <w:iCs/>
          <w:sz w:val="28"/>
          <w:szCs w:val="28"/>
        </w:rPr>
      </w:pPr>
      <w:bookmarkStart w:id="3461" w:name="_Toc334831986"/>
      <w:bookmarkStart w:id="3462" w:name="_Toc336455897"/>
      <w:r>
        <w:br w:type="page"/>
      </w:r>
    </w:p>
    <w:p w14:paraId="27386C05" w14:textId="64FD9A4C" w:rsidR="000233B8" w:rsidRDefault="000233B8" w:rsidP="00520F91">
      <w:pPr>
        <w:pStyle w:val="Heading3"/>
        <w:rPr>
          <w:lang w:val="sr-Latn-RS"/>
        </w:rPr>
      </w:pPr>
      <w:proofErr w:type="spellStart"/>
      <w:r>
        <w:lastRenderedPageBreak/>
        <w:t>Platformski</w:t>
      </w:r>
      <w:proofErr w:type="spellEnd"/>
      <w:r>
        <w:t xml:space="preserve"> </w:t>
      </w:r>
      <w:proofErr w:type="spellStart"/>
      <w:r>
        <w:t>pokreta</w:t>
      </w:r>
      <w:proofErr w:type="spellEnd"/>
      <w:r>
        <w:rPr>
          <w:lang w:val="sr-Latn-RS"/>
        </w:rPr>
        <w:t>či</w:t>
      </w:r>
      <w:r w:rsidR="00520F91">
        <w:rPr>
          <w:lang w:val="sr-Latn-RS"/>
        </w:rPr>
        <w:t xml:space="preserve"> (AndroidLauncher i DesktopLauncher)</w:t>
      </w:r>
    </w:p>
    <w:p w14:paraId="16796909" w14:textId="77777777" w:rsidR="005F0BC7" w:rsidRDefault="002346EE" w:rsidP="00520F91">
      <w:pPr>
        <w:rPr>
          <w:lang w:val="sr-Latn-RS"/>
        </w:rPr>
      </w:pPr>
      <w:r>
        <w:rPr>
          <w:lang w:val="sr-Latn-RS"/>
        </w:rPr>
        <w:t>Kao što je već pomenuto igra podržava više različitih platformi. Za desktop računar bekend je lwjgl verzija 3</w:t>
      </w:r>
      <w:r w:rsidR="00383537">
        <w:rPr>
          <w:lang w:val="sr-Latn-RS"/>
        </w:rPr>
        <w:t xml:space="preserve">. Pokretač aplikacije  za desktop računar omogućava da se podesi konfiguracija kao na primer da li će vertikalno osvešavanje biti uključeno, naslov aplikacije, veličina aktivnog prozora, koje slike će se koristiti kao ikonice, brzina osvežavanja ekrana i tako dalje. Ovaj pokretač </w:t>
      </w:r>
      <w:r w:rsidR="00F55613">
        <w:rPr>
          <w:lang w:val="sr-Latn-RS"/>
        </w:rPr>
        <w:t xml:space="preserve">kreira aplikacioni slušalac (ApplicationListener) to jeste glavni objekat same igre koji se na slici 23. naziva MyGdxGame. </w:t>
      </w:r>
    </w:p>
    <w:p w14:paraId="6A7BD7B2" w14:textId="44C42D8B" w:rsidR="001B0352" w:rsidRDefault="00F55613" w:rsidP="00520F91">
      <w:pPr>
        <w:rPr>
          <w:lang w:val="sr-Latn-RS"/>
        </w:rPr>
      </w:pPr>
      <w:r>
        <w:rPr>
          <w:lang w:val="sr-Latn-RS"/>
        </w:rPr>
        <w:t xml:space="preserve">ApplicationListener u sebi ima metode poput create, </w:t>
      </w:r>
      <w:r w:rsidR="005F0BC7">
        <w:rPr>
          <w:lang w:val="sr-Latn-RS"/>
        </w:rPr>
        <w:t>resize</w:t>
      </w:r>
      <w:r>
        <w:rPr>
          <w:lang w:val="sr-Latn-RS"/>
        </w:rPr>
        <w:t xml:space="preserve">, render, pause, resume i dispose i predstavlja </w:t>
      </w:r>
      <w:r w:rsidR="005F0BC7">
        <w:rPr>
          <w:lang w:val="sr-Latn-RS"/>
        </w:rPr>
        <w:t xml:space="preserve">ulaznu tačku LibGDX radnog okvira koji implementira životni ciklus aplikacije identičan životnom ciklusu na Androidu (Detaljnije u poglavlju  </w:t>
      </w:r>
      <w:r w:rsidR="005F0BC7" w:rsidRPr="005F0BC7">
        <w:rPr>
          <w:lang w:val="sr-Latn-RS"/>
        </w:rPr>
        <w:t>3.1.1</w:t>
      </w:r>
      <w:r w:rsidR="005F0BC7">
        <w:rPr>
          <w:lang w:val="sr-Latn-RS"/>
        </w:rPr>
        <w:t>.</w:t>
      </w:r>
      <w:r w:rsidR="005F0BC7" w:rsidRPr="005F0BC7">
        <w:rPr>
          <w:lang w:val="sr-Latn-RS"/>
        </w:rPr>
        <w:t>“Libgdx” radni okvir</w:t>
      </w:r>
      <w:r w:rsidR="005F0BC7">
        <w:rPr>
          <w:lang w:val="sr-Latn-RS"/>
        </w:rPr>
        <w:t>)</w:t>
      </w:r>
      <w:r w:rsidR="001B0352">
        <w:rPr>
          <w:lang w:val="sr-Latn-RS"/>
        </w:rPr>
        <w:t>.</w:t>
      </w:r>
    </w:p>
    <w:p w14:paraId="27DD7C89" w14:textId="7272CEE9" w:rsidR="001B0352" w:rsidRPr="001B0352" w:rsidRDefault="001B0352" w:rsidP="00520F91">
      <w:pPr>
        <w:rPr>
          <w:lang w:val="sr-Latn-RS"/>
        </w:rPr>
      </w:pPr>
      <w:r>
        <w:rPr>
          <w:lang w:val="sr-Latn-RS"/>
        </w:rPr>
        <w:t>Identičan ciklus se dešava i kod pokretača za Android osim što za Android postoji i manifest fajl nazvan AndroidManifest.xml u kome se mogu konfigurisanti određene stvari vezane za android verziju aplikacije kao na primer davanje dozvole aplikaciji da pristupi internetu, što je bilo neophodno u ovom projektu.</w:t>
      </w:r>
    </w:p>
    <w:p w14:paraId="0D0A8AF7" w14:textId="517C3E48" w:rsidR="000233B8" w:rsidRDefault="000233B8" w:rsidP="00520F91">
      <w:pPr>
        <w:pStyle w:val="Heading3"/>
      </w:pPr>
      <w:r>
        <w:t xml:space="preserve">Game </w:t>
      </w:r>
      <w:proofErr w:type="spellStart"/>
      <w:r>
        <w:t>klasa</w:t>
      </w:r>
      <w:proofErr w:type="spellEnd"/>
      <w:r w:rsidR="00520F91">
        <w:t xml:space="preserve"> (</w:t>
      </w:r>
      <w:r w:rsidR="00520F91">
        <w:rPr>
          <w:lang w:val="sr-Latn-RS"/>
        </w:rPr>
        <w:t>MyGdxGame</w:t>
      </w:r>
      <w:r w:rsidR="00520F91">
        <w:t>)</w:t>
      </w:r>
    </w:p>
    <w:p w14:paraId="71CD86C5" w14:textId="465339F6" w:rsidR="009B0242" w:rsidRPr="008247E2" w:rsidRDefault="001B0352" w:rsidP="001B0352">
      <w:proofErr w:type="spellStart"/>
      <w:r w:rsidRPr="008247E2">
        <w:t>MyGdxGame</w:t>
      </w:r>
      <w:proofErr w:type="spellEnd"/>
      <w:r w:rsidRPr="008247E2">
        <w:t xml:space="preserve"> je </w:t>
      </w:r>
      <w:proofErr w:type="spellStart"/>
      <w:r w:rsidRPr="008247E2">
        <w:t>glavna</w:t>
      </w:r>
      <w:proofErr w:type="spellEnd"/>
      <w:r w:rsidRPr="008247E2">
        <w:t xml:space="preserve"> </w:t>
      </w:r>
      <w:proofErr w:type="spellStart"/>
      <w:r w:rsidRPr="008247E2">
        <w:t>klasa</w:t>
      </w:r>
      <w:proofErr w:type="spellEnd"/>
      <w:r w:rsidRPr="008247E2">
        <w:t xml:space="preserve"> </w:t>
      </w:r>
      <w:proofErr w:type="spellStart"/>
      <w:r w:rsidRPr="008247E2">
        <w:t>samo</w:t>
      </w:r>
      <w:proofErr w:type="spellEnd"/>
      <w:r w:rsidRPr="008247E2">
        <w:t xml:space="preserve"> </w:t>
      </w:r>
      <w:proofErr w:type="spellStart"/>
      <w:r w:rsidRPr="008247E2">
        <w:t>jezgra</w:t>
      </w:r>
      <w:proofErr w:type="spellEnd"/>
      <w:r w:rsidRPr="008247E2">
        <w:t xml:space="preserve"> </w:t>
      </w:r>
      <w:proofErr w:type="spellStart"/>
      <w:r w:rsidRPr="008247E2">
        <w:t>igre</w:t>
      </w:r>
      <w:proofErr w:type="spellEnd"/>
      <w:r w:rsidRPr="008247E2">
        <w:t xml:space="preserve"> </w:t>
      </w:r>
      <w:proofErr w:type="spellStart"/>
      <w:r w:rsidRPr="008247E2">
        <w:t>i</w:t>
      </w:r>
      <w:proofErr w:type="spellEnd"/>
      <w:r w:rsidRPr="008247E2">
        <w:t xml:space="preserve"> ova </w:t>
      </w:r>
      <w:proofErr w:type="spellStart"/>
      <w:r w:rsidRPr="008247E2">
        <w:t>klasa</w:t>
      </w:r>
      <w:proofErr w:type="spellEnd"/>
      <w:r w:rsidRPr="008247E2">
        <w:t xml:space="preserve"> </w:t>
      </w:r>
      <w:proofErr w:type="spellStart"/>
      <w:r w:rsidRPr="008247E2">
        <w:t>nasleđuje</w:t>
      </w:r>
      <w:proofErr w:type="spellEnd"/>
      <w:r w:rsidRPr="008247E2">
        <w:t xml:space="preserve"> </w:t>
      </w:r>
      <w:proofErr w:type="spellStart"/>
      <w:r w:rsidRPr="008247E2">
        <w:t>klasu</w:t>
      </w:r>
      <w:proofErr w:type="spellEnd"/>
      <w:r w:rsidRPr="008247E2">
        <w:t xml:space="preserve"> Game</w:t>
      </w:r>
      <w:r w:rsidR="009B0242" w:rsidRPr="008247E2">
        <w:t xml:space="preserve"> </w:t>
      </w:r>
      <w:proofErr w:type="spellStart"/>
      <w:r w:rsidR="009B0242" w:rsidRPr="008247E2">
        <w:t>koja</w:t>
      </w:r>
      <w:proofErr w:type="spellEnd"/>
      <w:r w:rsidR="009B0242" w:rsidRPr="008247E2">
        <w:t xml:space="preserve"> </w:t>
      </w:r>
      <w:proofErr w:type="spellStart"/>
      <w:r w:rsidR="009B0242" w:rsidRPr="008247E2">
        <w:t>ima</w:t>
      </w:r>
      <w:proofErr w:type="spellEnd"/>
      <w:r w:rsidR="009B0242" w:rsidRPr="008247E2">
        <w:t xml:space="preserve"> </w:t>
      </w:r>
      <w:proofErr w:type="spellStart"/>
      <w:r w:rsidR="009B0242" w:rsidRPr="008247E2">
        <w:t>dve</w:t>
      </w:r>
      <w:proofErr w:type="spellEnd"/>
      <w:r w:rsidR="009B0242" w:rsidRPr="008247E2">
        <w:t xml:space="preserve"> </w:t>
      </w:r>
      <w:proofErr w:type="spellStart"/>
      <w:r w:rsidR="009B0242" w:rsidRPr="008247E2">
        <w:t>funcionalnosti</w:t>
      </w:r>
      <w:proofErr w:type="spellEnd"/>
      <w:r w:rsidR="009B0242" w:rsidRPr="008247E2">
        <w:t>:</w:t>
      </w:r>
    </w:p>
    <w:p w14:paraId="01E36E75" w14:textId="02B747B6" w:rsidR="009B0242" w:rsidRPr="008247E2" w:rsidRDefault="009B0242" w:rsidP="009B0242">
      <w:pPr>
        <w:pStyle w:val="ListParagraph"/>
        <w:numPr>
          <w:ilvl w:val="0"/>
          <w:numId w:val="43"/>
        </w:numPr>
        <w:rPr>
          <w:sz w:val="24"/>
          <w:szCs w:val="24"/>
        </w:rPr>
      </w:pPr>
      <w:r w:rsidRPr="008247E2">
        <w:rPr>
          <w:sz w:val="24"/>
          <w:szCs w:val="24"/>
        </w:rPr>
        <w:t>Implementira ApplicationListener interfejs, tako da se Game klasa smatra adapter klasom. Adapter klasa slu</w:t>
      </w:r>
      <w:r w:rsidRPr="008247E2">
        <w:rPr>
          <w:sz w:val="24"/>
          <w:szCs w:val="24"/>
          <w:lang w:val="sr-Latn-RS"/>
        </w:rPr>
        <w:t>ži da implementira neku klasu na način da sve implementirane metode ostanu prazne i da neko ko želi da implementira neku od tih metoda samo treba da nasledi tu klasu i da implementira isključivo metode koje su mu neophodne, a ne sve (Kada se interfejs implementira tada je po sintaksnim pravilima trebaju implementirati sve metode, što dovodi do bespotrebnog gomilanja godina u slučaju da neki interfejs treba da se implementira na mnogo mesta, a pritom sve metode nisu od značaja)</w:t>
      </w:r>
    </w:p>
    <w:p w14:paraId="4C46CBEF" w14:textId="2B6B4FCA" w:rsidR="009B0242" w:rsidRPr="008247E2" w:rsidRDefault="009B0242" w:rsidP="009B0242">
      <w:pPr>
        <w:pStyle w:val="ListParagraph"/>
        <w:numPr>
          <w:ilvl w:val="0"/>
          <w:numId w:val="43"/>
        </w:numPr>
        <w:rPr>
          <w:sz w:val="24"/>
          <w:szCs w:val="24"/>
        </w:rPr>
      </w:pPr>
      <w:r w:rsidRPr="008247E2">
        <w:rPr>
          <w:sz w:val="24"/>
          <w:szCs w:val="24"/>
          <w:lang w:val="sr-Latn-RS"/>
        </w:rPr>
        <w:t>Služi kao delegator ekrana, to jeste menja trenutni aktivan ekran</w:t>
      </w:r>
    </w:p>
    <w:p w14:paraId="71F37587" w14:textId="77777777" w:rsidR="009B0242" w:rsidRPr="008247E2" w:rsidRDefault="009B0242" w:rsidP="009B0242">
      <w:pPr>
        <w:pStyle w:val="ListParagraph"/>
        <w:rPr>
          <w:sz w:val="24"/>
          <w:szCs w:val="24"/>
        </w:rPr>
      </w:pPr>
    </w:p>
    <w:p w14:paraId="1C62E366" w14:textId="77777777" w:rsidR="00F012C6" w:rsidRPr="008247E2" w:rsidRDefault="009B0242" w:rsidP="009B0242">
      <w:r w:rsidRPr="008247E2">
        <w:t xml:space="preserve">Pored toga </w:t>
      </w:r>
      <w:proofErr w:type="spellStart"/>
      <w:r w:rsidRPr="008247E2">
        <w:t>MyGdxGame</w:t>
      </w:r>
      <w:proofErr w:type="spellEnd"/>
      <w:r w:rsidRPr="008247E2">
        <w:t xml:space="preserve"> </w:t>
      </w:r>
      <w:proofErr w:type="spellStart"/>
      <w:r w:rsidRPr="008247E2">
        <w:t>sadrži</w:t>
      </w:r>
      <w:proofErr w:type="spellEnd"/>
      <w:r w:rsidRPr="008247E2">
        <w:t xml:space="preserve"> </w:t>
      </w:r>
      <w:proofErr w:type="spellStart"/>
      <w:r w:rsidRPr="008247E2">
        <w:t>sve</w:t>
      </w:r>
      <w:proofErr w:type="spellEnd"/>
      <w:r w:rsidR="00F012C6" w:rsidRPr="008247E2">
        <w:t xml:space="preserve"> </w:t>
      </w:r>
      <w:proofErr w:type="spellStart"/>
      <w:r w:rsidR="00F012C6" w:rsidRPr="008247E2">
        <w:t>objekte</w:t>
      </w:r>
      <w:proofErr w:type="spellEnd"/>
      <w:r w:rsidR="00F012C6" w:rsidRPr="008247E2">
        <w:t xml:space="preserve"> </w:t>
      </w:r>
      <w:proofErr w:type="spellStart"/>
      <w:r w:rsidR="00F012C6" w:rsidRPr="008247E2">
        <w:t>neophodne</w:t>
      </w:r>
      <w:proofErr w:type="spellEnd"/>
      <w:r w:rsidR="00F012C6" w:rsidRPr="008247E2">
        <w:t xml:space="preserve"> </w:t>
      </w:r>
      <w:proofErr w:type="spellStart"/>
      <w:r w:rsidR="00F012C6" w:rsidRPr="008247E2">
        <w:t>dok</w:t>
      </w:r>
      <w:proofErr w:type="spellEnd"/>
      <w:r w:rsidR="00F012C6" w:rsidRPr="008247E2">
        <w:t xml:space="preserve"> god je </w:t>
      </w:r>
      <w:proofErr w:type="spellStart"/>
      <w:r w:rsidR="00F012C6" w:rsidRPr="008247E2">
        <w:t>aplikacija</w:t>
      </w:r>
      <w:proofErr w:type="spellEnd"/>
      <w:r w:rsidR="00F012C6" w:rsidRPr="008247E2">
        <w:t xml:space="preserve"> </w:t>
      </w:r>
      <w:proofErr w:type="spellStart"/>
      <w:r w:rsidR="00F012C6" w:rsidRPr="008247E2">
        <w:t>aktivna</w:t>
      </w:r>
      <w:proofErr w:type="spellEnd"/>
      <w:r w:rsidR="00F012C6" w:rsidRPr="008247E2">
        <w:t xml:space="preserve">, </w:t>
      </w:r>
      <w:proofErr w:type="spellStart"/>
      <w:r w:rsidR="00F012C6" w:rsidRPr="008247E2">
        <w:t>poput</w:t>
      </w:r>
      <w:proofErr w:type="spellEnd"/>
      <w:r w:rsidR="00F012C6" w:rsidRPr="008247E2">
        <w:t>:</w:t>
      </w:r>
    </w:p>
    <w:p w14:paraId="5C342EFC" w14:textId="012957BB" w:rsidR="00F012C6" w:rsidRPr="008247E2" w:rsidRDefault="00F012C6" w:rsidP="00F012C6">
      <w:pPr>
        <w:pStyle w:val="ListParagraph"/>
        <w:numPr>
          <w:ilvl w:val="0"/>
          <w:numId w:val="28"/>
        </w:numPr>
        <w:rPr>
          <w:sz w:val="24"/>
          <w:szCs w:val="24"/>
        </w:rPr>
      </w:pPr>
      <w:r w:rsidRPr="008247E2">
        <w:rPr>
          <w:sz w:val="24"/>
          <w:szCs w:val="24"/>
        </w:rPr>
        <w:t>Menadžera resursima koji je odgovoran da svi vizuelni kao i ostali resursi budu u</w:t>
      </w:r>
      <w:r w:rsidRPr="008247E2">
        <w:rPr>
          <w:sz w:val="24"/>
          <w:szCs w:val="24"/>
          <w:lang w:val="sr-Latn-RS"/>
        </w:rPr>
        <w:t>čitani u virtualnu memoriju grafičke karte</w:t>
      </w:r>
    </w:p>
    <w:p w14:paraId="372B1679" w14:textId="652F3F27" w:rsidR="00F012C6" w:rsidRPr="008247E2" w:rsidRDefault="00F012C6" w:rsidP="00F012C6">
      <w:pPr>
        <w:pStyle w:val="ListParagraph"/>
        <w:numPr>
          <w:ilvl w:val="0"/>
          <w:numId w:val="28"/>
        </w:numPr>
        <w:rPr>
          <w:sz w:val="24"/>
          <w:szCs w:val="24"/>
        </w:rPr>
      </w:pPr>
      <w:r w:rsidRPr="008247E2">
        <w:rPr>
          <w:sz w:val="24"/>
          <w:szCs w:val="24"/>
        </w:rPr>
        <w:t>Hendlera koji služi za parsiranje nivoa u igri</w:t>
      </w:r>
    </w:p>
    <w:p w14:paraId="00E7B426" w14:textId="093993AA" w:rsidR="00F012C6" w:rsidRPr="008247E2" w:rsidRDefault="00F012C6" w:rsidP="00F012C6">
      <w:pPr>
        <w:pStyle w:val="ListParagraph"/>
        <w:numPr>
          <w:ilvl w:val="0"/>
          <w:numId w:val="28"/>
        </w:numPr>
        <w:rPr>
          <w:sz w:val="24"/>
          <w:szCs w:val="24"/>
        </w:rPr>
      </w:pPr>
      <w:r w:rsidRPr="008247E2">
        <w:rPr>
          <w:sz w:val="24"/>
          <w:szCs w:val="24"/>
        </w:rPr>
        <w:t>Kreatora sveta u video igri koji po potrebi kreira određeni objekat u obliku ECS entiteta tokom samog meča</w:t>
      </w:r>
    </w:p>
    <w:p w14:paraId="000ABD78" w14:textId="73235686" w:rsidR="009B0242" w:rsidRPr="008247E2" w:rsidRDefault="00F012C6" w:rsidP="00F012C6">
      <w:pPr>
        <w:pStyle w:val="ListParagraph"/>
        <w:numPr>
          <w:ilvl w:val="0"/>
          <w:numId w:val="28"/>
        </w:numPr>
        <w:rPr>
          <w:sz w:val="24"/>
          <w:szCs w:val="24"/>
        </w:rPr>
      </w:pPr>
      <w:r w:rsidRPr="008247E2">
        <w:rPr>
          <w:sz w:val="24"/>
          <w:szCs w:val="24"/>
        </w:rPr>
        <w:t>ECS engine</w:t>
      </w:r>
      <w:r w:rsidRPr="008247E2">
        <w:rPr>
          <w:sz w:val="24"/>
          <w:szCs w:val="24"/>
          <w:lang w:val="en-US"/>
        </w:rPr>
        <w:t xml:space="preserve">-a koji </w:t>
      </w:r>
      <w:proofErr w:type="spellStart"/>
      <w:r w:rsidRPr="008247E2">
        <w:rPr>
          <w:sz w:val="24"/>
          <w:szCs w:val="24"/>
          <w:lang w:val="en-US"/>
        </w:rPr>
        <w:t>predstavlja</w:t>
      </w:r>
      <w:proofErr w:type="spellEnd"/>
      <w:r w:rsidRPr="008247E2">
        <w:rPr>
          <w:sz w:val="24"/>
          <w:szCs w:val="24"/>
          <w:lang w:val="en-US"/>
        </w:rPr>
        <w:t xml:space="preserve"> </w:t>
      </w:r>
      <w:proofErr w:type="spellStart"/>
      <w:r w:rsidRPr="008247E2">
        <w:rPr>
          <w:sz w:val="24"/>
          <w:szCs w:val="24"/>
          <w:lang w:val="en-US"/>
        </w:rPr>
        <w:t>pokretački</w:t>
      </w:r>
      <w:proofErr w:type="spellEnd"/>
      <w:r w:rsidRPr="008247E2">
        <w:rPr>
          <w:sz w:val="24"/>
          <w:szCs w:val="24"/>
          <w:lang w:val="en-US"/>
        </w:rPr>
        <w:t xml:space="preserve"> motor </w:t>
      </w:r>
      <w:proofErr w:type="spellStart"/>
      <w:r w:rsidRPr="008247E2">
        <w:rPr>
          <w:sz w:val="24"/>
          <w:szCs w:val="24"/>
          <w:lang w:val="en-US"/>
        </w:rPr>
        <w:t>sistema</w:t>
      </w:r>
      <w:proofErr w:type="spellEnd"/>
      <w:r w:rsidRPr="008247E2">
        <w:rPr>
          <w:sz w:val="24"/>
          <w:szCs w:val="24"/>
          <w:lang w:val="en-US"/>
        </w:rPr>
        <w:t xml:space="preserve"> </w:t>
      </w:r>
      <w:proofErr w:type="spellStart"/>
      <w:r w:rsidRPr="008247E2">
        <w:rPr>
          <w:sz w:val="24"/>
          <w:szCs w:val="24"/>
          <w:lang w:val="en-US"/>
        </w:rPr>
        <w:t>i</w:t>
      </w:r>
      <w:proofErr w:type="spellEnd"/>
      <w:r w:rsidRPr="008247E2">
        <w:rPr>
          <w:sz w:val="24"/>
          <w:szCs w:val="24"/>
          <w:lang w:val="en-US"/>
        </w:rPr>
        <w:t xml:space="preserve"> </w:t>
      </w:r>
      <w:proofErr w:type="spellStart"/>
      <w:r w:rsidRPr="008247E2">
        <w:rPr>
          <w:sz w:val="24"/>
          <w:szCs w:val="24"/>
          <w:lang w:val="en-US"/>
        </w:rPr>
        <w:t>entiteta</w:t>
      </w:r>
      <w:proofErr w:type="spellEnd"/>
      <w:r w:rsidRPr="008247E2">
        <w:rPr>
          <w:sz w:val="24"/>
          <w:szCs w:val="24"/>
          <w:lang w:val="en-US"/>
        </w:rPr>
        <w:t xml:space="preserve"> </w:t>
      </w:r>
      <w:proofErr w:type="spellStart"/>
      <w:r w:rsidRPr="008247E2">
        <w:rPr>
          <w:sz w:val="24"/>
          <w:szCs w:val="24"/>
          <w:lang w:val="en-US"/>
        </w:rPr>
        <w:t>tokom</w:t>
      </w:r>
      <w:proofErr w:type="spellEnd"/>
      <w:r w:rsidRPr="008247E2">
        <w:rPr>
          <w:sz w:val="24"/>
          <w:szCs w:val="24"/>
          <w:lang w:val="en-US"/>
        </w:rPr>
        <w:t xml:space="preserve"> </w:t>
      </w:r>
      <w:proofErr w:type="spellStart"/>
      <w:r w:rsidRPr="008247E2">
        <w:rPr>
          <w:sz w:val="24"/>
          <w:szCs w:val="24"/>
          <w:lang w:val="en-US"/>
        </w:rPr>
        <w:t>samog</w:t>
      </w:r>
      <w:proofErr w:type="spellEnd"/>
      <w:r w:rsidRPr="008247E2">
        <w:rPr>
          <w:sz w:val="24"/>
          <w:szCs w:val="24"/>
          <w:lang w:val="en-US"/>
        </w:rPr>
        <w:t xml:space="preserve"> </w:t>
      </w:r>
      <w:proofErr w:type="spellStart"/>
      <w:r w:rsidRPr="008247E2">
        <w:rPr>
          <w:sz w:val="24"/>
          <w:szCs w:val="24"/>
          <w:lang w:val="en-US"/>
        </w:rPr>
        <w:t>meča</w:t>
      </w:r>
      <w:proofErr w:type="spellEnd"/>
      <w:r w:rsidRPr="008247E2">
        <w:rPr>
          <w:sz w:val="24"/>
          <w:szCs w:val="24"/>
          <w:lang w:val="en-US"/>
        </w:rPr>
        <w:t xml:space="preserve"> (</w:t>
      </w:r>
      <w:proofErr w:type="spellStart"/>
      <w:r w:rsidRPr="008247E2">
        <w:rPr>
          <w:sz w:val="24"/>
          <w:szCs w:val="24"/>
          <w:lang w:val="en-US"/>
        </w:rPr>
        <w:t>Više</w:t>
      </w:r>
      <w:proofErr w:type="spellEnd"/>
      <w:r w:rsidRPr="008247E2">
        <w:rPr>
          <w:sz w:val="24"/>
          <w:szCs w:val="24"/>
          <w:lang w:val="en-US"/>
        </w:rPr>
        <w:t xml:space="preserve"> o </w:t>
      </w:r>
      <w:proofErr w:type="spellStart"/>
      <w:r w:rsidRPr="008247E2">
        <w:rPr>
          <w:sz w:val="24"/>
          <w:szCs w:val="24"/>
          <w:lang w:val="en-US"/>
        </w:rPr>
        <w:t>ovome</w:t>
      </w:r>
      <w:proofErr w:type="spellEnd"/>
      <w:r w:rsidRPr="008247E2">
        <w:rPr>
          <w:sz w:val="24"/>
          <w:szCs w:val="24"/>
          <w:lang w:val="en-US"/>
        </w:rPr>
        <w:t xml:space="preserve"> u 2.3.1 Entity Component System (ECS) )</w:t>
      </w:r>
    </w:p>
    <w:p w14:paraId="2DBB4818" w14:textId="13A0EB9D" w:rsidR="00F012C6" w:rsidRPr="008247E2" w:rsidRDefault="00B20D5D" w:rsidP="00F012C6">
      <w:pPr>
        <w:pStyle w:val="ListParagraph"/>
        <w:numPr>
          <w:ilvl w:val="0"/>
          <w:numId w:val="28"/>
        </w:numPr>
        <w:rPr>
          <w:sz w:val="24"/>
          <w:szCs w:val="24"/>
        </w:rPr>
      </w:pPr>
      <w:proofErr w:type="spellStart"/>
      <w:r>
        <w:rPr>
          <w:sz w:val="24"/>
          <w:szCs w:val="24"/>
          <w:lang w:val="en-US"/>
        </w:rPr>
        <w:t>Heš</w:t>
      </w:r>
      <w:proofErr w:type="spellEnd"/>
      <w:r>
        <w:rPr>
          <w:sz w:val="24"/>
          <w:szCs w:val="24"/>
          <w:lang w:val="en-US"/>
        </w:rPr>
        <w:t xml:space="preserve"> </w:t>
      </w:r>
      <w:proofErr w:type="spellStart"/>
      <w:r>
        <w:rPr>
          <w:sz w:val="24"/>
          <w:szCs w:val="24"/>
          <w:lang w:val="en-US"/>
        </w:rPr>
        <w:t>mapu</w:t>
      </w:r>
      <w:proofErr w:type="spellEnd"/>
      <w:r>
        <w:rPr>
          <w:sz w:val="24"/>
          <w:szCs w:val="24"/>
          <w:lang w:val="en-US"/>
        </w:rPr>
        <w:t xml:space="preserve"> </w:t>
      </w:r>
      <w:proofErr w:type="spellStart"/>
      <w:r>
        <w:rPr>
          <w:sz w:val="24"/>
          <w:szCs w:val="24"/>
          <w:lang w:val="en-US"/>
        </w:rPr>
        <w:t>referenci</w:t>
      </w:r>
      <w:proofErr w:type="spellEnd"/>
      <w:r>
        <w:rPr>
          <w:sz w:val="24"/>
          <w:szCs w:val="24"/>
          <w:lang w:val="en-US"/>
        </w:rPr>
        <w:t xml:space="preserve"> </w:t>
      </w:r>
      <w:proofErr w:type="spellStart"/>
      <w:r>
        <w:rPr>
          <w:sz w:val="24"/>
          <w:szCs w:val="24"/>
          <w:lang w:val="en-US"/>
        </w:rPr>
        <w:t>ekrana</w:t>
      </w:r>
      <w:proofErr w:type="spellEnd"/>
      <w:r>
        <w:rPr>
          <w:sz w:val="24"/>
          <w:szCs w:val="24"/>
          <w:lang w:val="en-US"/>
        </w:rPr>
        <w:t xml:space="preserve"> koji </w:t>
      </w:r>
      <w:proofErr w:type="spellStart"/>
      <w:r>
        <w:rPr>
          <w:sz w:val="24"/>
          <w:szCs w:val="24"/>
          <w:lang w:val="en-US"/>
        </w:rPr>
        <w:t>sa</w:t>
      </w:r>
      <w:proofErr w:type="spellEnd"/>
      <w:r>
        <w:rPr>
          <w:sz w:val="24"/>
          <w:szCs w:val="24"/>
          <w:lang w:val="en-US"/>
        </w:rPr>
        <w:t xml:space="preserve"> </w:t>
      </w:r>
      <w:proofErr w:type="spellStart"/>
      <w:r>
        <w:rPr>
          <w:sz w:val="24"/>
          <w:szCs w:val="24"/>
          <w:lang w:val="en-US"/>
        </w:rPr>
        <w:t>ovom</w:t>
      </w:r>
      <w:proofErr w:type="spellEnd"/>
      <w:r>
        <w:rPr>
          <w:sz w:val="24"/>
          <w:szCs w:val="24"/>
          <w:lang w:val="en-US"/>
        </w:rPr>
        <w:t xml:space="preserve"> </w:t>
      </w:r>
      <w:proofErr w:type="spellStart"/>
      <w:r>
        <w:rPr>
          <w:sz w:val="24"/>
          <w:szCs w:val="24"/>
          <w:lang w:val="en-US"/>
        </w:rPr>
        <w:t>klasom</w:t>
      </w:r>
      <w:proofErr w:type="spellEnd"/>
      <w:r>
        <w:rPr>
          <w:sz w:val="24"/>
          <w:szCs w:val="24"/>
          <w:lang w:val="en-US"/>
        </w:rPr>
        <w:t xml:space="preserve"> </w:t>
      </w:r>
      <w:proofErr w:type="spellStart"/>
      <w:r>
        <w:rPr>
          <w:sz w:val="24"/>
          <w:szCs w:val="24"/>
          <w:lang w:val="en-US"/>
        </w:rPr>
        <w:t>imaju</w:t>
      </w:r>
      <w:proofErr w:type="spellEnd"/>
      <w:r>
        <w:rPr>
          <w:sz w:val="24"/>
          <w:szCs w:val="24"/>
          <w:lang w:val="en-US"/>
        </w:rPr>
        <w:t xml:space="preserve"> </w:t>
      </w:r>
      <w:proofErr w:type="spellStart"/>
      <w:r>
        <w:rPr>
          <w:sz w:val="24"/>
          <w:szCs w:val="24"/>
          <w:lang w:val="en-US"/>
        </w:rPr>
        <w:t>odnos</w:t>
      </w:r>
      <w:proofErr w:type="spellEnd"/>
      <w:r>
        <w:rPr>
          <w:sz w:val="24"/>
          <w:szCs w:val="24"/>
          <w:lang w:val="en-US"/>
        </w:rPr>
        <w:t xml:space="preserve"> </w:t>
      </w:r>
      <w:proofErr w:type="spellStart"/>
      <w:r>
        <w:rPr>
          <w:sz w:val="24"/>
          <w:szCs w:val="24"/>
          <w:lang w:val="en-US"/>
        </w:rPr>
        <w:t>kompozicije</w:t>
      </w:r>
      <w:proofErr w:type="spellEnd"/>
      <w:r>
        <w:rPr>
          <w:sz w:val="24"/>
          <w:szCs w:val="24"/>
          <w:lang w:val="en-US"/>
        </w:rPr>
        <w:t xml:space="preserve">, to </w:t>
      </w:r>
      <w:proofErr w:type="spellStart"/>
      <w:r>
        <w:rPr>
          <w:sz w:val="24"/>
          <w:szCs w:val="24"/>
          <w:lang w:val="en-US"/>
        </w:rPr>
        <w:t>jeste</w:t>
      </w:r>
      <w:proofErr w:type="spellEnd"/>
      <w:r>
        <w:rPr>
          <w:sz w:val="24"/>
          <w:szCs w:val="24"/>
          <w:lang w:val="en-US"/>
        </w:rPr>
        <w:t xml:space="preserve"> </w:t>
      </w:r>
      <w:proofErr w:type="spellStart"/>
      <w:r>
        <w:rPr>
          <w:sz w:val="24"/>
          <w:szCs w:val="24"/>
          <w:lang w:val="en-US"/>
        </w:rPr>
        <w:t>MyGdxGame</w:t>
      </w:r>
      <w:proofErr w:type="spellEnd"/>
      <w:r>
        <w:rPr>
          <w:sz w:val="24"/>
          <w:szCs w:val="24"/>
          <w:lang w:val="en-US"/>
        </w:rPr>
        <w:t xml:space="preserve"> </w:t>
      </w:r>
      <w:proofErr w:type="spellStart"/>
      <w:r>
        <w:rPr>
          <w:sz w:val="24"/>
          <w:szCs w:val="24"/>
          <w:lang w:val="en-US"/>
        </w:rPr>
        <w:t>klasa</w:t>
      </w:r>
      <w:proofErr w:type="spellEnd"/>
      <w:r>
        <w:rPr>
          <w:sz w:val="24"/>
          <w:szCs w:val="24"/>
          <w:lang w:val="en-US"/>
        </w:rPr>
        <w:t xml:space="preserve"> </w:t>
      </w:r>
      <w:proofErr w:type="spellStart"/>
      <w:r>
        <w:rPr>
          <w:sz w:val="24"/>
          <w:szCs w:val="24"/>
          <w:lang w:val="en-US"/>
        </w:rPr>
        <w:t>ih</w:t>
      </w:r>
      <w:proofErr w:type="spellEnd"/>
      <w:r>
        <w:rPr>
          <w:sz w:val="24"/>
          <w:szCs w:val="24"/>
          <w:lang w:val="en-US"/>
        </w:rPr>
        <w:t xml:space="preserve"> </w:t>
      </w:r>
      <w:proofErr w:type="spellStart"/>
      <w:r>
        <w:rPr>
          <w:sz w:val="24"/>
          <w:szCs w:val="24"/>
          <w:lang w:val="en-US"/>
        </w:rPr>
        <w:t>poseduje</w:t>
      </w:r>
      <w:proofErr w:type="spellEnd"/>
      <w:r>
        <w:rPr>
          <w:sz w:val="24"/>
          <w:szCs w:val="24"/>
          <w:lang w:val="en-US"/>
        </w:rPr>
        <w:t xml:space="preserve"> </w:t>
      </w:r>
      <w:proofErr w:type="spellStart"/>
      <w:r>
        <w:rPr>
          <w:sz w:val="24"/>
          <w:szCs w:val="24"/>
          <w:lang w:val="en-US"/>
        </w:rPr>
        <w:t>i</w:t>
      </w:r>
      <w:proofErr w:type="spellEnd"/>
      <w:r>
        <w:rPr>
          <w:sz w:val="24"/>
          <w:szCs w:val="24"/>
          <w:lang w:val="en-US"/>
        </w:rPr>
        <w:t xml:space="preserve"> </w:t>
      </w:r>
      <w:proofErr w:type="spellStart"/>
      <w:r>
        <w:rPr>
          <w:sz w:val="24"/>
          <w:szCs w:val="24"/>
          <w:lang w:val="en-US"/>
        </w:rPr>
        <w:t>kroz</w:t>
      </w:r>
      <w:proofErr w:type="spellEnd"/>
      <w:r>
        <w:rPr>
          <w:sz w:val="24"/>
          <w:szCs w:val="24"/>
          <w:lang w:val="en-US"/>
        </w:rPr>
        <w:t xml:space="preserve"> </w:t>
      </w:r>
      <w:proofErr w:type="spellStart"/>
      <w:r w:rsidRPr="00B20D5D">
        <w:rPr>
          <w:sz w:val="24"/>
          <w:szCs w:val="24"/>
          <w:lang w:val="en-US"/>
        </w:rPr>
        <w:t>changeScreen</w:t>
      </w:r>
      <w:proofErr w:type="spellEnd"/>
      <w:r>
        <w:rPr>
          <w:sz w:val="24"/>
          <w:szCs w:val="24"/>
          <w:lang w:val="en-US"/>
        </w:rPr>
        <w:t xml:space="preserve"> </w:t>
      </w:r>
      <w:proofErr w:type="spellStart"/>
      <w:r>
        <w:rPr>
          <w:sz w:val="24"/>
          <w:szCs w:val="24"/>
          <w:lang w:val="en-US"/>
        </w:rPr>
        <w:t>metodu</w:t>
      </w:r>
      <w:proofErr w:type="spellEnd"/>
      <w:r>
        <w:rPr>
          <w:sz w:val="24"/>
          <w:szCs w:val="24"/>
          <w:lang w:val="en-US"/>
        </w:rPr>
        <w:t xml:space="preserve"> </w:t>
      </w:r>
      <w:proofErr w:type="spellStart"/>
      <w:r>
        <w:rPr>
          <w:sz w:val="24"/>
          <w:szCs w:val="24"/>
          <w:lang w:val="en-US"/>
        </w:rPr>
        <w:t>ima</w:t>
      </w:r>
      <w:proofErr w:type="spellEnd"/>
      <w:r>
        <w:rPr>
          <w:sz w:val="24"/>
          <w:szCs w:val="24"/>
          <w:lang w:val="en-US"/>
        </w:rPr>
        <w:t xml:space="preserve"> </w:t>
      </w:r>
      <w:proofErr w:type="spellStart"/>
      <w:r>
        <w:rPr>
          <w:sz w:val="24"/>
          <w:szCs w:val="24"/>
          <w:lang w:val="en-US"/>
        </w:rPr>
        <w:t>kontrolu</w:t>
      </w:r>
      <w:proofErr w:type="spellEnd"/>
      <w:r>
        <w:rPr>
          <w:sz w:val="24"/>
          <w:szCs w:val="24"/>
          <w:lang w:val="en-US"/>
        </w:rPr>
        <w:t xml:space="preserve"> </w:t>
      </w:r>
      <w:proofErr w:type="spellStart"/>
      <w:r>
        <w:rPr>
          <w:sz w:val="24"/>
          <w:szCs w:val="24"/>
          <w:lang w:val="en-US"/>
        </w:rPr>
        <w:t>nad</w:t>
      </w:r>
      <w:proofErr w:type="spellEnd"/>
      <w:r>
        <w:rPr>
          <w:sz w:val="24"/>
          <w:szCs w:val="24"/>
          <w:lang w:val="en-US"/>
        </w:rPr>
        <w:t xml:space="preserve"> </w:t>
      </w:r>
      <w:proofErr w:type="spellStart"/>
      <w:r>
        <w:rPr>
          <w:sz w:val="24"/>
          <w:szCs w:val="24"/>
          <w:lang w:val="en-US"/>
        </w:rPr>
        <w:t>tim</w:t>
      </w:r>
      <w:proofErr w:type="spellEnd"/>
      <w:r>
        <w:rPr>
          <w:sz w:val="24"/>
          <w:szCs w:val="24"/>
          <w:lang w:val="en-US"/>
        </w:rPr>
        <w:t xml:space="preserve"> da </w:t>
      </w:r>
      <w:proofErr w:type="spellStart"/>
      <w:r>
        <w:rPr>
          <w:sz w:val="24"/>
          <w:szCs w:val="24"/>
          <w:lang w:val="en-US"/>
        </w:rPr>
        <w:t>može</w:t>
      </w:r>
      <w:proofErr w:type="spellEnd"/>
      <w:r>
        <w:rPr>
          <w:sz w:val="24"/>
          <w:szCs w:val="24"/>
          <w:lang w:val="en-US"/>
        </w:rPr>
        <w:t xml:space="preserve"> </w:t>
      </w:r>
      <w:proofErr w:type="spellStart"/>
      <w:r>
        <w:rPr>
          <w:sz w:val="24"/>
          <w:szCs w:val="24"/>
          <w:lang w:val="en-US"/>
        </w:rPr>
        <w:t>postojati</w:t>
      </w:r>
      <w:proofErr w:type="spellEnd"/>
      <w:r>
        <w:rPr>
          <w:sz w:val="24"/>
          <w:szCs w:val="24"/>
          <w:lang w:val="en-US"/>
        </w:rPr>
        <w:t xml:space="preserve"> </w:t>
      </w:r>
      <w:proofErr w:type="spellStart"/>
      <w:r>
        <w:rPr>
          <w:sz w:val="24"/>
          <w:szCs w:val="24"/>
          <w:lang w:val="en-US"/>
        </w:rPr>
        <w:t>samo</w:t>
      </w:r>
      <w:proofErr w:type="spellEnd"/>
      <w:r>
        <w:rPr>
          <w:sz w:val="24"/>
          <w:szCs w:val="24"/>
          <w:lang w:val="en-US"/>
        </w:rPr>
        <w:t xml:space="preserve"> </w:t>
      </w:r>
      <w:proofErr w:type="spellStart"/>
      <w:r>
        <w:rPr>
          <w:sz w:val="24"/>
          <w:szCs w:val="24"/>
          <w:lang w:val="en-US"/>
        </w:rPr>
        <w:t>jedan</w:t>
      </w:r>
      <w:proofErr w:type="spellEnd"/>
      <w:r>
        <w:rPr>
          <w:sz w:val="24"/>
          <w:szCs w:val="24"/>
          <w:lang w:val="en-US"/>
        </w:rPr>
        <w:t xml:space="preserve"> </w:t>
      </w:r>
      <w:proofErr w:type="spellStart"/>
      <w:r>
        <w:rPr>
          <w:sz w:val="24"/>
          <w:szCs w:val="24"/>
          <w:lang w:val="en-US"/>
        </w:rPr>
        <w:t>objekat</w:t>
      </w:r>
      <w:proofErr w:type="spellEnd"/>
      <w:r>
        <w:rPr>
          <w:sz w:val="24"/>
          <w:szCs w:val="24"/>
          <w:lang w:val="en-US"/>
        </w:rPr>
        <w:t xml:space="preserve"> </w:t>
      </w:r>
      <w:proofErr w:type="spellStart"/>
      <w:r>
        <w:rPr>
          <w:sz w:val="24"/>
          <w:szCs w:val="24"/>
          <w:lang w:val="en-US"/>
        </w:rPr>
        <w:t>određenog</w:t>
      </w:r>
      <w:proofErr w:type="spellEnd"/>
      <w:r>
        <w:rPr>
          <w:sz w:val="24"/>
          <w:szCs w:val="24"/>
          <w:lang w:val="en-US"/>
        </w:rPr>
        <w:t xml:space="preserve"> </w:t>
      </w:r>
      <w:proofErr w:type="spellStart"/>
      <w:r>
        <w:rPr>
          <w:sz w:val="24"/>
          <w:szCs w:val="24"/>
          <w:lang w:val="en-US"/>
        </w:rPr>
        <w:t>prostora</w:t>
      </w:r>
      <w:proofErr w:type="spellEnd"/>
    </w:p>
    <w:p w14:paraId="6CA95016" w14:textId="02C0CCC2" w:rsidR="00AF79DA" w:rsidRPr="008247E2" w:rsidRDefault="00AF79DA" w:rsidP="00F012C6">
      <w:pPr>
        <w:pStyle w:val="ListParagraph"/>
        <w:numPr>
          <w:ilvl w:val="0"/>
          <w:numId w:val="28"/>
        </w:numPr>
        <w:rPr>
          <w:sz w:val="24"/>
          <w:szCs w:val="24"/>
        </w:rPr>
      </w:pPr>
      <w:proofErr w:type="spellStart"/>
      <w:r w:rsidRPr="008247E2">
        <w:rPr>
          <w:sz w:val="24"/>
          <w:szCs w:val="24"/>
          <w:lang w:val="en-US"/>
        </w:rPr>
        <w:t>Stek</w:t>
      </w:r>
      <w:proofErr w:type="spellEnd"/>
      <w:r w:rsidRPr="008247E2">
        <w:rPr>
          <w:sz w:val="24"/>
          <w:szCs w:val="24"/>
          <w:lang w:val="en-US"/>
        </w:rPr>
        <w:t xml:space="preserve"> </w:t>
      </w:r>
      <w:proofErr w:type="spellStart"/>
      <w:r w:rsidRPr="008247E2">
        <w:rPr>
          <w:sz w:val="24"/>
          <w:szCs w:val="24"/>
          <w:lang w:val="en-US"/>
        </w:rPr>
        <w:t>na</w:t>
      </w:r>
      <w:proofErr w:type="spellEnd"/>
      <w:r w:rsidRPr="008247E2">
        <w:rPr>
          <w:sz w:val="24"/>
          <w:szCs w:val="24"/>
          <w:lang w:val="en-US"/>
        </w:rPr>
        <w:t xml:space="preserve"> koji se </w:t>
      </w:r>
      <w:proofErr w:type="spellStart"/>
      <w:r w:rsidRPr="008247E2">
        <w:rPr>
          <w:sz w:val="24"/>
          <w:szCs w:val="24"/>
          <w:lang w:val="en-US"/>
        </w:rPr>
        <w:t>smeštaju</w:t>
      </w:r>
      <w:proofErr w:type="spellEnd"/>
      <w:r w:rsidRPr="008247E2">
        <w:rPr>
          <w:sz w:val="24"/>
          <w:szCs w:val="24"/>
          <w:lang w:val="en-US"/>
        </w:rPr>
        <w:t xml:space="preserve"> </w:t>
      </w:r>
      <w:proofErr w:type="spellStart"/>
      <w:r w:rsidRPr="008247E2">
        <w:rPr>
          <w:sz w:val="24"/>
          <w:szCs w:val="24"/>
          <w:lang w:val="en-US"/>
        </w:rPr>
        <w:t>svi</w:t>
      </w:r>
      <w:proofErr w:type="spellEnd"/>
      <w:r w:rsidRPr="008247E2">
        <w:rPr>
          <w:sz w:val="24"/>
          <w:szCs w:val="24"/>
          <w:lang w:val="en-US"/>
        </w:rPr>
        <w:t xml:space="preserve"> </w:t>
      </w:r>
      <w:proofErr w:type="spellStart"/>
      <w:r w:rsidRPr="008247E2">
        <w:rPr>
          <w:sz w:val="24"/>
          <w:szCs w:val="24"/>
          <w:lang w:val="en-US"/>
        </w:rPr>
        <w:t>ekrani</w:t>
      </w:r>
      <w:proofErr w:type="spellEnd"/>
      <w:r w:rsidRPr="008247E2">
        <w:rPr>
          <w:sz w:val="24"/>
          <w:szCs w:val="24"/>
          <w:lang w:val="en-US"/>
        </w:rPr>
        <w:t xml:space="preserve"> koji </w:t>
      </w:r>
      <w:proofErr w:type="spellStart"/>
      <w:r w:rsidRPr="008247E2">
        <w:rPr>
          <w:sz w:val="24"/>
          <w:szCs w:val="24"/>
          <w:lang w:val="en-US"/>
        </w:rPr>
        <w:t>su</w:t>
      </w:r>
      <w:proofErr w:type="spellEnd"/>
      <w:r w:rsidRPr="008247E2">
        <w:rPr>
          <w:sz w:val="24"/>
          <w:szCs w:val="24"/>
          <w:lang w:val="en-US"/>
        </w:rPr>
        <w:t xml:space="preserve"> </w:t>
      </w:r>
      <w:proofErr w:type="spellStart"/>
      <w:r w:rsidRPr="008247E2">
        <w:rPr>
          <w:sz w:val="24"/>
          <w:szCs w:val="24"/>
          <w:lang w:val="en-US"/>
        </w:rPr>
        <w:t>bili</w:t>
      </w:r>
      <w:proofErr w:type="spellEnd"/>
      <w:r w:rsidRPr="008247E2">
        <w:rPr>
          <w:sz w:val="24"/>
          <w:szCs w:val="24"/>
          <w:lang w:val="en-US"/>
        </w:rPr>
        <w:t xml:space="preserve"> </w:t>
      </w:r>
      <w:proofErr w:type="spellStart"/>
      <w:r w:rsidRPr="008247E2">
        <w:rPr>
          <w:sz w:val="24"/>
          <w:szCs w:val="24"/>
          <w:lang w:val="en-US"/>
        </w:rPr>
        <w:t>aktivni</w:t>
      </w:r>
      <w:proofErr w:type="spellEnd"/>
      <w:r w:rsidRPr="008247E2">
        <w:rPr>
          <w:sz w:val="24"/>
          <w:szCs w:val="24"/>
          <w:lang w:val="en-US"/>
        </w:rPr>
        <w:t xml:space="preserve"> </w:t>
      </w:r>
      <w:proofErr w:type="spellStart"/>
      <w:r w:rsidRPr="008247E2">
        <w:rPr>
          <w:sz w:val="24"/>
          <w:szCs w:val="24"/>
          <w:lang w:val="en-US"/>
        </w:rPr>
        <w:t>barem</w:t>
      </w:r>
      <w:proofErr w:type="spellEnd"/>
      <w:r w:rsidRPr="008247E2">
        <w:rPr>
          <w:sz w:val="24"/>
          <w:szCs w:val="24"/>
          <w:lang w:val="en-US"/>
        </w:rPr>
        <w:t xml:space="preserve"> </w:t>
      </w:r>
      <w:proofErr w:type="spellStart"/>
      <w:r w:rsidRPr="008247E2">
        <w:rPr>
          <w:sz w:val="24"/>
          <w:szCs w:val="24"/>
          <w:lang w:val="en-US"/>
        </w:rPr>
        <w:t>jednom</w:t>
      </w:r>
      <w:proofErr w:type="spellEnd"/>
    </w:p>
    <w:p w14:paraId="31FA05D0" w14:textId="77777777" w:rsidR="008A1206" w:rsidRDefault="008A1206" w:rsidP="008A1206"/>
    <w:p w14:paraId="0BF7B180" w14:textId="77777777" w:rsidR="00B20D5D" w:rsidRDefault="00B20D5D" w:rsidP="008A1206"/>
    <w:p w14:paraId="397BDF7B" w14:textId="7F4EC565" w:rsidR="008A1206" w:rsidRPr="008247E2" w:rsidRDefault="008A1206" w:rsidP="008A1206">
      <w:proofErr w:type="spellStart"/>
      <w:r w:rsidRPr="008247E2">
        <w:lastRenderedPageBreak/>
        <w:t>Dodatne</w:t>
      </w:r>
      <w:proofErr w:type="spellEnd"/>
      <w:r w:rsidRPr="008247E2">
        <w:t xml:space="preserve"> </w:t>
      </w:r>
      <w:proofErr w:type="spellStart"/>
      <w:r w:rsidRPr="008247E2">
        <w:t>funckionalnosti</w:t>
      </w:r>
      <w:proofErr w:type="spellEnd"/>
      <w:r w:rsidRPr="008247E2">
        <w:t xml:space="preserve"> </w:t>
      </w:r>
      <w:proofErr w:type="spellStart"/>
      <w:r w:rsidRPr="008247E2">
        <w:t>ove</w:t>
      </w:r>
      <w:proofErr w:type="spellEnd"/>
      <w:r w:rsidRPr="008247E2">
        <w:t xml:space="preserve"> </w:t>
      </w:r>
      <w:proofErr w:type="spellStart"/>
      <w:r w:rsidRPr="008247E2">
        <w:t>klase</w:t>
      </w:r>
      <w:proofErr w:type="spellEnd"/>
      <w:r w:rsidRPr="008247E2">
        <w:t xml:space="preserve"> </w:t>
      </w:r>
      <w:proofErr w:type="spellStart"/>
      <w:r w:rsidRPr="008247E2">
        <w:t>su</w:t>
      </w:r>
      <w:proofErr w:type="spellEnd"/>
      <w:r w:rsidRPr="008247E2">
        <w:t>:</w:t>
      </w:r>
    </w:p>
    <w:p w14:paraId="0E05365D" w14:textId="3BA80528" w:rsidR="008A1206" w:rsidRPr="008247E2" w:rsidRDefault="008A1206" w:rsidP="008A1206">
      <w:pPr>
        <w:pStyle w:val="ListParagraph"/>
        <w:numPr>
          <w:ilvl w:val="0"/>
          <w:numId w:val="44"/>
        </w:numPr>
        <w:rPr>
          <w:sz w:val="24"/>
          <w:szCs w:val="24"/>
        </w:rPr>
      </w:pPr>
      <w:r w:rsidRPr="008247E2">
        <w:rPr>
          <w:sz w:val="24"/>
          <w:szCs w:val="24"/>
        </w:rPr>
        <w:t>Globalni komunikacioni bafer, to jeste mnoge klase komuniciraju preko ove klase na način što imaju ili asocijativnu vezu ili agregacionu vezu.</w:t>
      </w:r>
    </w:p>
    <w:p w14:paraId="7614662B" w14:textId="3D546132" w:rsidR="008A1206" w:rsidRPr="008247E2" w:rsidRDefault="008A1206" w:rsidP="008A1206">
      <w:pPr>
        <w:pStyle w:val="ListParagraph"/>
        <w:numPr>
          <w:ilvl w:val="0"/>
          <w:numId w:val="44"/>
        </w:numPr>
        <w:rPr>
          <w:sz w:val="24"/>
          <w:szCs w:val="24"/>
        </w:rPr>
      </w:pPr>
      <w:r w:rsidRPr="008247E2">
        <w:rPr>
          <w:sz w:val="24"/>
          <w:szCs w:val="24"/>
          <w:lang w:val="sr-Latn-RS"/>
        </w:rPr>
        <w:t xml:space="preserve">Implementira jednostavnu verziju Observer paterna. </w:t>
      </w:r>
      <w:r w:rsidR="003667FB" w:rsidRPr="008247E2">
        <w:rPr>
          <w:sz w:val="24"/>
          <w:szCs w:val="24"/>
          <w:lang w:val="sr-Latn-RS"/>
        </w:rPr>
        <w:t>O</w:t>
      </w:r>
      <w:r w:rsidRPr="008247E2">
        <w:rPr>
          <w:sz w:val="24"/>
          <w:szCs w:val="24"/>
          <w:lang w:val="sr-Latn-RS"/>
        </w:rPr>
        <w:t>va klasa dobija informaciju od mrežnog sistema o tome kada je meč pokrenut, kada se promenilo stanje soba</w:t>
      </w:r>
      <w:r w:rsidR="003667FB" w:rsidRPr="008247E2">
        <w:rPr>
          <w:sz w:val="24"/>
          <w:szCs w:val="24"/>
          <w:lang w:val="sr-Latn-RS"/>
        </w:rPr>
        <w:t>, kada je igrač napustio sobu i obaveštava sve registrovane članove kada dobije željenu informaciju</w:t>
      </w:r>
    </w:p>
    <w:p w14:paraId="69218B1C" w14:textId="4DF8C7DD" w:rsidR="003667FB" w:rsidRDefault="003667FB">
      <w:pPr>
        <w:spacing w:after="0" w:afterAutospacing="0"/>
        <w:jc w:val="left"/>
        <w:rPr>
          <w:sz w:val="20"/>
          <w:szCs w:val="20"/>
          <w:lang w:val="sr-Latn-RS"/>
        </w:rPr>
      </w:pPr>
    </w:p>
    <w:p w14:paraId="4E6DC39B" w14:textId="7315E4E9" w:rsidR="003667FB" w:rsidRDefault="003667FB" w:rsidP="003667FB">
      <w:pPr>
        <w:pStyle w:val="Heading4"/>
      </w:pPr>
      <w:proofErr w:type="spellStart"/>
      <w:r>
        <w:t>Delegiranje</w:t>
      </w:r>
      <w:proofErr w:type="spellEnd"/>
      <w:r>
        <w:t xml:space="preserve"> </w:t>
      </w:r>
      <w:proofErr w:type="spellStart"/>
      <w:r w:rsidR="00C4501F">
        <w:t>korisničkih</w:t>
      </w:r>
      <w:proofErr w:type="spellEnd"/>
      <w:r w:rsidR="00C4501F">
        <w:t xml:space="preserve"> </w:t>
      </w:r>
      <w:proofErr w:type="spellStart"/>
      <w:r>
        <w:t>ekrana</w:t>
      </w:r>
      <w:proofErr w:type="spellEnd"/>
    </w:p>
    <w:p w14:paraId="015E2217" w14:textId="77777777" w:rsidR="008247E2" w:rsidRPr="008247E2" w:rsidRDefault="008247E2" w:rsidP="008247E2">
      <w:pPr>
        <w:pStyle w:val="ListParagraph"/>
        <w:jc w:val="both"/>
        <w:rPr>
          <w:sz w:val="24"/>
          <w:szCs w:val="24"/>
          <w:lang w:val="sr-Latn-RS"/>
        </w:rPr>
      </w:pPr>
      <w:r w:rsidRPr="008247E2">
        <w:rPr>
          <w:sz w:val="24"/>
          <w:szCs w:val="24"/>
        </w:rPr>
        <w:t>MyGdxGame klasa ima poputnu kontrolu nad ekranima. Kada se pokrena igra po</w:t>
      </w:r>
      <w:r w:rsidRPr="008247E2">
        <w:rPr>
          <w:sz w:val="24"/>
          <w:szCs w:val="24"/>
          <w:lang w:val="sr-Latn-RS"/>
        </w:rPr>
        <w:t xml:space="preserve">četni vidljiv ekran je MenuScreen koji se dodaje na stek i taj ekran predstavlja trenutni aktivan ekran. Ako igrač odluči da pritisne </w:t>
      </w:r>
    </w:p>
    <w:p w14:paraId="325ACA59" w14:textId="351CFC30" w:rsidR="003667FB" w:rsidRPr="008247E2" w:rsidRDefault="008247E2" w:rsidP="008247E2">
      <w:pPr>
        <w:pStyle w:val="ListParagraph"/>
        <w:jc w:val="both"/>
        <w:rPr>
          <w:sz w:val="24"/>
          <w:szCs w:val="24"/>
          <w:lang w:val="sr-Latn-RS"/>
        </w:rPr>
      </w:pPr>
      <w:r w:rsidRPr="008247E2">
        <w:rPr>
          <w:sz w:val="24"/>
          <w:szCs w:val="24"/>
          <w:lang w:val="en-US"/>
        </w:rPr>
        <w:t xml:space="preserve">“Start Game” </w:t>
      </w:r>
      <w:proofErr w:type="spellStart"/>
      <w:r w:rsidRPr="008247E2">
        <w:rPr>
          <w:sz w:val="24"/>
          <w:szCs w:val="24"/>
          <w:lang w:val="en-US"/>
        </w:rPr>
        <w:t>tada</w:t>
      </w:r>
      <w:proofErr w:type="spellEnd"/>
      <w:r w:rsidRPr="008247E2">
        <w:rPr>
          <w:sz w:val="24"/>
          <w:szCs w:val="24"/>
          <w:lang w:val="en-US"/>
        </w:rPr>
        <w:t xml:space="preserve"> </w:t>
      </w:r>
      <w:proofErr w:type="spellStart"/>
      <w:r w:rsidRPr="008247E2">
        <w:rPr>
          <w:sz w:val="24"/>
          <w:szCs w:val="24"/>
          <w:lang w:val="en-US"/>
        </w:rPr>
        <w:t>slede</w:t>
      </w:r>
      <w:proofErr w:type="spellEnd"/>
      <w:r w:rsidRPr="008247E2">
        <w:rPr>
          <w:sz w:val="24"/>
          <w:szCs w:val="24"/>
          <w:lang w:val="sr-Latn-RS"/>
        </w:rPr>
        <w:t xml:space="preserve">ći aktivan prozor postaje ConnectionbTypeScreen i on se takođe dodaje na stek. U slučaju da igrač odluči da se vrati jedan korak u nazad tada se izbacuje ekran koji je na vrhu steka a to je ConnectionTypeScreen i nakon toga se prelazi na ekran koji je na vrhu steka, a to je MenuScreen. Ovo je odličan način da se implementira funckionalnost </w:t>
      </w:r>
      <w:r w:rsidRPr="008247E2">
        <w:rPr>
          <w:sz w:val="24"/>
          <w:szCs w:val="24"/>
          <w:lang w:val="en-US"/>
        </w:rPr>
        <w:t xml:space="preserve">“Back” </w:t>
      </w:r>
      <w:proofErr w:type="spellStart"/>
      <w:r w:rsidRPr="008247E2">
        <w:rPr>
          <w:sz w:val="24"/>
          <w:szCs w:val="24"/>
          <w:lang w:val="en-US"/>
        </w:rPr>
        <w:t>dugmeta</w:t>
      </w:r>
      <w:proofErr w:type="spellEnd"/>
      <w:r w:rsidRPr="008247E2">
        <w:rPr>
          <w:sz w:val="24"/>
          <w:szCs w:val="24"/>
          <w:lang w:val="en-US"/>
        </w:rPr>
        <w:t xml:space="preserve">, </w:t>
      </w:r>
      <w:proofErr w:type="spellStart"/>
      <w:r w:rsidRPr="008247E2">
        <w:rPr>
          <w:sz w:val="24"/>
          <w:szCs w:val="24"/>
          <w:lang w:val="en-US"/>
        </w:rPr>
        <w:t>jer</w:t>
      </w:r>
      <w:proofErr w:type="spellEnd"/>
      <w:r w:rsidRPr="008247E2">
        <w:rPr>
          <w:sz w:val="24"/>
          <w:szCs w:val="24"/>
          <w:lang w:val="en-US"/>
        </w:rPr>
        <w:t xml:space="preserve"> </w:t>
      </w:r>
      <w:proofErr w:type="spellStart"/>
      <w:r w:rsidRPr="008247E2">
        <w:rPr>
          <w:sz w:val="24"/>
          <w:szCs w:val="24"/>
          <w:lang w:val="en-US"/>
        </w:rPr>
        <w:t>programer</w:t>
      </w:r>
      <w:proofErr w:type="spellEnd"/>
      <w:r w:rsidRPr="008247E2">
        <w:rPr>
          <w:sz w:val="24"/>
          <w:szCs w:val="24"/>
          <w:lang w:val="en-US"/>
        </w:rPr>
        <w:t xml:space="preserve"> ne mora da “Back” </w:t>
      </w:r>
      <w:proofErr w:type="spellStart"/>
      <w:r w:rsidRPr="008247E2">
        <w:rPr>
          <w:sz w:val="24"/>
          <w:szCs w:val="24"/>
          <w:lang w:val="en-US"/>
        </w:rPr>
        <w:t>dugmetu</w:t>
      </w:r>
      <w:proofErr w:type="spellEnd"/>
      <w:r w:rsidRPr="008247E2">
        <w:rPr>
          <w:sz w:val="24"/>
          <w:szCs w:val="24"/>
          <w:lang w:val="en-US"/>
        </w:rPr>
        <w:t xml:space="preserve"> </w:t>
      </w:r>
      <w:proofErr w:type="spellStart"/>
      <w:r w:rsidRPr="008247E2">
        <w:rPr>
          <w:sz w:val="24"/>
          <w:szCs w:val="24"/>
          <w:lang w:val="en-US"/>
        </w:rPr>
        <w:t>na</w:t>
      </w:r>
      <w:proofErr w:type="spellEnd"/>
      <w:r w:rsidRPr="008247E2">
        <w:rPr>
          <w:sz w:val="24"/>
          <w:szCs w:val="24"/>
          <w:lang w:val="en-US"/>
        </w:rPr>
        <w:t xml:space="preserve"> </w:t>
      </w:r>
      <w:proofErr w:type="spellStart"/>
      <w:r w:rsidRPr="008247E2">
        <w:rPr>
          <w:sz w:val="24"/>
          <w:szCs w:val="24"/>
          <w:lang w:val="en-US"/>
        </w:rPr>
        <w:t>svakom</w:t>
      </w:r>
      <w:proofErr w:type="spellEnd"/>
      <w:r w:rsidRPr="008247E2">
        <w:rPr>
          <w:sz w:val="24"/>
          <w:szCs w:val="24"/>
          <w:lang w:val="en-US"/>
        </w:rPr>
        <w:t xml:space="preserve"> </w:t>
      </w:r>
      <w:proofErr w:type="spellStart"/>
      <w:r w:rsidRPr="008247E2">
        <w:rPr>
          <w:sz w:val="24"/>
          <w:szCs w:val="24"/>
          <w:lang w:val="en-US"/>
        </w:rPr>
        <w:t>ekranu</w:t>
      </w:r>
      <w:proofErr w:type="spellEnd"/>
      <w:r w:rsidRPr="008247E2">
        <w:rPr>
          <w:sz w:val="24"/>
          <w:szCs w:val="24"/>
          <w:lang w:val="en-US"/>
        </w:rPr>
        <w:t xml:space="preserve"> </w:t>
      </w:r>
      <w:proofErr w:type="spellStart"/>
      <w:r w:rsidRPr="008247E2">
        <w:rPr>
          <w:sz w:val="24"/>
          <w:szCs w:val="24"/>
          <w:lang w:val="en-US"/>
        </w:rPr>
        <w:t>eksplicitno</w:t>
      </w:r>
      <w:proofErr w:type="spellEnd"/>
      <w:r w:rsidRPr="008247E2">
        <w:rPr>
          <w:sz w:val="24"/>
          <w:szCs w:val="24"/>
          <w:lang w:val="en-US"/>
        </w:rPr>
        <w:t xml:space="preserve"> ka</w:t>
      </w:r>
      <w:r w:rsidRPr="008247E2">
        <w:rPr>
          <w:sz w:val="24"/>
          <w:szCs w:val="24"/>
          <w:lang w:val="sr-Latn-RS"/>
        </w:rPr>
        <w:t>že gde na koji prozor treba da se vrati.</w:t>
      </w:r>
    </w:p>
    <w:p w14:paraId="007CEBC3" w14:textId="1B3B670A" w:rsidR="008A1206" w:rsidRDefault="008247E2" w:rsidP="008247E2">
      <w:pPr>
        <w:jc w:val="center"/>
      </w:pPr>
      <w:r>
        <w:rPr>
          <w:noProof/>
        </w:rPr>
        <w:drawing>
          <wp:inline distT="0" distB="0" distL="0" distR="0" wp14:anchorId="5986E825" wp14:editId="7DDD12E4">
            <wp:extent cx="3194261" cy="4248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5118" cy="4249290"/>
                    </a:xfrm>
                    <a:prstGeom prst="rect">
                      <a:avLst/>
                    </a:prstGeom>
                  </pic:spPr>
                </pic:pic>
              </a:graphicData>
            </a:graphic>
          </wp:inline>
        </w:drawing>
      </w:r>
    </w:p>
    <w:p w14:paraId="50ECA11B" w14:textId="59D7D24B" w:rsidR="008247E2" w:rsidRPr="001B0352" w:rsidRDefault="008247E2" w:rsidP="008247E2">
      <w:pPr>
        <w:jc w:val="center"/>
      </w:pPr>
      <w:r>
        <w:rPr>
          <w:lang w:val="sr-Latn-RS"/>
        </w:rPr>
        <w:t>Slika 24. Delegiranje ekrana a) b) Dodavanje elmenta na stek c) skidanje elementa sa steka</w:t>
      </w:r>
    </w:p>
    <w:p w14:paraId="07F8313E" w14:textId="74462C54" w:rsidR="000233B8" w:rsidRDefault="00520F91" w:rsidP="00520F91">
      <w:pPr>
        <w:pStyle w:val="Heading3"/>
      </w:pPr>
      <w:proofErr w:type="spellStart"/>
      <w:r>
        <w:lastRenderedPageBreak/>
        <w:t>Grupa</w:t>
      </w:r>
      <w:proofErr w:type="spellEnd"/>
      <w:r>
        <w:t xml:space="preserve"> </w:t>
      </w:r>
      <w:proofErr w:type="spellStart"/>
      <w:r w:rsidR="00C4501F">
        <w:t>korisničkih</w:t>
      </w:r>
      <w:proofErr w:type="spellEnd"/>
      <w:r w:rsidR="00C4501F">
        <w:t xml:space="preserve"> </w:t>
      </w:r>
      <w:proofErr w:type="spellStart"/>
      <w:r>
        <w:t>ekrana</w:t>
      </w:r>
      <w:proofErr w:type="spellEnd"/>
      <w:r>
        <w:t xml:space="preserve"> (</w:t>
      </w:r>
      <w:r>
        <w:rPr>
          <w:lang w:val="sr-Latn-RS"/>
        </w:rPr>
        <w:t>Screens</w:t>
      </w:r>
      <w:r>
        <w:t>)</w:t>
      </w:r>
    </w:p>
    <w:p w14:paraId="3B71B1D3" w14:textId="6EADF25A" w:rsidR="004B79DD" w:rsidRDefault="00DE2C8E" w:rsidP="00DE2C8E">
      <w:proofErr w:type="spellStart"/>
      <w:r>
        <w:t>Radni</w:t>
      </w:r>
      <w:proofErr w:type="spellEnd"/>
      <w:r>
        <w:t xml:space="preserve"> </w:t>
      </w:r>
      <w:proofErr w:type="spellStart"/>
      <w:r>
        <w:t>okvir</w:t>
      </w:r>
      <w:proofErr w:type="spellEnd"/>
      <w:r>
        <w:t xml:space="preserve"> </w:t>
      </w:r>
      <w:proofErr w:type="spellStart"/>
      <w:r>
        <w:t>LibGDX</w:t>
      </w:r>
      <w:proofErr w:type="spellEnd"/>
      <w:r>
        <w:t xml:space="preserve"> </w:t>
      </w:r>
      <w:proofErr w:type="spellStart"/>
      <w:r>
        <w:t>pruža</w:t>
      </w:r>
      <w:proofErr w:type="spellEnd"/>
      <w:r>
        <w:t xml:space="preserve"> </w:t>
      </w:r>
      <w:proofErr w:type="spellStart"/>
      <w:r>
        <w:t>alat</w:t>
      </w:r>
      <w:proofErr w:type="spellEnd"/>
      <w:r>
        <w:t xml:space="preserve"> koji </w:t>
      </w:r>
      <w:proofErr w:type="spellStart"/>
      <w:r>
        <w:t>naziva</w:t>
      </w:r>
      <w:proofErr w:type="spellEnd"/>
      <w:r>
        <w:t xml:space="preserve"> </w:t>
      </w:r>
      <w:proofErr w:type="spellStart"/>
      <w:r>
        <w:t>TexturePacker</w:t>
      </w:r>
      <w:proofErr w:type="spellEnd"/>
      <w:r>
        <w:t xml:space="preserve"> koji </w:t>
      </w:r>
      <w:proofErr w:type="spellStart"/>
      <w:r>
        <w:t>omogućava</w:t>
      </w:r>
      <w:proofErr w:type="spellEnd"/>
      <w:r>
        <w:t xml:space="preserve"> da se </w:t>
      </w:r>
      <w:proofErr w:type="spellStart"/>
      <w:r>
        <w:t>više</w:t>
      </w:r>
      <w:proofErr w:type="spellEnd"/>
      <w:r>
        <w:t xml:space="preserve"> </w:t>
      </w:r>
      <w:proofErr w:type="spellStart"/>
      <w:r>
        <w:t>slika</w:t>
      </w:r>
      <w:proofErr w:type="spellEnd"/>
      <w:r>
        <w:t xml:space="preserve"> </w:t>
      </w:r>
      <w:proofErr w:type="spellStart"/>
      <w:r>
        <w:t>stavi</w:t>
      </w:r>
      <w:proofErr w:type="spellEnd"/>
      <w:r>
        <w:t xml:space="preserve"> </w:t>
      </w:r>
      <w:proofErr w:type="spellStart"/>
      <w:r>
        <w:t>na</w:t>
      </w:r>
      <w:proofErr w:type="spellEnd"/>
      <w:r>
        <w:t xml:space="preserve"> </w:t>
      </w:r>
      <w:proofErr w:type="spellStart"/>
      <w:r>
        <w:t>jedan</w:t>
      </w:r>
      <w:proofErr w:type="spellEnd"/>
      <w:r>
        <w:t xml:space="preserve"> </w:t>
      </w:r>
      <w:proofErr w:type="spellStart"/>
      <w:r>
        <w:t>papir</w:t>
      </w:r>
      <w:proofErr w:type="spellEnd"/>
      <w:r w:rsidR="004B79DD">
        <w:t xml:space="preserve"> </w:t>
      </w:r>
      <w:proofErr w:type="spellStart"/>
      <w:r w:rsidR="004B79DD">
        <w:t>kao</w:t>
      </w:r>
      <w:proofErr w:type="spellEnd"/>
      <w:r w:rsidR="004B79DD">
        <w:t xml:space="preserve"> </w:t>
      </w:r>
      <w:proofErr w:type="spellStart"/>
      <w:r w:rsidR="004B79DD">
        <w:t>rezultat</w:t>
      </w:r>
      <w:proofErr w:type="spellEnd"/>
      <w:r w:rsidR="004B79DD">
        <w:t xml:space="preserve"> se </w:t>
      </w:r>
      <w:proofErr w:type="spellStart"/>
      <w:r w:rsidR="004B79DD">
        <w:t>dobije</w:t>
      </w:r>
      <w:proofErr w:type="spellEnd"/>
      <w:r w:rsidR="004B79DD">
        <w:t xml:space="preserve"> </w:t>
      </w:r>
      <w:proofErr w:type="spellStart"/>
      <w:r w:rsidR="004B79DD">
        <w:t>velika</w:t>
      </w:r>
      <w:proofErr w:type="spellEnd"/>
      <w:r w:rsidR="004B79DD">
        <w:t xml:space="preserve"> </w:t>
      </w:r>
      <w:proofErr w:type="spellStart"/>
      <w:r w:rsidR="004B79DD">
        <w:t>slik</w:t>
      </w:r>
      <w:r w:rsidR="00657617">
        <w:t>a</w:t>
      </w:r>
      <w:proofErr w:type="spellEnd"/>
      <w:r w:rsidR="004B79DD">
        <w:t xml:space="preserve"> </w:t>
      </w:r>
      <w:r w:rsidR="00657617">
        <w:t xml:space="preserve">kaon a primer </w:t>
      </w:r>
      <w:proofErr w:type="spellStart"/>
      <w:r w:rsidR="00657617">
        <w:t>slika</w:t>
      </w:r>
      <w:proofErr w:type="spellEnd"/>
      <w:r w:rsidR="00657617">
        <w:t xml:space="preserve"> pod </w:t>
      </w:r>
      <w:proofErr w:type="spellStart"/>
      <w:r w:rsidR="00657617">
        <w:t>nazivom</w:t>
      </w:r>
      <w:proofErr w:type="spellEnd"/>
      <w:r w:rsidR="004B79DD">
        <w:t xml:space="preserve"> </w:t>
      </w:r>
      <w:r w:rsidR="004B79DD" w:rsidRPr="004B79DD">
        <w:t xml:space="preserve">uiSkinMenu.png </w:t>
      </w:r>
      <w:r w:rsidR="004B79DD">
        <w:t>(Slika25.</w:t>
      </w:r>
      <w:r w:rsidR="00657617">
        <w:t xml:space="preserve"> a)</w:t>
      </w:r>
      <w:r w:rsidR="004B79DD">
        <w:t>)</w:t>
      </w:r>
    </w:p>
    <w:p w14:paraId="1CEF0A44" w14:textId="6A5DF27E" w:rsidR="004B79DD" w:rsidRDefault="004B79DD" w:rsidP="004B79DD">
      <w:pPr>
        <w:jc w:val="center"/>
      </w:pPr>
      <w:r>
        <w:rPr>
          <w:noProof/>
        </w:rPr>
        <w:drawing>
          <wp:inline distT="0" distB="0" distL="0" distR="0" wp14:anchorId="2C53F9DA" wp14:editId="3F652245">
            <wp:extent cx="2138487" cy="20584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9523" cy="2069034"/>
                    </a:xfrm>
                    <a:prstGeom prst="rect">
                      <a:avLst/>
                    </a:prstGeom>
                  </pic:spPr>
                </pic:pic>
              </a:graphicData>
            </a:graphic>
          </wp:inline>
        </w:drawing>
      </w:r>
      <w:r w:rsidR="00657617" w:rsidRPr="00657617">
        <w:rPr>
          <w:noProof/>
        </w:rPr>
        <w:t xml:space="preserve"> </w:t>
      </w:r>
      <w:r w:rsidR="00657617">
        <w:rPr>
          <w:noProof/>
        </w:rPr>
        <w:drawing>
          <wp:inline distT="0" distB="0" distL="0" distR="0" wp14:anchorId="617EBED1" wp14:editId="01FE37DE">
            <wp:extent cx="1568478" cy="4560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3637" cy="4604166"/>
                    </a:xfrm>
                    <a:prstGeom prst="rect">
                      <a:avLst/>
                    </a:prstGeom>
                  </pic:spPr>
                </pic:pic>
              </a:graphicData>
            </a:graphic>
          </wp:inline>
        </w:drawing>
      </w:r>
    </w:p>
    <w:p w14:paraId="4336ECFE" w14:textId="0A6E222A" w:rsidR="00657617" w:rsidRPr="00657617" w:rsidRDefault="00657617" w:rsidP="00657617">
      <w:pPr>
        <w:pStyle w:val="ListParagraph"/>
        <w:numPr>
          <w:ilvl w:val="0"/>
          <w:numId w:val="45"/>
        </w:numPr>
        <w:rPr>
          <w:lang w:val="sr-Latn-RS"/>
        </w:rPr>
      </w:pPr>
      <w:r>
        <w:rPr>
          <w:lang w:val="sr-Latn-RS"/>
        </w:rPr>
        <w:t xml:space="preserve">                                                      b)</w:t>
      </w:r>
    </w:p>
    <w:p w14:paraId="2FA51376" w14:textId="32C67354" w:rsidR="004B79DD" w:rsidRPr="001B0352" w:rsidRDefault="004B79DD" w:rsidP="004B79DD">
      <w:pPr>
        <w:jc w:val="center"/>
      </w:pPr>
      <w:r>
        <w:rPr>
          <w:lang w:val="sr-Latn-RS"/>
        </w:rPr>
        <w:t xml:space="preserve">Slika 25. </w:t>
      </w:r>
      <w:r w:rsidR="00657617">
        <w:rPr>
          <w:lang w:val="sr-Latn-RS"/>
        </w:rPr>
        <w:t xml:space="preserve">a) </w:t>
      </w:r>
      <w:r>
        <w:rPr>
          <w:lang w:val="sr-Latn-RS"/>
        </w:rPr>
        <w:t xml:space="preserve">Prikaz </w:t>
      </w:r>
      <w:r w:rsidR="00657617">
        <w:rPr>
          <w:lang w:val="sr-Latn-RS"/>
        </w:rPr>
        <w:t xml:space="preserve">slike na kojoj se nalaze elementi </w:t>
      </w:r>
      <w:r w:rsidR="009A7000">
        <w:rPr>
          <w:lang w:val="sr-Latn-RS"/>
        </w:rPr>
        <w:t>b) .atlas fajl koji opisuje uiSkinMenu.png</w:t>
      </w:r>
    </w:p>
    <w:p w14:paraId="731C461F" w14:textId="38658596" w:rsidR="009A7000" w:rsidRDefault="00657617" w:rsidP="004B79DD">
      <w:proofErr w:type="spellStart"/>
      <w:r>
        <w:t>Rezultat</w:t>
      </w:r>
      <w:proofErr w:type="spellEnd"/>
      <w:r>
        <w:t xml:space="preserve"> </w:t>
      </w:r>
      <w:proofErr w:type="spellStart"/>
      <w:r>
        <w:t>obrade</w:t>
      </w:r>
      <w:proofErr w:type="spellEnd"/>
      <w:r>
        <w:t xml:space="preserve"> </w:t>
      </w:r>
      <w:proofErr w:type="spellStart"/>
      <w:r>
        <w:t>pojedinačnih</w:t>
      </w:r>
      <w:proofErr w:type="spellEnd"/>
      <w:r>
        <w:t xml:space="preserve"> </w:t>
      </w:r>
      <w:proofErr w:type="spellStart"/>
      <w:r>
        <w:t>slika</w:t>
      </w:r>
      <w:proofErr w:type="spellEnd"/>
      <w:r>
        <w:t xml:space="preserve"> u </w:t>
      </w:r>
      <w:proofErr w:type="spellStart"/>
      <w:r>
        <w:t>alatu</w:t>
      </w:r>
      <w:proofErr w:type="spellEnd"/>
      <w:r>
        <w:t xml:space="preserve"> </w:t>
      </w:r>
      <w:proofErr w:type="spellStart"/>
      <w:r>
        <w:t>TexturePacker</w:t>
      </w:r>
      <w:proofErr w:type="spellEnd"/>
      <w:r>
        <w:t xml:space="preserve"> je </w:t>
      </w:r>
      <w:proofErr w:type="spellStart"/>
      <w:r>
        <w:t>i</w:t>
      </w:r>
      <w:proofErr w:type="spellEnd"/>
      <w:r>
        <w:t xml:space="preserve"> </w:t>
      </w:r>
      <w:proofErr w:type="spellStart"/>
      <w:r>
        <w:t>fajl</w:t>
      </w:r>
      <w:proofErr w:type="spellEnd"/>
      <w:r>
        <w:t xml:space="preserve"> koji </w:t>
      </w:r>
      <w:proofErr w:type="spellStart"/>
      <w:r>
        <w:t>ima</w:t>
      </w:r>
      <w:proofErr w:type="spellEnd"/>
      <w:r>
        <w:t xml:space="preserve"> </w:t>
      </w:r>
      <w:proofErr w:type="spellStart"/>
      <w:r>
        <w:t>ekstenziju</w:t>
      </w:r>
      <w:proofErr w:type="spellEnd"/>
      <w:r>
        <w:t xml:space="preserve"> .atlas, to </w:t>
      </w:r>
      <w:proofErr w:type="spellStart"/>
      <w:r>
        <w:t>jeste</w:t>
      </w:r>
      <w:proofErr w:type="spellEnd"/>
      <w:r>
        <w:t xml:space="preserve"> u </w:t>
      </w:r>
      <w:proofErr w:type="spellStart"/>
      <w:r>
        <w:t>ovom</w:t>
      </w:r>
      <w:proofErr w:type="spellEnd"/>
      <w:r>
        <w:t xml:space="preserve"> </w:t>
      </w:r>
      <w:proofErr w:type="spellStart"/>
      <w:r>
        <w:t>slučaju</w:t>
      </w:r>
      <w:proofErr w:type="spellEnd"/>
      <w:r>
        <w:t xml:space="preserve"> </w:t>
      </w:r>
      <w:proofErr w:type="spellStart"/>
      <w:r w:rsidRPr="004B79DD">
        <w:t>uiSkinMenu</w:t>
      </w:r>
      <w:r>
        <w:t>.atlas</w:t>
      </w:r>
      <w:proofErr w:type="spellEnd"/>
      <w:r w:rsidR="009A7000">
        <w:t xml:space="preserve"> (</w:t>
      </w:r>
      <w:proofErr w:type="spellStart"/>
      <w:r w:rsidR="009A7000">
        <w:t>Slika</w:t>
      </w:r>
      <w:proofErr w:type="spellEnd"/>
      <w:r w:rsidR="009A7000">
        <w:t xml:space="preserve"> 25. b)). S </w:t>
      </w:r>
      <w:proofErr w:type="spellStart"/>
      <w:r w:rsidR="009A7000">
        <w:t>obzirom</w:t>
      </w:r>
      <w:proofErr w:type="spellEnd"/>
      <w:r w:rsidR="009A7000">
        <w:t xml:space="preserve"> da </w:t>
      </w:r>
      <w:proofErr w:type="spellStart"/>
      <w:r w:rsidR="009A7000">
        <w:t>radni</w:t>
      </w:r>
      <w:proofErr w:type="spellEnd"/>
      <w:r w:rsidR="009A7000">
        <w:t xml:space="preserve"> </w:t>
      </w:r>
      <w:proofErr w:type="spellStart"/>
      <w:r w:rsidR="009A7000">
        <w:t>okvir</w:t>
      </w:r>
      <w:proofErr w:type="spellEnd"/>
      <w:r w:rsidR="009A7000">
        <w:t xml:space="preserve"> </w:t>
      </w:r>
      <w:proofErr w:type="spellStart"/>
      <w:r w:rsidR="009A7000">
        <w:t>LibGDX</w:t>
      </w:r>
      <w:proofErr w:type="spellEnd"/>
      <w:r w:rsidR="009A7000">
        <w:t xml:space="preserve"> </w:t>
      </w:r>
      <w:proofErr w:type="spellStart"/>
      <w:r w:rsidR="009A7000">
        <w:t>ima</w:t>
      </w:r>
      <w:proofErr w:type="spellEnd"/>
      <w:r w:rsidR="009A7000">
        <w:t xml:space="preserve"> </w:t>
      </w:r>
      <w:proofErr w:type="spellStart"/>
      <w:r w:rsidR="009A7000">
        <w:t>biblioteku</w:t>
      </w:r>
      <w:proofErr w:type="spellEnd"/>
      <w:r w:rsidR="009A7000">
        <w:t xml:space="preserve"> </w:t>
      </w:r>
      <w:proofErr w:type="spellStart"/>
      <w:r w:rsidR="009A7000">
        <w:t>koja</w:t>
      </w:r>
      <w:proofErr w:type="spellEnd"/>
      <w:r w:rsidR="009A7000">
        <w:t xml:space="preserve"> </w:t>
      </w:r>
      <w:proofErr w:type="spellStart"/>
      <w:r w:rsidR="009A7000">
        <w:t>parsira</w:t>
      </w:r>
      <w:proofErr w:type="spellEnd"/>
      <w:r w:rsidR="009A7000">
        <w:t xml:space="preserve"> .atlas </w:t>
      </w:r>
      <w:proofErr w:type="spellStart"/>
      <w:r w:rsidR="009A7000">
        <w:t>fajl</w:t>
      </w:r>
      <w:proofErr w:type="spellEnd"/>
      <w:r w:rsidR="009947EA">
        <w:t xml:space="preserve"> </w:t>
      </w:r>
      <w:proofErr w:type="spellStart"/>
      <w:r w:rsidR="009947EA">
        <w:t>i</w:t>
      </w:r>
      <w:proofErr w:type="spellEnd"/>
      <w:r w:rsidR="009947EA">
        <w:t xml:space="preserve"> </w:t>
      </w:r>
      <w:proofErr w:type="spellStart"/>
      <w:r w:rsidR="009947EA">
        <w:t>parsirane</w:t>
      </w:r>
      <w:proofErr w:type="spellEnd"/>
      <w:r w:rsidR="009947EA">
        <w:t xml:space="preserve"> </w:t>
      </w:r>
      <w:proofErr w:type="spellStart"/>
      <w:r w:rsidR="009947EA">
        <w:t>podatke</w:t>
      </w:r>
      <w:proofErr w:type="spellEnd"/>
      <w:r w:rsidR="009947EA">
        <w:t xml:space="preserve"> </w:t>
      </w:r>
      <w:proofErr w:type="spellStart"/>
      <w:r w:rsidR="009947EA">
        <w:t>smešta</w:t>
      </w:r>
      <w:proofErr w:type="spellEnd"/>
      <w:r w:rsidR="009947EA">
        <w:t xml:space="preserve"> u </w:t>
      </w:r>
      <w:proofErr w:type="spellStart"/>
      <w:r w:rsidR="009947EA">
        <w:t>obkejat</w:t>
      </w:r>
      <w:proofErr w:type="spellEnd"/>
      <w:r w:rsidR="009947EA">
        <w:t xml:space="preserve"> koji je </w:t>
      </w:r>
      <w:proofErr w:type="spellStart"/>
      <w:r w:rsidR="009947EA">
        <w:t>tipa</w:t>
      </w:r>
      <w:proofErr w:type="spellEnd"/>
      <w:r w:rsidR="009947EA">
        <w:t xml:space="preserve"> </w:t>
      </w:r>
      <w:proofErr w:type="spellStart"/>
      <w:r w:rsidR="009947EA">
        <w:t>TextureAtlas</w:t>
      </w:r>
      <w:proofErr w:type="spellEnd"/>
      <w:r w:rsidR="009947EA">
        <w:t xml:space="preserve"> </w:t>
      </w:r>
      <w:r w:rsidR="009A7000">
        <w:t xml:space="preserve">, </w:t>
      </w:r>
      <w:proofErr w:type="spellStart"/>
      <w:r w:rsidR="009A7000">
        <w:t>vrlo</w:t>
      </w:r>
      <w:proofErr w:type="spellEnd"/>
      <w:r w:rsidR="009A7000">
        <w:t xml:space="preserve"> </w:t>
      </w:r>
      <w:proofErr w:type="spellStart"/>
      <w:r w:rsidR="009A7000">
        <w:t>lako</w:t>
      </w:r>
      <w:proofErr w:type="spellEnd"/>
      <w:r w:rsidR="009A7000">
        <w:t xml:space="preserve"> se </w:t>
      </w:r>
      <w:proofErr w:type="spellStart"/>
      <w:r w:rsidR="009A7000">
        <w:t>može</w:t>
      </w:r>
      <w:proofErr w:type="spellEnd"/>
      <w:r w:rsidR="009A7000">
        <w:t xml:space="preserve"> </w:t>
      </w:r>
      <w:proofErr w:type="spellStart"/>
      <w:r w:rsidR="009A7000">
        <w:t>sa</w:t>
      </w:r>
      <w:proofErr w:type="spellEnd"/>
      <w:r w:rsidR="009A7000">
        <w:t xml:space="preserve"> </w:t>
      </w:r>
      <w:proofErr w:type="spellStart"/>
      <w:r w:rsidR="009A7000">
        <w:t>velike</w:t>
      </w:r>
      <w:proofErr w:type="spellEnd"/>
      <w:r w:rsidR="009A7000">
        <w:t xml:space="preserve"> </w:t>
      </w:r>
      <w:proofErr w:type="spellStart"/>
      <w:r w:rsidR="009A7000">
        <w:t>slike</w:t>
      </w:r>
      <w:proofErr w:type="spellEnd"/>
      <w:r w:rsidR="009A7000">
        <w:t xml:space="preserve"> </w:t>
      </w:r>
      <w:proofErr w:type="spellStart"/>
      <w:r w:rsidR="009A7000">
        <w:t>pročitati</w:t>
      </w:r>
      <w:proofErr w:type="spellEnd"/>
      <w:r w:rsidR="009A7000">
        <w:t xml:space="preserve"> </w:t>
      </w:r>
      <w:proofErr w:type="spellStart"/>
      <w:r w:rsidR="009A7000">
        <w:t>bilo</w:t>
      </w:r>
      <w:proofErr w:type="spellEnd"/>
      <w:r w:rsidR="009A7000">
        <w:t xml:space="preserve"> koji element.</w:t>
      </w:r>
    </w:p>
    <w:p w14:paraId="1979F71F" w14:textId="77777777" w:rsidR="009A7000" w:rsidRDefault="009A7000">
      <w:pPr>
        <w:spacing w:after="0" w:afterAutospacing="0"/>
        <w:jc w:val="left"/>
      </w:pPr>
      <w:r>
        <w:br w:type="page"/>
      </w:r>
    </w:p>
    <w:p w14:paraId="0696B593" w14:textId="3233A349" w:rsidR="009A7000" w:rsidRDefault="009947EA" w:rsidP="009947EA">
      <w:pPr>
        <w:pStyle w:val="Heading4"/>
      </w:pPr>
      <w:proofErr w:type="spellStart"/>
      <w:r>
        <w:lastRenderedPageBreak/>
        <w:t>Prednosti</w:t>
      </w:r>
      <w:proofErr w:type="spellEnd"/>
      <w:r>
        <w:t xml:space="preserve"> </w:t>
      </w:r>
      <w:proofErr w:type="spellStart"/>
      <w:r>
        <w:t>korišćenja</w:t>
      </w:r>
      <w:proofErr w:type="spellEnd"/>
      <w:r>
        <w:t xml:space="preserve"> </w:t>
      </w:r>
      <w:proofErr w:type="spellStart"/>
      <w:r>
        <w:t>TextureAtlas</w:t>
      </w:r>
      <w:proofErr w:type="spellEnd"/>
      <w:r>
        <w:t>-a</w:t>
      </w:r>
    </w:p>
    <w:p w14:paraId="020BE5F0" w14:textId="6EF8A857" w:rsidR="009947EA" w:rsidRDefault="008566F9" w:rsidP="009947EA">
      <w:pPr>
        <w:rPr>
          <w:lang w:val="sr-Latn-RS"/>
        </w:rPr>
      </w:pPr>
      <w:r>
        <w:t xml:space="preserve">Da bi se </w:t>
      </w:r>
      <w:proofErr w:type="spellStart"/>
      <w:r>
        <w:t>razumele</w:t>
      </w:r>
      <w:proofErr w:type="spellEnd"/>
      <w:r>
        <w:t xml:space="preserve"> </w:t>
      </w:r>
      <w:proofErr w:type="spellStart"/>
      <w:r>
        <w:t>prednosti</w:t>
      </w:r>
      <w:proofErr w:type="spellEnd"/>
      <w:r>
        <w:t xml:space="preserve"> </w:t>
      </w:r>
      <w:proofErr w:type="spellStart"/>
      <w:r>
        <w:t>kori</w:t>
      </w:r>
      <w:proofErr w:type="spellEnd"/>
      <w:r>
        <w:rPr>
          <w:lang w:val="sr-Latn-RS"/>
        </w:rPr>
        <w:t>šćenja metoda gde se teksture grupišu na jedno platno (jedan fajl) prvo se treba razumeti kako dolazi do iscrtavanja teksture na ekran. U radnom okviru LibGDX postoji klasa SpriteBatch koja kao ulazni parametar prima teksturu kao i poziciju gde je potrebno iscrtati u odnosu na trenutni vidljivi deo ekrana (Za to je zadužena klasa Camera). Tako da u slučaju da je potrebno iscrtati tri teksture koje se ne nalaze na u istom fajlu tada će grafičkoj karti biti poslata tri zahteva za iscrtavanje na ekran, dok u slučaju kada bi sve teksture bile u jednom fajlu bio poslat isključivo jedan zahtev za iscrtavanje.</w:t>
      </w:r>
    </w:p>
    <w:p w14:paraId="256D4E43" w14:textId="348D3B6A" w:rsidR="00AA2316" w:rsidRDefault="00AA2316" w:rsidP="00AA2316">
      <w:pPr>
        <w:pStyle w:val="Heading4"/>
      </w:pPr>
      <w:proofErr w:type="spellStart"/>
      <w:r>
        <w:t>Kreiranje</w:t>
      </w:r>
      <w:proofErr w:type="spellEnd"/>
      <w:r>
        <w:t xml:space="preserve"> </w:t>
      </w:r>
      <w:proofErr w:type="spellStart"/>
      <w:r>
        <w:t>korisničnog</w:t>
      </w:r>
      <w:proofErr w:type="spellEnd"/>
      <w:r>
        <w:t xml:space="preserve"> </w:t>
      </w:r>
      <w:proofErr w:type="spellStart"/>
      <w:r>
        <w:t>menija</w:t>
      </w:r>
      <w:proofErr w:type="spellEnd"/>
      <w:r>
        <w:t xml:space="preserve"> (</w:t>
      </w:r>
      <w:proofErr w:type="spellStart"/>
      <w:r>
        <w:t>ekrana</w:t>
      </w:r>
      <w:proofErr w:type="spellEnd"/>
      <w:r>
        <w:t>)</w:t>
      </w:r>
    </w:p>
    <w:p w14:paraId="292D3371" w14:textId="0AE54AA6" w:rsidR="00AA2316" w:rsidRDefault="00AA2316" w:rsidP="00AA2316">
      <w:pPr>
        <w:rPr>
          <w:lang w:val="sr-Latn-RS"/>
        </w:rPr>
      </w:pPr>
      <w:proofErr w:type="spellStart"/>
      <w:r>
        <w:t>Radni</w:t>
      </w:r>
      <w:proofErr w:type="spellEnd"/>
      <w:r>
        <w:t xml:space="preserve"> </w:t>
      </w:r>
      <w:proofErr w:type="spellStart"/>
      <w:r>
        <w:t>okvir</w:t>
      </w:r>
      <w:proofErr w:type="spellEnd"/>
      <w:r>
        <w:t xml:space="preserve"> </w:t>
      </w:r>
      <w:proofErr w:type="spellStart"/>
      <w:r>
        <w:t>LibGDX</w:t>
      </w:r>
      <w:proofErr w:type="spellEnd"/>
      <w:r>
        <w:t xml:space="preserve"> </w:t>
      </w:r>
      <w:proofErr w:type="spellStart"/>
      <w:r>
        <w:t>pruža</w:t>
      </w:r>
      <w:proofErr w:type="spellEnd"/>
      <w:r>
        <w:t xml:space="preserve"> </w:t>
      </w:r>
      <w:proofErr w:type="spellStart"/>
      <w:r>
        <w:t>još</w:t>
      </w:r>
      <w:proofErr w:type="spellEnd"/>
      <w:r>
        <w:t xml:space="preserve"> </w:t>
      </w:r>
      <w:proofErr w:type="spellStart"/>
      <w:r>
        <w:t>jednu</w:t>
      </w:r>
      <w:proofErr w:type="spellEnd"/>
      <w:r>
        <w:t xml:space="preserve"> </w:t>
      </w:r>
      <w:proofErr w:type="spellStart"/>
      <w:r>
        <w:t>sjajnu</w:t>
      </w:r>
      <w:proofErr w:type="spellEnd"/>
      <w:r>
        <w:t xml:space="preserve"> </w:t>
      </w:r>
      <w:proofErr w:type="spellStart"/>
      <w:r>
        <w:t>mogućnost</w:t>
      </w:r>
      <w:proofErr w:type="spellEnd"/>
      <w:r>
        <w:t xml:space="preserve">, a to je da se u </w:t>
      </w:r>
      <w:proofErr w:type="spellStart"/>
      <w:r>
        <w:t>jednom</w:t>
      </w:r>
      <w:proofErr w:type="spellEnd"/>
      <w:r>
        <w:t xml:space="preserve"> JSON </w:t>
      </w:r>
      <w:proofErr w:type="spellStart"/>
      <w:r>
        <w:t>fajlu</w:t>
      </w:r>
      <w:proofErr w:type="spellEnd"/>
      <w:r w:rsidR="00A24217">
        <w:t xml:space="preserve"> koji </w:t>
      </w:r>
      <w:proofErr w:type="spellStart"/>
      <w:r w:rsidR="00A24217">
        <w:t>zapravo</w:t>
      </w:r>
      <w:proofErr w:type="spellEnd"/>
      <w:r w:rsidR="00A24217">
        <w:t xml:space="preserve"> </w:t>
      </w:r>
      <w:proofErr w:type="spellStart"/>
      <w:r w:rsidR="00A24217">
        <w:t>nije</w:t>
      </w:r>
      <w:proofErr w:type="spellEnd"/>
      <w:r w:rsidR="00A24217">
        <w:t xml:space="preserve"> </w:t>
      </w:r>
      <w:proofErr w:type="spellStart"/>
      <w:r w:rsidR="00A24217">
        <w:t>klasi</w:t>
      </w:r>
      <w:proofErr w:type="spellEnd"/>
      <w:r w:rsidR="00A24217">
        <w:rPr>
          <w:lang w:val="sr-Latn-RS"/>
        </w:rPr>
        <w:t>čan JSON fajl već se vodi kao LibGDX skin</w:t>
      </w:r>
      <w:r w:rsidR="003F0483">
        <w:rPr>
          <w:lang w:val="sr-Latn-RS"/>
        </w:rPr>
        <w:t xml:space="preserve"> </w:t>
      </w:r>
      <w:r w:rsidR="00A24217">
        <w:rPr>
          <w:lang w:val="sr-Latn-RS"/>
        </w:rPr>
        <w:t>(</w:t>
      </w:r>
      <w:r w:rsidR="003F0483">
        <w:rPr>
          <w:lang w:val="sr-Latn-RS"/>
        </w:rPr>
        <w:t>Slika 26</w:t>
      </w:r>
      <w:r w:rsidR="00A24217">
        <w:rPr>
          <w:lang w:val="sr-Latn-RS"/>
        </w:rPr>
        <w:t>)</w:t>
      </w:r>
      <w:r w:rsidR="003F0483">
        <w:rPr>
          <w:lang w:val="sr-Latn-RS"/>
        </w:rPr>
        <w:t xml:space="preserve"> namapiraju fontovi i teksture na određene elemente menija poput labela, ček boksova, tekstualnih dugmadi i tako dalje.</w:t>
      </w:r>
    </w:p>
    <w:p w14:paraId="196D6E4A" w14:textId="74B5933E" w:rsidR="003F0483" w:rsidRPr="00A24217" w:rsidRDefault="003F0483" w:rsidP="003F0483">
      <w:pPr>
        <w:jc w:val="center"/>
        <w:rPr>
          <w:lang w:val="sr-Latn-RS"/>
        </w:rPr>
      </w:pPr>
      <w:r>
        <w:rPr>
          <w:noProof/>
        </w:rPr>
        <w:drawing>
          <wp:inline distT="0" distB="0" distL="0" distR="0" wp14:anchorId="74DE9B8B" wp14:editId="1B02249A">
            <wp:extent cx="321945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9450" cy="3429000"/>
                    </a:xfrm>
                    <a:prstGeom prst="rect">
                      <a:avLst/>
                    </a:prstGeom>
                  </pic:spPr>
                </pic:pic>
              </a:graphicData>
            </a:graphic>
          </wp:inline>
        </w:drawing>
      </w:r>
    </w:p>
    <w:p w14:paraId="059C5D5F" w14:textId="3C725CEC" w:rsidR="003F0483" w:rsidRDefault="003F0483" w:rsidP="003F0483">
      <w:pPr>
        <w:jc w:val="center"/>
      </w:pPr>
      <w:r>
        <w:rPr>
          <w:lang w:val="sr-Latn-RS"/>
        </w:rPr>
        <w:t>Slika 26. Deo fajla uiKsinMenu.json gde se opisuje izgled TextButton</w:t>
      </w:r>
      <w:r>
        <w:t>-a</w:t>
      </w:r>
    </w:p>
    <w:p w14:paraId="0A63915F" w14:textId="77777777" w:rsidR="003F0483" w:rsidRDefault="003F0483">
      <w:pPr>
        <w:spacing w:after="0" w:afterAutospacing="0"/>
        <w:jc w:val="left"/>
      </w:pPr>
      <w:r>
        <w:br w:type="page"/>
      </w:r>
    </w:p>
    <w:p w14:paraId="34D07702" w14:textId="6628B30D" w:rsidR="003F0483" w:rsidRDefault="003F0483" w:rsidP="003F0483">
      <w:pPr>
        <w:rPr>
          <w:lang w:val="sr-Latn-RS"/>
        </w:rPr>
      </w:pPr>
      <w:proofErr w:type="spellStart"/>
      <w:r>
        <w:lastRenderedPageBreak/>
        <w:t>Tako</w:t>
      </w:r>
      <w:proofErr w:type="spellEnd"/>
      <w:r>
        <w:t xml:space="preserve"> da </w:t>
      </w:r>
      <w:r w:rsidR="00773F90">
        <w:t xml:space="preserve">se </w:t>
      </w:r>
      <w:proofErr w:type="spellStart"/>
      <w:r w:rsidR="00773F90">
        <w:t>pri</w:t>
      </w:r>
      <w:proofErr w:type="spellEnd"/>
      <w:r w:rsidR="00773F90">
        <w:t xml:space="preserve"> </w:t>
      </w:r>
      <w:proofErr w:type="spellStart"/>
      <w:r w:rsidR="00773F90">
        <w:t>kreiranje</w:t>
      </w:r>
      <w:proofErr w:type="spellEnd"/>
      <w:r w:rsidR="00773F90">
        <w:t xml:space="preserve"> </w:t>
      </w:r>
      <w:proofErr w:type="spellStart"/>
      <w:r w:rsidR="00773F90">
        <w:t>korisni</w:t>
      </w:r>
      <w:proofErr w:type="spellEnd"/>
      <w:r w:rsidR="00773F90">
        <w:rPr>
          <w:lang w:val="sr-Latn-RS"/>
        </w:rPr>
        <w:t>čkom menija koristi Skin klasa koja parsira Skin JSON i programer može jednostavno da kreira labele, dugmadi i tako dalje kako bi kreirao meni (Slika 27.)</w:t>
      </w:r>
    </w:p>
    <w:p w14:paraId="4269F7C1" w14:textId="1E3F74F7" w:rsidR="00773F90" w:rsidRDefault="00773F90" w:rsidP="00773F90">
      <w:pPr>
        <w:jc w:val="center"/>
        <w:rPr>
          <w:lang w:val="sr-Latn-RS"/>
        </w:rPr>
      </w:pPr>
      <w:r>
        <w:rPr>
          <w:noProof/>
        </w:rPr>
        <w:drawing>
          <wp:inline distT="0" distB="0" distL="0" distR="0" wp14:anchorId="4C3EB715" wp14:editId="0E7F0EBC">
            <wp:extent cx="2337683" cy="232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44959" cy="2330280"/>
                    </a:xfrm>
                    <a:prstGeom prst="rect">
                      <a:avLst/>
                    </a:prstGeom>
                  </pic:spPr>
                </pic:pic>
              </a:graphicData>
            </a:graphic>
          </wp:inline>
        </w:drawing>
      </w:r>
    </w:p>
    <w:p w14:paraId="0376F463" w14:textId="76151027" w:rsidR="00773F90" w:rsidRDefault="00773F90" w:rsidP="00773F90">
      <w:pPr>
        <w:jc w:val="center"/>
        <w:rPr>
          <w:lang w:val="sr-Latn-RS"/>
        </w:rPr>
      </w:pPr>
      <w:r>
        <w:rPr>
          <w:lang w:val="sr-Latn-RS"/>
        </w:rPr>
        <w:t>Slika 27. Korisnički meni, početna strana</w:t>
      </w:r>
    </w:p>
    <w:p w14:paraId="21198F0C" w14:textId="5EB5562A" w:rsidR="00773F90" w:rsidRDefault="00C4501F" w:rsidP="00773F90">
      <w:pPr>
        <w:pStyle w:val="Heading4"/>
      </w:pPr>
      <w:proofErr w:type="spellStart"/>
      <w:r>
        <w:t>Korisčniki</w:t>
      </w:r>
      <w:proofErr w:type="spellEnd"/>
      <w:r>
        <w:t xml:space="preserve"> </w:t>
      </w:r>
      <w:proofErr w:type="spellStart"/>
      <w:r>
        <w:t>ekrani</w:t>
      </w:r>
      <w:proofErr w:type="spellEnd"/>
      <w:r>
        <w:t xml:space="preserve"> </w:t>
      </w:r>
      <w:proofErr w:type="spellStart"/>
      <w:r>
        <w:t>i</w:t>
      </w:r>
      <w:proofErr w:type="spellEnd"/>
      <w:r>
        <w:t xml:space="preserve"> </w:t>
      </w:r>
      <w:proofErr w:type="spellStart"/>
      <w:r>
        <w:t>njihove</w:t>
      </w:r>
      <w:proofErr w:type="spellEnd"/>
      <w:r>
        <w:t xml:space="preserve"> </w:t>
      </w:r>
      <w:proofErr w:type="spellStart"/>
      <w:r>
        <w:t>funckionalnosti</w:t>
      </w:r>
      <w:proofErr w:type="spellEnd"/>
    </w:p>
    <w:p w14:paraId="665AE7F8" w14:textId="295720AC" w:rsidR="00C4501F" w:rsidRPr="00C4501F" w:rsidRDefault="00C4501F" w:rsidP="00C4501F">
      <w:r>
        <w:t xml:space="preserve">U </w:t>
      </w:r>
      <w:proofErr w:type="spellStart"/>
      <w:r>
        <w:t>nastavku</w:t>
      </w:r>
      <w:proofErr w:type="spellEnd"/>
      <w:r>
        <w:t xml:space="preserve"> je </w:t>
      </w:r>
      <w:proofErr w:type="spellStart"/>
      <w:r>
        <w:t>prikazana</w:t>
      </w:r>
      <w:proofErr w:type="spellEnd"/>
      <w:r>
        <w:t xml:space="preserve"> </w:t>
      </w:r>
      <w:proofErr w:type="spellStart"/>
      <w:r>
        <w:t>tabela</w:t>
      </w:r>
      <w:proofErr w:type="spellEnd"/>
      <w:r>
        <w:t xml:space="preserve"> </w:t>
      </w:r>
      <w:proofErr w:type="spellStart"/>
      <w:r>
        <w:t>svih</w:t>
      </w:r>
      <w:proofErr w:type="spellEnd"/>
      <w:r>
        <w:t xml:space="preserve"> </w:t>
      </w:r>
      <w:proofErr w:type="spellStart"/>
      <w:r>
        <w:t>ekrana</w:t>
      </w:r>
      <w:proofErr w:type="spellEnd"/>
      <w:r>
        <w:t xml:space="preserve"> </w:t>
      </w:r>
      <w:proofErr w:type="spellStart"/>
      <w:r>
        <w:t>kao</w:t>
      </w:r>
      <w:proofErr w:type="spellEnd"/>
      <w:r>
        <w:t xml:space="preserve"> </w:t>
      </w:r>
      <w:proofErr w:type="spellStart"/>
      <w:r>
        <w:t>i</w:t>
      </w:r>
      <w:proofErr w:type="spellEnd"/>
      <w:r>
        <w:t xml:space="preserve"> </w:t>
      </w:r>
      <w:proofErr w:type="spellStart"/>
      <w:r>
        <w:t>njihove</w:t>
      </w:r>
      <w:proofErr w:type="spellEnd"/>
      <w:r>
        <w:t xml:space="preserve"> </w:t>
      </w:r>
      <w:proofErr w:type="spellStart"/>
      <w:r>
        <w:t>funckionalnosti</w:t>
      </w:r>
      <w:proofErr w:type="spellEnd"/>
      <w:r>
        <w:t xml:space="preserve"> (</w:t>
      </w:r>
      <w:proofErr w:type="spellStart"/>
      <w:r>
        <w:t>Tabela</w:t>
      </w:r>
      <w:proofErr w:type="spellEnd"/>
      <w:r>
        <w:t xml:space="preserve"> 1.)</w:t>
      </w:r>
    </w:p>
    <w:p w14:paraId="74DBA92A" w14:textId="2D924067" w:rsidR="00B20D5D" w:rsidRPr="00DE2C8E" w:rsidRDefault="00DE2C8E" w:rsidP="00DE2C8E">
      <w:pPr>
        <w:spacing w:after="0" w:afterAutospacing="0"/>
        <w:jc w:val="center"/>
        <w:rPr>
          <w:lang w:val="sr-Latn-RS"/>
        </w:rPr>
      </w:pPr>
      <w:r>
        <w:rPr>
          <w:lang w:val="sr-Latn-RS"/>
        </w:rPr>
        <w:t>Tabela 1. Lista ekrana i njihove funcionalnosti</w:t>
      </w:r>
    </w:p>
    <w:tbl>
      <w:tblPr>
        <w:tblStyle w:val="TableGrid"/>
        <w:tblW w:w="0" w:type="auto"/>
        <w:tblLook w:val="04A0" w:firstRow="1" w:lastRow="0" w:firstColumn="1" w:lastColumn="0" w:noHBand="0" w:noVBand="1"/>
      </w:tblPr>
      <w:tblGrid>
        <w:gridCol w:w="4905"/>
        <w:gridCol w:w="4905"/>
      </w:tblGrid>
      <w:tr w:rsidR="00CF5D05" w14:paraId="26A9AB38" w14:textId="77777777" w:rsidTr="00CF5D05">
        <w:tc>
          <w:tcPr>
            <w:tcW w:w="4905" w:type="dxa"/>
          </w:tcPr>
          <w:p w14:paraId="331745CA" w14:textId="3634B51E" w:rsidR="00CF5D05" w:rsidRPr="002367F0" w:rsidRDefault="00CF5D05" w:rsidP="00DE2C8E">
            <w:pPr>
              <w:spacing w:after="0" w:afterAutospacing="0"/>
              <w:rPr>
                <w:b/>
                <w:bCs/>
                <w:lang w:val="sr-Latn-RS"/>
              </w:rPr>
            </w:pPr>
            <w:r w:rsidRPr="002367F0">
              <w:rPr>
                <w:b/>
                <w:bCs/>
                <w:lang w:val="sr-Latn-RS"/>
              </w:rPr>
              <w:t>Naziv ekrana</w:t>
            </w:r>
          </w:p>
        </w:tc>
        <w:tc>
          <w:tcPr>
            <w:tcW w:w="4905" w:type="dxa"/>
          </w:tcPr>
          <w:p w14:paraId="1EDD30E6" w14:textId="2E86947D" w:rsidR="00CF5D05" w:rsidRPr="002367F0" w:rsidRDefault="00CF5D05" w:rsidP="00DE2C8E">
            <w:pPr>
              <w:spacing w:after="0" w:afterAutospacing="0"/>
              <w:rPr>
                <w:b/>
                <w:bCs/>
                <w:lang w:val="sr-Latn-RS"/>
              </w:rPr>
            </w:pPr>
            <w:r w:rsidRPr="002367F0">
              <w:rPr>
                <w:b/>
                <w:bCs/>
                <w:lang w:val="sr-Latn-RS"/>
              </w:rPr>
              <w:t>Funkcionalnost</w:t>
            </w:r>
          </w:p>
        </w:tc>
      </w:tr>
      <w:tr w:rsidR="00CF5D05" w14:paraId="08972E8F" w14:textId="77777777" w:rsidTr="00CF5D05">
        <w:tc>
          <w:tcPr>
            <w:tcW w:w="4905" w:type="dxa"/>
          </w:tcPr>
          <w:p w14:paraId="561A37A5" w14:textId="6CCB449C" w:rsidR="00CF5D05" w:rsidRPr="00CF5D05" w:rsidRDefault="00CF5D05" w:rsidP="00DE2C8E">
            <w:pPr>
              <w:spacing w:after="0" w:afterAutospacing="0"/>
            </w:pPr>
            <w:r>
              <w:rPr>
                <w:lang w:val="sr-Latn-RS"/>
              </w:rPr>
              <w:t>MenuScreenBase</w:t>
            </w:r>
          </w:p>
        </w:tc>
        <w:tc>
          <w:tcPr>
            <w:tcW w:w="4905" w:type="dxa"/>
          </w:tcPr>
          <w:p w14:paraId="46D5868A" w14:textId="59A5DC0E" w:rsidR="00CF5D05" w:rsidRDefault="004D793A" w:rsidP="00DE2C8E">
            <w:pPr>
              <w:spacing w:after="0" w:afterAutospacing="0"/>
              <w:rPr>
                <w:lang w:val="sr-Latn-RS"/>
              </w:rPr>
            </w:pPr>
            <w:r>
              <w:rPr>
                <w:lang w:val="sr-Latn-RS"/>
              </w:rPr>
              <w:t>Klasa za učitavanje zvuka i pozadinske muzike</w:t>
            </w:r>
          </w:p>
        </w:tc>
      </w:tr>
      <w:tr w:rsidR="00CF5D05" w14:paraId="0503CD65" w14:textId="77777777" w:rsidTr="00CF5D05">
        <w:tc>
          <w:tcPr>
            <w:tcW w:w="4905" w:type="dxa"/>
          </w:tcPr>
          <w:p w14:paraId="2AE1CFEF" w14:textId="7CA4F2CC" w:rsidR="00CF5D05" w:rsidRDefault="00CF5D05" w:rsidP="00DE2C8E">
            <w:pPr>
              <w:spacing w:after="0" w:afterAutospacing="0"/>
              <w:rPr>
                <w:lang w:val="sr-Latn-RS"/>
              </w:rPr>
            </w:pPr>
            <w:r>
              <w:rPr>
                <w:lang w:val="sr-Latn-RS"/>
              </w:rPr>
              <w:t>LoadingScreenBase</w:t>
            </w:r>
          </w:p>
        </w:tc>
        <w:tc>
          <w:tcPr>
            <w:tcW w:w="4905" w:type="dxa"/>
          </w:tcPr>
          <w:p w14:paraId="33F2CF34" w14:textId="127B54AE" w:rsidR="00CF5D05" w:rsidRDefault="004D793A" w:rsidP="00DE2C8E">
            <w:pPr>
              <w:spacing w:after="0" w:afterAutospacing="0"/>
              <w:rPr>
                <w:lang w:val="sr-Latn-RS"/>
              </w:rPr>
            </w:pPr>
            <w:r>
              <w:rPr>
                <w:lang w:val="sr-Latn-RS"/>
              </w:rPr>
              <w:t>Bazna klasa za učitavanje resursa</w:t>
            </w:r>
          </w:p>
        </w:tc>
      </w:tr>
      <w:tr w:rsidR="00CF5D05" w14:paraId="3BC84E59" w14:textId="77777777" w:rsidTr="00CF5D05">
        <w:tc>
          <w:tcPr>
            <w:tcW w:w="4905" w:type="dxa"/>
          </w:tcPr>
          <w:p w14:paraId="7DEB4473" w14:textId="507CB45B" w:rsidR="00CF5D05" w:rsidRDefault="00CF5D05" w:rsidP="00DE2C8E">
            <w:pPr>
              <w:spacing w:after="0" w:afterAutospacing="0"/>
              <w:rPr>
                <w:lang w:val="sr-Latn-RS"/>
              </w:rPr>
            </w:pPr>
            <w:r>
              <w:rPr>
                <w:lang w:val="sr-Latn-RS"/>
              </w:rPr>
              <w:t>MenuScreen</w:t>
            </w:r>
          </w:p>
        </w:tc>
        <w:tc>
          <w:tcPr>
            <w:tcW w:w="4905" w:type="dxa"/>
          </w:tcPr>
          <w:p w14:paraId="45ADE8C9" w14:textId="664A64B8" w:rsidR="00CF5D05" w:rsidRDefault="004D793A" w:rsidP="00DE2C8E">
            <w:pPr>
              <w:spacing w:after="0" w:afterAutospacing="0"/>
              <w:rPr>
                <w:lang w:val="sr-Latn-RS"/>
              </w:rPr>
            </w:pPr>
            <w:r>
              <w:rPr>
                <w:lang w:val="sr-Latn-RS"/>
              </w:rPr>
              <w:t>Klasa koja predstavlja početni ekran</w:t>
            </w:r>
          </w:p>
        </w:tc>
      </w:tr>
      <w:tr w:rsidR="00CF5D05" w14:paraId="0ABEC466" w14:textId="77777777" w:rsidTr="00CF5D05">
        <w:tc>
          <w:tcPr>
            <w:tcW w:w="4905" w:type="dxa"/>
          </w:tcPr>
          <w:p w14:paraId="0E727252" w14:textId="6F6602C0" w:rsidR="00CF5D05" w:rsidRDefault="00CF5D05" w:rsidP="00DE2C8E">
            <w:pPr>
              <w:spacing w:after="0" w:afterAutospacing="0"/>
              <w:rPr>
                <w:lang w:val="sr-Latn-RS"/>
              </w:rPr>
            </w:pPr>
            <w:r>
              <w:rPr>
                <w:lang w:val="sr-Latn-RS"/>
              </w:rPr>
              <w:t>OptionsScreen</w:t>
            </w:r>
          </w:p>
        </w:tc>
        <w:tc>
          <w:tcPr>
            <w:tcW w:w="4905" w:type="dxa"/>
          </w:tcPr>
          <w:p w14:paraId="579859ED" w14:textId="3B0B7C08" w:rsidR="00CF5D05" w:rsidRDefault="004D793A" w:rsidP="00DE2C8E">
            <w:pPr>
              <w:spacing w:after="0" w:afterAutospacing="0"/>
              <w:rPr>
                <w:lang w:val="sr-Latn-RS"/>
              </w:rPr>
            </w:pPr>
            <w:r>
              <w:rPr>
                <w:lang w:val="sr-Latn-RS"/>
              </w:rPr>
              <w:t>Klasa koja predstavlja ekran sa opcijama</w:t>
            </w:r>
          </w:p>
        </w:tc>
      </w:tr>
      <w:tr w:rsidR="00CF5D05" w14:paraId="43F73988" w14:textId="77777777" w:rsidTr="00CF5D05">
        <w:tc>
          <w:tcPr>
            <w:tcW w:w="4905" w:type="dxa"/>
          </w:tcPr>
          <w:p w14:paraId="538134BA" w14:textId="1E7976A5" w:rsidR="00CF5D05" w:rsidRDefault="00CF5D05" w:rsidP="00DE2C8E">
            <w:pPr>
              <w:spacing w:after="0" w:afterAutospacing="0"/>
              <w:rPr>
                <w:lang w:val="sr-Latn-RS"/>
              </w:rPr>
            </w:pPr>
            <w:r>
              <w:rPr>
                <w:lang w:val="sr-Latn-RS"/>
              </w:rPr>
              <w:t>DifficultyScreen</w:t>
            </w:r>
          </w:p>
        </w:tc>
        <w:tc>
          <w:tcPr>
            <w:tcW w:w="4905" w:type="dxa"/>
          </w:tcPr>
          <w:p w14:paraId="1ED09BD7" w14:textId="7EF9A6BB" w:rsidR="00CF5D05" w:rsidRDefault="004D793A" w:rsidP="00DE2C8E">
            <w:pPr>
              <w:spacing w:after="0" w:afterAutospacing="0"/>
              <w:rPr>
                <w:lang w:val="sr-Latn-RS"/>
              </w:rPr>
            </w:pPr>
            <w:r>
              <w:rPr>
                <w:lang w:val="sr-Latn-RS"/>
              </w:rPr>
              <w:t>Klasa koja predstavlja ekran gde može da se podešava težina igre za offline igranje</w:t>
            </w:r>
          </w:p>
        </w:tc>
      </w:tr>
      <w:tr w:rsidR="00CF5D05" w14:paraId="666865BF" w14:textId="77777777" w:rsidTr="00CF5D05">
        <w:tc>
          <w:tcPr>
            <w:tcW w:w="4905" w:type="dxa"/>
          </w:tcPr>
          <w:p w14:paraId="7E66F99C" w14:textId="0AC2E76D" w:rsidR="00CF5D05" w:rsidRDefault="00CF5D05" w:rsidP="00DE2C8E">
            <w:pPr>
              <w:spacing w:after="0" w:afterAutospacing="0"/>
              <w:rPr>
                <w:lang w:val="sr-Latn-RS"/>
              </w:rPr>
            </w:pPr>
            <w:r>
              <w:rPr>
                <w:lang w:val="sr-Latn-RS"/>
              </w:rPr>
              <w:t>LoadingIntroScreen</w:t>
            </w:r>
          </w:p>
        </w:tc>
        <w:tc>
          <w:tcPr>
            <w:tcW w:w="4905" w:type="dxa"/>
          </w:tcPr>
          <w:p w14:paraId="4F82C264" w14:textId="3B8758C9" w:rsidR="00CF5D05" w:rsidRDefault="004D793A" w:rsidP="00DE2C8E">
            <w:pPr>
              <w:spacing w:after="0" w:afterAutospacing="0"/>
              <w:rPr>
                <w:lang w:val="sr-Latn-RS"/>
              </w:rPr>
            </w:pPr>
            <w:r>
              <w:rPr>
                <w:lang w:val="sr-Latn-RS"/>
              </w:rPr>
              <w:t>Klasa za učitavanje svih potrebnih tekstura</w:t>
            </w:r>
          </w:p>
        </w:tc>
      </w:tr>
      <w:tr w:rsidR="00CF5D05" w14:paraId="22239ED7" w14:textId="77777777" w:rsidTr="00CF5D05">
        <w:tc>
          <w:tcPr>
            <w:tcW w:w="4905" w:type="dxa"/>
          </w:tcPr>
          <w:p w14:paraId="4E142E0C" w14:textId="7FF2A1D2" w:rsidR="00CF5D05" w:rsidRDefault="00CF5D05" w:rsidP="00DE2C8E">
            <w:pPr>
              <w:spacing w:after="0" w:afterAutospacing="0"/>
              <w:rPr>
                <w:lang w:val="sr-Latn-RS"/>
              </w:rPr>
            </w:pPr>
            <w:r>
              <w:rPr>
                <w:lang w:val="sr-Latn-RS"/>
              </w:rPr>
              <w:t>ConnectScreen</w:t>
            </w:r>
          </w:p>
        </w:tc>
        <w:tc>
          <w:tcPr>
            <w:tcW w:w="4905" w:type="dxa"/>
          </w:tcPr>
          <w:p w14:paraId="77375E25" w14:textId="47B3EB8D" w:rsidR="00CF5D05" w:rsidRDefault="004D793A" w:rsidP="00DE2C8E">
            <w:pPr>
              <w:spacing w:after="0" w:afterAutospacing="0"/>
              <w:rPr>
                <w:lang w:val="sr-Latn-RS"/>
              </w:rPr>
            </w:pPr>
            <w:r>
              <w:rPr>
                <w:lang w:val="sr-Latn-RS"/>
              </w:rPr>
              <w:t>Klasa koja prikazuje potrebn</w:t>
            </w:r>
            <w:r w:rsidR="002367F0">
              <w:rPr>
                <w:lang w:val="sr-Latn-RS"/>
              </w:rPr>
              <w:t>u formu za priključenje igrača na mrežu ili sa registraciju igrača</w:t>
            </w:r>
          </w:p>
        </w:tc>
      </w:tr>
      <w:tr w:rsidR="00CF5D05" w14:paraId="1C952334" w14:textId="77777777" w:rsidTr="00CF5D05">
        <w:tc>
          <w:tcPr>
            <w:tcW w:w="4905" w:type="dxa"/>
          </w:tcPr>
          <w:p w14:paraId="46DE36EB" w14:textId="15D8C1DE" w:rsidR="00CF5D05" w:rsidRDefault="00CF5D05" w:rsidP="00B20D5D">
            <w:pPr>
              <w:rPr>
                <w:lang w:val="sr-Latn-RS"/>
              </w:rPr>
            </w:pPr>
            <w:r>
              <w:rPr>
                <w:lang w:val="sr-Latn-RS"/>
              </w:rPr>
              <w:t>ConnectionTypeScreen</w:t>
            </w:r>
          </w:p>
        </w:tc>
        <w:tc>
          <w:tcPr>
            <w:tcW w:w="4905" w:type="dxa"/>
          </w:tcPr>
          <w:p w14:paraId="55EDBDBF" w14:textId="69F9E724" w:rsidR="00CF5D05" w:rsidRDefault="002367F0" w:rsidP="00B20D5D">
            <w:pPr>
              <w:rPr>
                <w:lang w:val="sr-Latn-RS"/>
              </w:rPr>
            </w:pPr>
            <w:r>
              <w:rPr>
                <w:lang w:val="sr-Latn-RS"/>
              </w:rPr>
              <w:t>Klasa koja predstavlja ekran gde igrač može izabrati tip konekcije to jeste offline ili konekciju preko mreže</w:t>
            </w:r>
          </w:p>
        </w:tc>
      </w:tr>
      <w:tr w:rsidR="00CF5D05" w14:paraId="0F16B84B" w14:textId="77777777" w:rsidTr="00CF5D05">
        <w:tc>
          <w:tcPr>
            <w:tcW w:w="4905" w:type="dxa"/>
          </w:tcPr>
          <w:p w14:paraId="190F1000" w14:textId="7D5A4ED8" w:rsidR="00CF5D05" w:rsidRDefault="00CF5D05" w:rsidP="00B20D5D">
            <w:pPr>
              <w:rPr>
                <w:lang w:val="sr-Latn-RS"/>
              </w:rPr>
            </w:pPr>
            <w:r>
              <w:rPr>
                <w:lang w:val="sr-Latn-RS"/>
              </w:rPr>
              <w:t>RoomsScreen</w:t>
            </w:r>
          </w:p>
        </w:tc>
        <w:tc>
          <w:tcPr>
            <w:tcW w:w="4905" w:type="dxa"/>
          </w:tcPr>
          <w:p w14:paraId="71E591C9" w14:textId="490A7FFA" w:rsidR="00CF5D05" w:rsidRDefault="002367F0" w:rsidP="00B20D5D">
            <w:pPr>
              <w:rPr>
                <w:lang w:val="sr-Latn-RS"/>
              </w:rPr>
            </w:pPr>
            <w:r>
              <w:rPr>
                <w:lang w:val="sr-Latn-RS"/>
              </w:rPr>
              <w:t>Klasa koja predstavlja ekran na kome je prikazano trenutno stanje soba za dati mod</w:t>
            </w:r>
          </w:p>
        </w:tc>
      </w:tr>
      <w:tr w:rsidR="00CF5D05" w14:paraId="4B581F46" w14:textId="77777777" w:rsidTr="00CF5D05">
        <w:tc>
          <w:tcPr>
            <w:tcW w:w="4905" w:type="dxa"/>
          </w:tcPr>
          <w:p w14:paraId="24D6E6BF" w14:textId="700492CD" w:rsidR="00CF5D05" w:rsidRDefault="00CF5D05" w:rsidP="00B20D5D">
            <w:pPr>
              <w:rPr>
                <w:lang w:val="sr-Latn-RS"/>
              </w:rPr>
            </w:pPr>
            <w:r>
              <w:rPr>
                <w:lang w:val="sr-Latn-RS"/>
              </w:rPr>
              <w:t>GameScreen</w:t>
            </w:r>
          </w:p>
        </w:tc>
        <w:tc>
          <w:tcPr>
            <w:tcW w:w="4905" w:type="dxa"/>
          </w:tcPr>
          <w:p w14:paraId="635EEA87" w14:textId="551EC231" w:rsidR="00CF5D05" w:rsidRDefault="002367F0" w:rsidP="00B20D5D">
            <w:pPr>
              <w:rPr>
                <w:lang w:val="sr-Latn-RS"/>
              </w:rPr>
            </w:pPr>
            <w:r>
              <w:rPr>
                <w:lang w:val="sr-Latn-RS"/>
              </w:rPr>
              <w:t>Klasa koja predstavlja ekran na kome se prikazuje trenutno stanje meča u kome se nalazi igrač</w:t>
            </w:r>
          </w:p>
        </w:tc>
      </w:tr>
      <w:tr w:rsidR="00CF5D05" w14:paraId="48502414" w14:textId="77777777" w:rsidTr="00CF5D05">
        <w:tc>
          <w:tcPr>
            <w:tcW w:w="4905" w:type="dxa"/>
          </w:tcPr>
          <w:p w14:paraId="3E06F019" w14:textId="2CBFD0D6" w:rsidR="00CF5D05" w:rsidRDefault="00CF5D05" w:rsidP="00B20D5D">
            <w:pPr>
              <w:rPr>
                <w:lang w:val="sr-Latn-RS"/>
              </w:rPr>
            </w:pPr>
            <w:r>
              <w:rPr>
                <w:lang w:val="sr-Latn-RS"/>
              </w:rPr>
              <w:t>ModeSelectionScreen</w:t>
            </w:r>
          </w:p>
        </w:tc>
        <w:tc>
          <w:tcPr>
            <w:tcW w:w="4905" w:type="dxa"/>
          </w:tcPr>
          <w:p w14:paraId="2B35C194" w14:textId="72232842" w:rsidR="00CF5D05" w:rsidRDefault="002367F0" w:rsidP="00B20D5D">
            <w:pPr>
              <w:rPr>
                <w:lang w:val="sr-Latn-RS"/>
              </w:rPr>
            </w:pPr>
            <w:r>
              <w:rPr>
                <w:lang w:val="sr-Latn-RS"/>
              </w:rPr>
              <w:t>Klasa koja predstavlja ekran na kome se prikazuju modovi kao što su kooperativni mod, kao i mod gde se igrač bori protiv drugog igrača</w:t>
            </w:r>
          </w:p>
        </w:tc>
      </w:tr>
    </w:tbl>
    <w:p w14:paraId="5F8910D5" w14:textId="3489DC7E" w:rsidR="00C4501F" w:rsidRDefault="00C4501F" w:rsidP="00C4501F">
      <w:pPr>
        <w:pStyle w:val="Heading4"/>
      </w:pPr>
      <w:proofErr w:type="spellStart"/>
      <w:r>
        <w:lastRenderedPageBreak/>
        <w:t>Dijagram</w:t>
      </w:r>
      <w:proofErr w:type="spellEnd"/>
      <w:r>
        <w:t xml:space="preserve"> </w:t>
      </w:r>
      <w:proofErr w:type="spellStart"/>
      <w:r>
        <w:t>stanja</w:t>
      </w:r>
      <w:proofErr w:type="spellEnd"/>
      <w:r>
        <w:t xml:space="preserve"> </w:t>
      </w:r>
      <w:proofErr w:type="spellStart"/>
      <w:r>
        <w:t>promene</w:t>
      </w:r>
      <w:proofErr w:type="spellEnd"/>
      <w:r>
        <w:t xml:space="preserve"> </w:t>
      </w:r>
      <w:proofErr w:type="spellStart"/>
      <w:r>
        <w:t>korisničkih</w:t>
      </w:r>
      <w:proofErr w:type="spellEnd"/>
      <w:r>
        <w:t xml:space="preserve"> </w:t>
      </w:r>
      <w:proofErr w:type="spellStart"/>
      <w:r>
        <w:t>ekrana</w:t>
      </w:r>
      <w:proofErr w:type="spellEnd"/>
    </w:p>
    <w:p w14:paraId="27DC8D9D" w14:textId="00D3E1B6" w:rsidR="00F52C42" w:rsidRPr="00BB302D" w:rsidRDefault="00F52C42" w:rsidP="00F52C42">
      <w:pPr>
        <w:rPr>
          <w:lang w:val="sr-Latn-RS"/>
        </w:rPr>
      </w:pPr>
      <w:proofErr w:type="spellStart"/>
      <w:r>
        <w:t>Kada</w:t>
      </w:r>
      <w:proofErr w:type="spellEnd"/>
      <w:r>
        <w:t xml:space="preserve"> se </w:t>
      </w:r>
      <w:proofErr w:type="spellStart"/>
      <w:r>
        <w:t>pokrene</w:t>
      </w:r>
      <w:proofErr w:type="spellEnd"/>
      <w:r>
        <w:t xml:space="preserve"> </w:t>
      </w:r>
      <w:proofErr w:type="spellStart"/>
      <w:r>
        <w:t>aplikacija</w:t>
      </w:r>
      <w:proofErr w:type="spellEnd"/>
      <w:r>
        <w:t xml:space="preserve"> </w:t>
      </w:r>
      <w:proofErr w:type="spellStart"/>
      <w:r>
        <w:t>prvo</w:t>
      </w:r>
      <w:proofErr w:type="spellEnd"/>
      <w:r>
        <w:t xml:space="preserve"> </w:t>
      </w:r>
      <w:proofErr w:type="spellStart"/>
      <w:r>
        <w:t>stanje</w:t>
      </w:r>
      <w:proofErr w:type="spellEnd"/>
      <w:r>
        <w:t xml:space="preserve"> u </w:t>
      </w:r>
      <w:proofErr w:type="spellStart"/>
      <w:r>
        <w:t>koje</w:t>
      </w:r>
      <w:proofErr w:type="spellEnd"/>
      <w:r>
        <w:t xml:space="preserve"> se </w:t>
      </w:r>
      <w:proofErr w:type="spellStart"/>
      <w:r>
        <w:t>dođe</w:t>
      </w:r>
      <w:proofErr w:type="spellEnd"/>
      <w:r>
        <w:t xml:space="preserve"> je </w:t>
      </w:r>
      <w:proofErr w:type="spellStart"/>
      <w:r>
        <w:t>LoginIntroScreen</w:t>
      </w:r>
      <w:proofErr w:type="spellEnd"/>
      <w:r>
        <w:t xml:space="preserve"> koji je </w:t>
      </w:r>
      <w:proofErr w:type="spellStart"/>
      <w:r>
        <w:t>zadužen</w:t>
      </w:r>
      <w:proofErr w:type="spellEnd"/>
      <w:r>
        <w:t xml:space="preserve"> za </w:t>
      </w:r>
      <w:proofErr w:type="spellStart"/>
      <w:r>
        <w:t>učitavanje</w:t>
      </w:r>
      <w:proofErr w:type="spellEnd"/>
      <w:r>
        <w:t xml:space="preserve"> </w:t>
      </w:r>
      <w:proofErr w:type="spellStart"/>
      <w:r>
        <w:t>svih</w:t>
      </w:r>
      <w:proofErr w:type="spellEnd"/>
      <w:r>
        <w:t xml:space="preserve"> </w:t>
      </w:r>
      <w:proofErr w:type="spellStart"/>
      <w:r>
        <w:t>potrebnih</w:t>
      </w:r>
      <w:proofErr w:type="spellEnd"/>
      <w:r>
        <w:t xml:space="preserve"> </w:t>
      </w:r>
      <w:proofErr w:type="spellStart"/>
      <w:r>
        <w:t>resursa</w:t>
      </w:r>
      <w:proofErr w:type="spellEnd"/>
      <w:r>
        <w:t xml:space="preserve"> za </w:t>
      </w:r>
      <w:proofErr w:type="spellStart"/>
      <w:r>
        <w:t>samu</w:t>
      </w:r>
      <w:proofErr w:type="spellEnd"/>
      <w:r>
        <w:t xml:space="preserve"> </w:t>
      </w:r>
      <w:proofErr w:type="spellStart"/>
      <w:r>
        <w:t>aplikaciju</w:t>
      </w:r>
      <w:proofErr w:type="spellEnd"/>
      <w:r>
        <w:t xml:space="preserve"> koji se </w:t>
      </w:r>
      <w:proofErr w:type="spellStart"/>
      <w:r>
        <w:t>nalaze</w:t>
      </w:r>
      <w:proofErr w:type="spellEnd"/>
      <w:r>
        <w:t xml:space="preserve"> u </w:t>
      </w:r>
      <w:proofErr w:type="spellStart"/>
      <w:r>
        <w:t>folderu</w:t>
      </w:r>
      <w:proofErr w:type="spellEnd"/>
      <w:r>
        <w:t xml:space="preserve"> assets (</w:t>
      </w:r>
      <w:proofErr w:type="spellStart"/>
      <w:r>
        <w:t>Slika</w:t>
      </w:r>
      <w:proofErr w:type="spellEnd"/>
      <w:r>
        <w:t xml:space="preserve"> 22.), </w:t>
      </w:r>
      <w:proofErr w:type="spellStart"/>
      <w:r>
        <w:t>gde</w:t>
      </w:r>
      <w:proofErr w:type="spellEnd"/>
      <w:r>
        <w:t xml:space="preserve"> se </w:t>
      </w:r>
      <w:proofErr w:type="spellStart"/>
      <w:r>
        <w:t>nakon</w:t>
      </w:r>
      <w:proofErr w:type="spellEnd"/>
      <w:r>
        <w:t xml:space="preserve"> toga bez </w:t>
      </w:r>
      <w:proofErr w:type="spellStart"/>
      <w:r>
        <w:t>bilo</w:t>
      </w:r>
      <w:proofErr w:type="spellEnd"/>
      <w:r>
        <w:t xml:space="preserve"> </w:t>
      </w:r>
      <w:proofErr w:type="spellStart"/>
      <w:r>
        <w:t>kakvih</w:t>
      </w:r>
      <w:proofErr w:type="spellEnd"/>
      <w:r>
        <w:t xml:space="preserve"> </w:t>
      </w:r>
      <w:proofErr w:type="spellStart"/>
      <w:r>
        <w:t>uslova</w:t>
      </w:r>
      <w:proofErr w:type="spellEnd"/>
      <w:r>
        <w:t xml:space="preserve"> </w:t>
      </w:r>
      <w:proofErr w:type="spellStart"/>
      <w:r>
        <w:t>prelazi</w:t>
      </w:r>
      <w:proofErr w:type="spellEnd"/>
      <w:r>
        <w:t xml:space="preserve"> u </w:t>
      </w:r>
      <w:proofErr w:type="spellStart"/>
      <w:r>
        <w:t>početni</w:t>
      </w:r>
      <w:proofErr w:type="spellEnd"/>
      <w:r>
        <w:t xml:space="preserve"> </w:t>
      </w:r>
      <w:proofErr w:type="spellStart"/>
      <w:r>
        <w:t>ekran</w:t>
      </w:r>
      <w:proofErr w:type="spellEnd"/>
      <w:r>
        <w:t xml:space="preserve"> pod </w:t>
      </w:r>
      <w:proofErr w:type="spellStart"/>
      <w:r>
        <w:t>nazivom</w:t>
      </w:r>
      <w:proofErr w:type="spellEnd"/>
      <w:r>
        <w:t xml:space="preserve"> </w:t>
      </w:r>
      <w:proofErr w:type="spellStart"/>
      <w:r>
        <w:t>MenuScreen</w:t>
      </w:r>
      <w:proofErr w:type="spellEnd"/>
      <w:r>
        <w:t xml:space="preserve">. </w:t>
      </w:r>
      <w:proofErr w:type="spellStart"/>
      <w:r>
        <w:t>Odatle</w:t>
      </w:r>
      <w:proofErr w:type="spellEnd"/>
      <w:r>
        <w:t xml:space="preserve"> </w:t>
      </w:r>
      <w:proofErr w:type="spellStart"/>
      <w:r>
        <w:t>igrač</w:t>
      </w:r>
      <w:proofErr w:type="spellEnd"/>
      <w:r>
        <w:t xml:space="preserve"> </w:t>
      </w:r>
      <w:proofErr w:type="spellStart"/>
      <w:r>
        <w:t>može</w:t>
      </w:r>
      <w:proofErr w:type="spellEnd"/>
      <w:r>
        <w:t xml:space="preserve"> da </w:t>
      </w:r>
      <w:proofErr w:type="spellStart"/>
      <w:r>
        <w:t>pristupi</w:t>
      </w:r>
      <w:proofErr w:type="spellEnd"/>
      <w:r>
        <w:t xml:space="preserve"> </w:t>
      </w:r>
      <w:proofErr w:type="spellStart"/>
      <w:r>
        <w:t>određenim</w:t>
      </w:r>
      <w:proofErr w:type="spellEnd"/>
      <w:r>
        <w:t xml:space="preserve"> </w:t>
      </w:r>
      <w:proofErr w:type="spellStart"/>
      <w:r>
        <w:t>podešavanjima</w:t>
      </w:r>
      <w:proofErr w:type="spellEnd"/>
      <w:r>
        <w:t xml:space="preserve"> </w:t>
      </w:r>
      <w:proofErr w:type="spellStart"/>
      <w:r>
        <w:t>prelazeći</w:t>
      </w:r>
      <w:proofErr w:type="spellEnd"/>
      <w:r>
        <w:t xml:space="preserve"> u </w:t>
      </w:r>
      <w:proofErr w:type="spellStart"/>
      <w:r>
        <w:t>OptionsScreen</w:t>
      </w:r>
      <w:proofErr w:type="spellEnd"/>
      <w:r>
        <w:t xml:space="preserve">, </w:t>
      </w:r>
      <w:proofErr w:type="spellStart"/>
      <w:r>
        <w:t>može</w:t>
      </w:r>
      <w:proofErr w:type="spellEnd"/>
      <w:r>
        <w:t xml:space="preserve"> da </w:t>
      </w:r>
      <w:proofErr w:type="spellStart"/>
      <w:r>
        <w:t>promeni</w:t>
      </w:r>
      <w:proofErr w:type="spellEnd"/>
      <w:r>
        <w:t xml:space="preserve"> </w:t>
      </w:r>
      <w:proofErr w:type="spellStart"/>
      <w:r>
        <w:t>težinu</w:t>
      </w:r>
      <w:proofErr w:type="spellEnd"/>
      <w:r>
        <w:t xml:space="preserve"> </w:t>
      </w:r>
      <w:proofErr w:type="spellStart"/>
      <w:r>
        <w:t>igre</w:t>
      </w:r>
      <w:proofErr w:type="spellEnd"/>
      <w:r>
        <w:t xml:space="preserve"> </w:t>
      </w:r>
      <w:proofErr w:type="spellStart"/>
      <w:r>
        <w:t>prelazeći</w:t>
      </w:r>
      <w:proofErr w:type="spellEnd"/>
      <w:r>
        <w:t xml:space="preserve"> u </w:t>
      </w:r>
      <w:proofErr w:type="spellStart"/>
      <w:r>
        <w:t>DifficultyScreen</w:t>
      </w:r>
      <w:proofErr w:type="spellEnd"/>
      <w:r>
        <w:t xml:space="preserve"> (Ova </w:t>
      </w:r>
      <w:proofErr w:type="spellStart"/>
      <w:r>
        <w:t>mogućnost</w:t>
      </w:r>
      <w:proofErr w:type="spellEnd"/>
      <w:r>
        <w:t xml:space="preserve"> </w:t>
      </w:r>
      <w:proofErr w:type="spellStart"/>
      <w:r>
        <w:t>još</w:t>
      </w:r>
      <w:proofErr w:type="spellEnd"/>
      <w:r>
        <w:t xml:space="preserve"> </w:t>
      </w:r>
      <w:proofErr w:type="spellStart"/>
      <w:r>
        <w:t>nije</w:t>
      </w:r>
      <w:proofErr w:type="spellEnd"/>
      <w:r>
        <w:t xml:space="preserve"> u </w:t>
      </w:r>
      <w:proofErr w:type="spellStart"/>
      <w:r>
        <w:t>potpunosti</w:t>
      </w:r>
      <w:proofErr w:type="spellEnd"/>
      <w:r>
        <w:t xml:space="preserve"> </w:t>
      </w:r>
      <w:proofErr w:type="spellStart"/>
      <w:r>
        <w:t>implementirana</w:t>
      </w:r>
      <w:proofErr w:type="spellEnd"/>
      <w:r>
        <w:t xml:space="preserve">), </w:t>
      </w:r>
      <w:proofErr w:type="spellStart"/>
      <w:r>
        <w:t>takođe</w:t>
      </w:r>
      <w:proofErr w:type="spellEnd"/>
      <w:r>
        <w:t xml:space="preserve"> </w:t>
      </w:r>
      <w:proofErr w:type="spellStart"/>
      <w:r>
        <w:t>igrač</w:t>
      </w:r>
      <w:proofErr w:type="spellEnd"/>
      <w:r>
        <w:t xml:space="preserve"> </w:t>
      </w:r>
      <w:proofErr w:type="spellStart"/>
      <w:r>
        <w:t>pritiskom</w:t>
      </w:r>
      <w:proofErr w:type="spellEnd"/>
      <w:r>
        <w:t xml:space="preserve"> </w:t>
      </w:r>
      <w:proofErr w:type="spellStart"/>
      <w:r>
        <w:t>na</w:t>
      </w:r>
      <w:proofErr w:type="spellEnd"/>
      <w:r>
        <w:t xml:space="preserve"> play </w:t>
      </w:r>
      <w:proofErr w:type="spellStart"/>
      <w:r>
        <w:t>dugme</w:t>
      </w:r>
      <w:proofErr w:type="spellEnd"/>
      <w:r>
        <w:t xml:space="preserve"> </w:t>
      </w:r>
      <w:proofErr w:type="spellStart"/>
      <w:r>
        <w:t>prelazi</w:t>
      </w:r>
      <w:proofErr w:type="spellEnd"/>
      <w:r>
        <w:t xml:space="preserve"> u </w:t>
      </w:r>
      <w:proofErr w:type="spellStart"/>
      <w:r>
        <w:t>ekran</w:t>
      </w:r>
      <w:proofErr w:type="spellEnd"/>
      <w:r>
        <w:t xml:space="preserve"> </w:t>
      </w:r>
      <w:proofErr w:type="spellStart"/>
      <w:r>
        <w:t>gde</w:t>
      </w:r>
      <w:proofErr w:type="spellEnd"/>
      <w:r>
        <w:t xml:space="preserve"> </w:t>
      </w:r>
      <w:proofErr w:type="spellStart"/>
      <w:r>
        <w:t>ima</w:t>
      </w:r>
      <w:proofErr w:type="spellEnd"/>
      <w:r>
        <w:t xml:space="preserve"> </w:t>
      </w:r>
      <w:proofErr w:type="spellStart"/>
      <w:r>
        <w:t>mogućnost</w:t>
      </w:r>
      <w:proofErr w:type="spellEnd"/>
      <w:r>
        <w:t xml:space="preserve"> da </w:t>
      </w:r>
      <w:proofErr w:type="spellStart"/>
      <w:r>
        <w:t>bira</w:t>
      </w:r>
      <w:proofErr w:type="spellEnd"/>
      <w:r>
        <w:t xml:space="preserve"> </w:t>
      </w:r>
      <w:proofErr w:type="spellStart"/>
      <w:r>
        <w:t>konekciju</w:t>
      </w:r>
      <w:proofErr w:type="spellEnd"/>
      <w:r>
        <w:t xml:space="preserve">, to </w:t>
      </w:r>
      <w:proofErr w:type="spellStart"/>
      <w:r>
        <w:t>jeste</w:t>
      </w:r>
      <w:proofErr w:type="spellEnd"/>
      <w:r>
        <w:t xml:space="preserve"> </w:t>
      </w:r>
      <w:proofErr w:type="spellStart"/>
      <w:r>
        <w:t>ako</w:t>
      </w:r>
      <w:proofErr w:type="spellEnd"/>
      <w:r>
        <w:t xml:space="preserve"> </w:t>
      </w:r>
      <w:proofErr w:type="spellStart"/>
      <w:r>
        <w:t>želi</w:t>
      </w:r>
      <w:proofErr w:type="spellEnd"/>
      <w:r>
        <w:t xml:space="preserve"> da </w:t>
      </w:r>
      <w:proofErr w:type="spellStart"/>
      <w:r>
        <w:t>igra</w:t>
      </w:r>
      <w:proofErr w:type="spellEnd"/>
      <w:r>
        <w:t xml:space="preserve"> </w:t>
      </w:r>
      <w:proofErr w:type="spellStart"/>
      <w:r>
        <w:t>sam</w:t>
      </w:r>
      <w:proofErr w:type="spellEnd"/>
      <w:r>
        <w:t xml:space="preserve">, </w:t>
      </w:r>
      <w:proofErr w:type="spellStart"/>
      <w:r>
        <w:t>može</w:t>
      </w:r>
      <w:proofErr w:type="spellEnd"/>
      <w:r>
        <w:t xml:space="preserve"> da </w:t>
      </w:r>
      <w:proofErr w:type="spellStart"/>
      <w:r>
        <w:t>izabere</w:t>
      </w:r>
      <w:proofErr w:type="spellEnd"/>
      <w:r>
        <w:t xml:space="preserve"> offline </w:t>
      </w:r>
      <w:proofErr w:type="spellStart"/>
      <w:r w:rsidR="00BB302D">
        <w:t>konkeciju</w:t>
      </w:r>
      <w:proofErr w:type="spellEnd"/>
      <w:r w:rsidR="00BB302D">
        <w:t xml:space="preserve"> </w:t>
      </w:r>
      <w:proofErr w:type="spellStart"/>
      <w:r w:rsidR="00BB302D">
        <w:t>gde</w:t>
      </w:r>
      <w:proofErr w:type="spellEnd"/>
      <w:r w:rsidR="00BB302D">
        <w:t xml:space="preserve"> </w:t>
      </w:r>
      <w:proofErr w:type="spellStart"/>
      <w:r w:rsidR="00BB302D">
        <w:t>odmah</w:t>
      </w:r>
      <w:proofErr w:type="spellEnd"/>
      <w:r w:rsidR="00BB302D">
        <w:t xml:space="preserve"> </w:t>
      </w:r>
      <w:proofErr w:type="spellStart"/>
      <w:r w:rsidR="00BB302D">
        <w:t>nakon</w:t>
      </w:r>
      <w:proofErr w:type="spellEnd"/>
      <w:r w:rsidR="00BB302D">
        <w:t xml:space="preserve"> toga </w:t>
      </w:r>
      <w:proofErr w:type="spellStart"/>
      <w:r w:rsidR="00BB302D">
        <w:t>počinje</w:t>
      </w:r>
      <w:proofErr w:type="spellEnd"/>
      <w:r w:rsidR="00BB302D">
        <w:t xml:space="preserve"> </w:t>
      </w:r>
      <w:proofErr w:type="spellStart"/>
      <w:r w:rsidR="00BB302D">
        <w:t>meč</w:t>
      </w:r>
      <w:proofErr w:type="spellEnd"/>
      <w:r>
        <w:t xml:space="preserve">, </w:t>
      </w:r>
      <w:proofErr w:type="spellStart"/>
      <w:r>
        <w:t>dok</w:t>
      </w:r>
      <w:proofErr w:type="spellEnd"/>
      <w:r>
        <w:t xml:space="preserve"> </w:t>
      </w:r>
      <w:proofErr w:type="spellStart"/>
      <w:r>
        <w:t>ukoliko</w:t>
      </w:r>
      <w:proofErr w:type="spellEnd"/>
      <w:r>
        <w:t xml:space="preserve"> </w:t>
      </w:r>
      <w:proofErr w:type="spellStart"/>
      <w:r>
        <w:t>želi</w:t>
      </w:r>
      <w:proofErr w:type="spellEnd"/>
      <w:r>
        <w:t xml:space="preserve"> da </w:t>
      </w:r>
      <w:proofErr w:type="spellStart"/>
      <w:r>
        <w:t>igra</w:t>
      </w:r>
      <w:proofErr w:type="spellEnd"/>
      <w:r>
        <w:t xml:space="preserve"> </w:t>
      </w:r>
      <w:proofErr w:type="spellStart"/>
      <w:r>
        <w:t>sa</w:t>
      </w:r>
      <w:proofErr w:type="spellEnd"/>
      <w:r>
        <w:t xml:space="preserve"> </w:t>
      </w:r>
      <w:proofErr w:type="spellStart"/>
      <w:r>
        <w:t>drugim</w:t>
      </w:r>
      <w:proofErr w:type="spellEnd"/>
      <w:r>
        <w:t xml:space="preserve"> </w:t>
      </w:r>
      <w:proofErr w:type="spellStart"/>
      <w:r>
        <w:t>igračima</w:t>
      </w:r>
      <w:proofErr w:type="spellEnd"/>
      <w:r>
        <w:t xml:space="preserve"> </w:t>
      </w:r>
      <w:proofErr w:type="spellStart"/>
      <w:r>
        <w:t>može</w:t>
      </w:r>
      <w:proofErr w:type="spellEnd"/>
      <w:r>
        <w:t xml:space="preserve"> da </w:t>
      </w:r>
      <w:proofErr w:type="spellStart"/>
      <w:r w:rsidR="00BB302D">
        <w:t>izabere</w:t>
      </w:r>
      <w:proofErr w:type="spellEnd"/>
      <w:r w:rsidR="00BB302D">
        <w:t xml:space="preserve"> online </w:t>
      </w:r>
      <w:proofErr w:type="spellStart"/>
      <w:r w:rsidR="00BB302D">
        <w:t>konektivnost</w:t>
      </w:r>
      <w:proofErr w:type="spellEnd"/>
      <w:r w:rsidR="00BB302D">
        <w:t xml:space="preserve">. U </w:t>
      </w:r>
      <w:proofErr w:type="spellStart"/>
      <w:r w:rsidR="00BB302D">
        <w:t>slučaju</w:t>
      </w:r>
      <w:proofErr w:type="spellEnd"/>
      <w:r w:rsidR="00BB302D">
        <w:t xml:space="preserve"> da je </w:t>
      </w:r>
      <w:proofErr w:type="spellStart"/>
      <w:r w:rsidR="00BB302D">
        <w:t>igrač</w:t>
      </w:r>
      <w:proofErr w:type="spellEnd"/>
      <w:r w:rsidR="00BB302D">
        <w:t xml:space="preserve"> </w:t>
      </w:r>
      <w:proofErr w:type="spellStart"/>
      <w:r w:rsidR="00BB302D">
        <w:t>izabrao</w:t>
      </w:r>
      <w:proofErr w:type="spellEnd"/>
      <w:r w:rsidR="00BB302D">
        <w:t xml:space="preserve"> </w:t>
      </w:r>
      <w:proofErr w:type="spellStart"/>
      <w:r w:rsidR="00BB302D">
        <w:t>onlajn</w:t>
      </w:r>
      <w:proofErr w:type="spellEnd"/>
      <w:r w:rsidR="00BB302D">
        <w:t xml:space="preserve"> </w:t>
      </w:r>
      <w:proofErr w:type="spellStart"/>
      <w:r w:rsidR="00BB302D">
        <w:t>konekciju</w:t>
      </w:r>
      <w:proofErr w:type="spellEnd"/>
      <w:r w:rsidR="00BB302D">
        <w:t xml:space="preserve"> </w:t>
      </w:r>
      <w:proofErr w:type="spellStart"/>
      <w:r w:rsidR="00BB302D">
        <w:t>tada</w:t>
      </w:r>
      <w:proofErr w:type="spellEnd"/>
      <w:r w:rsidR="00BB302D">
        <w:t xml:space="preserve"> se </w:t>
      </w:r>
      <w:proofErr w:type="spellStart"/>
      <w:r w:rsidR="00BB302D">
        <w:t>prelazi</w:t>
      </w:r>
      <w:proofErr w:type="spellEnd"/>
      <w:r w:rsidR="00BB302D">
        <w:t xml:space="preserve"> u </w:t>
      </w:r>
      <w:proofErr w:type="spellStart"/>
      <w:r w:rsidR="00BB302D">
        <w:t>ConnectScreen</w:t>
      </w:r>
      <w:proofErr w:type="spellEnd"/>
      <w:r w:rsidR="00BB302D">
        <w:t xml:space="preserve"> </w:t>
      </w:r>
      <w:proofErr w:type="spellStart"/>
      <w:r w:rsidR="00BB302D">
        <w:t>ekran</w:t>
      </w:r>
      <w:proofErr w:type="spellEnd"/>
      <w:r w:rsidR="00BB302D">
        <w:t xml:space="preserve"> </w:t>
      </w:r>
      <w:proofErr w:type="spellStart"/>
      <w:r w:rsidR="00BB302D">
        <w:t>gde</w:t>
      </w:r>
      <w:proofErr w:type="spellEnd"/>
      <w:r w:rsidR="00BB302D">
        <w:t xml:space="preserve"> </w:t>
      </w:r>
      <w:proofErr w:type="spellStart"/>
      <w:r w:rsidR="00BB302D">
        <w:t>igra</w:t>
      </w:r>
      <w:proofErr w:type="spellEnd"/>
      <w:r w:rsidR="00BB302D">
        <w:rPr>
          <w:lang w:val="sr-Latn-RS"/>
        </w:rPr>
        <w:t>č ima opciju da unese kredencijale svog naloga ili u slučaju da nema svoj nalog da se registruje. Nakon logovanja, sledeći ekran koji se prikazuje je ModeSelectionScreen gde igrač može da bira mod koji želi (COOP</w:t>
      </w:r>
      <w:r w:rsidR="00BB302D">
        <w:t>/PVP</w:t>
      </w:r>
      <w:r w:rsidR="00BB302D">
        <w:rPr>
          <w:lang w:val="sr-Latn-RS"/>
        </w:rPr>
        <w:t>) i po iz</w:t>
      </w:r>
      <w:r w:rsidR="00F73E45">
        <w:rPr>
          <w:lang w:val="sr-Latn-RS"/>
        </w:rPr>
        <w:t>boru moda se dolazi do ekrana Rooms gde je prikazano stanje svih soba (U koje sobe se može ući) i nakon odabira sobe počinje meč tako što se prelazi u GameScreen ekran.</w:t>
      </w:r>
    </w:p>
    <w:p w14:paraId="696F5011" w14:textId="4349102A" w:rsidR="00C4501F" w:rsidRDefault="00F52C42" w:rsidP="007577A2">
      <w:r>
        <w:rPr>
          <w:noProof/>
        </w:rPr>
        <w:drawing>
          <wp:inline distT="0" distB="0" distL="0" distR="0" wp14:anchorId="23150071" wp14:editId="2FB17B97">
            <wp:extent cx="5599738" cy="4890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4302" cy="4902771"/>
                    </a:xfrm>
                    <a:prstGeom prst="rect">
                      <a:avLst/>
                    </a:prstGeom>
                    <a:noFill/>
                    <a:ln>
                      <a:noFill/>
                    </a:ln>
                  </pic:spPr>
                </pic:pic>
              </a:graphicData>
            </a:graphic>
          </wp:inline>
        </w:drawing>
      </w:r>
    </w:p>
    <w:p w14:paraId="6783EFA4" w14:textId="49AA467A" w:rsidR="00F52C42" w:rsidRDefault="00F52C42" w:rsidP="00F52C42">
      <w:pPr>
        <w:jc w:val="center"/>
        <w:rPr>
          <w:lang w:val="sr-Latn-RS"/>
        </w:rPr>
      </w:pPr>
      <w:r>
        <w:rPr>
          <w:lang w:val="sr-Latn-RS"/>
        </w:rPr>
        <w:t>Slika 28. Dijagram stanja promene korisničkih ekrana</w:t>
      </w:r>
    </w:p>
    <w:p w14:paraId="64FDF9BE" w14:textId="77777777" w:rsidR="00F52C42" w:rsidRPr="00F52C42" w:rsidRDefault="00F52C42" w:rsidP="00F52C42"/>
    <w:p w14:paraId="6779F905" w14:textId="004C6D0D" w:rsidR="00520F91" w:rsidRDefault="00520F91" w:rsidP="00520F91">
      <w:pPr>
        <w:pStyle w:val="Heading3"/>
      </w:pPr>
      <w:proofErr w:type="spellStart"/>
      <w:r>
        <w:lastRenderedPageBreak/>
        <w:t>Menadžer</w:t>
      </w:r>
      <w:proofErr w:type="spellEnd"/>
      <w:r>
        <w:t xml:space="preserve"> </w:t>
      </w:r>
      <w:proofErr w:type="spellStart"/>
      <w:r>
        <w:t>resursima</w:t>
      </w:r>
      <w:proofErr w:type="spellEnd"/>
      <w:r>
        <w:t xml:space="preserve"> (</w:t>
      </w:r>
      <w:r>
        <w:rPr>
          <w:lang w:val="sr-Latn-RS"/>
        </w:rPr>
        <w:t>Asset Management System</w:t>
      </w:r>
      <w:r>
        <w:t>)</w:t>
      </w:r>
    </w:p>
    <w:p w14:paraId="71B1693C" w14:textId="77777777" w:rsidR="0069118F" w:rsidRDefault="005221BC" w:rsidP="00F73E45">
      <w:pPr>
        <w:rPr>
          <w:lang w:val="sr-Latn-RS"/>
        </w:rPr>
      </w:pPr>
      <w:proofErr w:type="spellStart"/>
      <w:r>
        <w:t>Ulazno</w:t>
      </w:r>
      <w:proofErr w:type="spellEnd"/>
      <w:r>
        <w:t>/</w:t>
      </w:r>
      <w:proofErr w:type="spellStart"/>
      <w:r>
        <w:t>Izlazne</w:t>
      </w:r>
      <w:proofErr w:type="spellEnd"/>
      <w:r>
        <w:t xml:space="preserve"> </w:t>
      </w:r>
      <w:proofErr w:type="spellStart"/>
      <w:r>
        <w:t>operacije</w:t>
      </w:r>
      <w:proofErr w:type="spellEnd"/>
      <w:r>
        <w:t xml:space="preserve"> </w:t>
      </w:r>
      <w:proofErr w:type="spellStart"/>
      <w:r>
        <w:t>poput</w:t>
      </w:r>
      <w:proofErr w:type="spellEnd"/>
      <w:r>
        <w:t xml:space="preserve"> </w:t>
      </w:r>
      <w:proofErr w:type="spellStart"/>
      <w:r>
        <w:t>čitanja</w:t>
      </w:r>
      <w:proofErr w:type="spellEnd"/>
      <w:r>
        <w:t xml:space="preserve"> </w:t>
      </w:r>
      <w:proofErr w:type="spellStart"/>
      <w:r>
        <w:t>ili</w:t>
      </w:r>
      <w:proofErr w:type="spellEnd"/>
      <w:r>
        <w:t xml:space="preserve"> </w:t>
      </w:r>
      <w:proofErr w:type="spellStart"/>
      <w:r>
        <w:t>upisa</w:t>
      </w:r>
      <w:proofErr w:type="spellEnd"/>
      <w:r>
        <w:t xml:space="preserve"> </w:t>
      </w:r>
      <w:proofErr w:type="spellStart"/>
      <w:r>
        <w:t>sa</w:t>
      </w:r>
      <w:proofErr w:type="spellEnd"/>
      <w:r>
        <w:t xml:space="preserve"> </w:t>
      </w:r>
      <w:proofErr w:type="spellStart"/>
      <w:r>
        <w:t>diskova</w:t>
      </w:r>
      <w:proofErr w:type="spellEnd"/>
      <w:r>
        <w:t xml:space="preserve"> </w:t>
      </w:r>
      <w:proofErr w:type="spellStart"/>
      <w:r>
        <w:t>su</w:t>
      </w:r>
      <w:proofErr w:type="spellEnd"/>
      <w:r>
        <w:t xml:space="preserve"> </w:t>
      </w:r>
      <w:proofErr w:type="spellStart"/>
      <w:r>
        <w:t>veoma</w:t>
      </w:r>
      <w:proofErr w:type="spellEnd"/>
      <w:r>
        <w:t xml:space="preserve"> spore </w:t>
      </w:r>
      <w:proofErr w:type="spellStart"/>
      <w:r>
        <w:t>sa</w:t>
      </w:r>
      <w:proofErr w:type="spellEnd"/>
      <w:r>
        <w:t xml:space="preserve"> </w:t>
      </w:r>
      <w:proofErr w:type="spellStart"/>
      <w:r>
        <w:t>razliku</w:t>
      </w:r>
      <w:proofErr w:type="spellEnd"/>
      <w:r>
        <w:t xml:space="preserve"> </w:t>
      </w:r>
      <w:proofErr w:type="spellStart"/>
      <w:r>
        <w:t>od</w:t>
      </w:r>
      <w:proofErr w:type="spellEnd"/>
      <w:r>
        <w:t xml:space="preserve"> </w:t>
      </w:r>
      <w:proofErr w:type="spellStart"/>
      <w:r>
        <w:t>operacija</w:t>
      </w:r>
      <w:proofErr w:type="spellEnd"/>
      <w:r>
        <w:t xml:space="preserve"> </w:t>
      </w:r>
      <w:proofErr w:type="spellStart"/>
      <w:r>
        <w:t>računanja</w:t>
      </w:r>
      <w:proofErr w:type="spellEnd"/>
      <w:r>
        <w:t xml:space="preserve">. U </w:t>
      </w:r>
      <w:proofErr w:type="spellStart"/>
      <w:r>
        <w:t>slučaju</w:t>
      </w:r>
      <w:proofErr w:type="spellEnd"/>
      <w:r>
        <w:t xml:space="preserve"> da </w:t>
      </w:r>
      <w:proofErr w:type="spellStart"/>
      <w:r>
        <w:t>su</w:t>
      </w:r>
      <w:proofErr w:type="spellEnd"/>
      <w:r>
        <w:t xml:space="preserve"> </w:t>
      </w:r>
      <w:proofErr w:type="spellStart"/>
      <w:r>
        <w:t>te</w:t>
      </w:r>
      <w:proofErr w:type="spellEnd"/>
      <w:r>
        <w:t xml:space="preserve"> </w:t>
      </w:r>
      <w:proofErr w:type="spellStart"/>
      <w:r>
        <w:t>operacije</w:t>
      </w:r>
      <w:proofErr w:type="spellEnd"/>
      <w:r>
        <w:t xml:space="preserve"> </w:t>
      </w:r>
      <w:proofErr w:type="spellStart"/>
      <w:r>
        <w:t>implementirane</w:t>
      </w:r>
      <w:proofErr w:type="spellEnd"/>
      <w:r>
        <w:t xml:space="preserve"> </w:t>
      </w:r>
      <w:proofErr w:type="spellStart"/>
      <w:r>
        <w:t>kao</w:t>
      </w:r>
      <w:proofErr w:type="spellEnd"/>
      <w:r>
        <w:t xml:space="preserve"> </w:t>
      </w:r>
      <w:proofErr w:type="spellStart"/>
      <w:r>
        <w:t>blokirajuće</w:t>
      </w:r>
      <w:proofErr w:type="spellEnd"/>
      <w:r>
        <w:t xml:space="preserve"> to </w:t>
      </w:r>
      <w:proofErr w:type="spellStart"/>
      <w:r>
        <w:t>znači</w:t>
      </w:r>
      <w:proofErr w:type="spellEnd"/>
      <w:r>
        <w:t xml:space="preserve"> da </w:t>
      </w:r>
      <w:proofErr w:type="spellStart"/>
      <w:r>
        <w:t>će</w:t>
      </w:r>
      <w:proofErr w:type="spellEnd"/>
      <w:r>
        <w:t xml:space="preserve"> </w:t>
      </w:r>
      <w:proofErr w:type="spellStart"/>
      <w:r>
        <w:t>ceo</w:t>
      </w:r>
      <w:proofErr w:type="spellEnd"/>
      <w:r>
        <w:t xml:space="preserve"> program da </w:t>
      </w:r>
      <w:proofErr w:type="spellStart"/>
      <w:r>
        <w:t>stane</w:t>
      </w:r>
      <w:proofErr w:type="spellEnd"/>
      <w:r>
        <w:t xml:space="preserve"> </w:t>
      </w:r>
      <w:proofErr w:type="spellStart"/>
      <w:r>
        <w:t>sa</w:t>
      </w:r>
      <w:proofErr w:type="spellEnd"/>
      <w:r>
        <w:t xml:space="preserve"> </w:t>
      </w:r>
      <w:proofErr w:type="spellStart"/>
      <w:r>
        <w:t>izvršavanjem</w:t>
      </w:r>
      <w:proofErr w:type="spellEnd"/>
      <w:r>
        <w:t xml:space="preserve"> </w:t>
      </w:r>
      <w:proofErr w:type="spellStart"/>
      <w:r>
        <w:t>dok</w:t>
      </w:r>
      <w:proofErr w:type="spellEnd"/>
      <w:r>
        <w:t xml:space="preserve"> se ne </w:t>
      </w:r>
      <w:proofErr w:type="spellStart"/>
      <w:r>
        <w:t>završi</w:t>
      </w:r>
      <w:proofErr w:type="spellEnd"/>
      <w:r>
        <w:t xml:space="preserve"> </w:t>
      </w:r>
      <w:proofErr w:type="spellStart"/>
      <w:r>
        <w:t>operacija</w:t>
      </w:r>
      <w:proofErr w:type="spellEnd"/>
      <w:r>
        <w:t xml:space="preserve"> </w:t>
      </w:r>
      <w:proofErr w:type="spellStart"/>
      <w:r>
        <w:t>čitanja</w:t>
      </w:r>
      <w:proofErr w:type="spellEnd"/>
      <w:r>
        <w:t>/</w:t>
      </w:r>
      <w:proofErr w:type="spellStart"/>
      <w:r>
        <w:t>pisanja</w:t>
      </w:r>
      <w:proofErr w:type="spellEnd"/>
      <w:r>
        <w:t xml:space="preserve"> </w:t>
      </w:r>
      <w:proofErr w:type="spellStart"/>
      <w:r>
        <w:t>na</w:t>
      </w:r>
      <w:proofErr w:type="spellEnd"/>
      <w:r>
        <w:t xml:space="preserve"> disk. </w:t>
      </w:r>
      <w:proofErr w:type="spellStart"/>
      <w:r>
        <w:t>Tako</w:t>
      </w:r>
      <w:proofErr w:type="spellEnd"/>
      <w:r>
        <w:t xml:space="preserve"> da se </w:t>
      </w:r>
      <w:proofErr w:type="spellStart"/>
      <w:r>
        <w:t>kod</w:t>
      </w:r>
      <w:proofErr w:type="spellEnd"/>
      <w:r>
        <w:t xml:space="preserve"> video </w:t>
      </w:r>
      <w:proofErr w:type="spellStart"/>
      <w:r>
        <w:t>igara</w:t>
      </w:r>
      <w:proofErr w:type="spellEnd"/>
      <w:r>
        <w:t xml:space="preserve"> </w:t>
      </w:r>
      <w:r>
        <w:rPr>
          <w:lang w:val="sr-Latn-RS"/>
        </w:rPr>
        <w:t>učitavanje resursa vrši pri samom pokretanju igre. Za vreme učitavanja resursa korisniku je prikazan takozvani ekran za učitavanje (Loading Screen). Kod korisnika koji pokreći neku veliku modernu igru sa HDD</w:t>
      </w:r>
      <w:r>
        <w:t>-a to u</w:t>
      </w:r>
      <w:r>
        <w:rPr>
          <w:lang w:val="sr-Latn-RS"/>
        </w:rPr>
        <w:t>čitavanje može da traje i po nekoliko minuta. Alternativa su brži diskovi pod nazivmo SSD.</w:t>
      </w:r>
    </w:p>
    <w:p w14:paraId="64263634" w14:textId="5AFE87ED" w:rsidR="005221BC" w:rsidRPr="0069118F" w:rsidRDefault="005221BC" w:rsidP="00F73E45">
      <w:pPr>
        <w:rPr>
          <w:lang w:val="sr-Latn-RS"/>
        </w:rPr>
      </w:pPr>
      <w:r>
        <w:t xml:space="preserve">Asset </w:t>
      </w:r>
      <w:proofErr w:type="spellStart"/>
      <w:r>
        <w:t>menadžer</w:t>
      </w:r>
      <w:proofErr w:type="spellEnd"/>
      <w:r>
        <w:t xml:space="preserve"> </w:t>
      </w:r>
      <w:proofErr w:type="spellStart"/>
      <w:r>
        <w:t>sistem</w:t>
      </w:r>
      <w:proofErr w:type="spellEnd"/>
      <w:r>
        <w:t xml:space="preserve"> </w:t>
      </w:r>
      <w:proofErr w:type="spellStart"/>
      <w:r>
        <w:t>služi</w:t>
      </w:r>
      <w:proofErr w:type="spellEnd"/>
      <w:r>
        <w:t xml:space="preserve"> </w:t>
      </w:r>
      <w:proofErr w:type="spellStart"/>
      <w:r>
        <w:t>kako</w:t>
      </w:r>
      <w:proofErr w:type="spellEnd"/>
      <w:r>
        <w:t xml:space="preserve"> bi </w:t>
      </w:r>
      <w:proofErr w:type="spellStart"/>
      <w:r>
        <w:t>učitao</w:t>
      </w:r>
      <w:proofErr w:type="spellEnd"/>
      <w:r>
        <w:t xml:space="preserve"> </w:t>
      </w:r>
      <w:proofErr w:type="spellStart"/>
      <w:r>
        <w:t>sve</w:t>
      </w:r>
      <w:proofErr w:type="spellEnd"/>
      <w:r>
        <w:t xml:space="preserve"> </w:t>
      </w:r>
      <w:proofErr w:type="spellStart"/>
      <w:r w:rsidR="007B6548">
        <w:t>potrebne</w:t>
      </w:r>
      <w:proofErr w:type="spellEnd"/>
      <w:r>
        <w:t xml:space="preserve"> </w:t>
      </w:r>
      <w:proofErr w:type="spellStart"/>
      <w:r>
        <w:t>resurse</w:t>
      </w:r>
      <w:proofErr w:type="spellEnd"/>
      <w:r>
        <w:t xml:space="preserve"> koji se </w:t>
      </w:r>
      <w:proofErr w:type="spellStart"/>
      <w:r>
        <w:t>nalaze</w:t>
      </w:r>
      <w:proofErr w:type="spellEnd"/>
      <w:r>
        <w:t xml:space="preserve"> </w:t>
      </w:r>
      <w:proofErr w:type="spellStart"/>
      <w:r>
        <w:t>na</w:t>
      </w:r>
      <w:proofErr w:type="spellEnd"/>
      <w:r>
        <w:t xml:space="preserve"> </w:t>
      </w:r>
      <w:proofErr w:type="spellStart"/>
      <w:r>
        <w:t>disku</w:t>
      </w:r>
      <w:proofErr w:type="spellEnd"/>
      <w:r w:rsidR="007B6548">
        <w:t xml:space="preserve"> </w:t>
      </w:r>
      <w:proofErr w:type="spellStart"/>
      <w:r w:rsidR="007B6548">
        <w:t>i</w:t>
      </w:r>
      <w:proofErr w:type="spellEnd"/>
      <w:r w:rsidR="007B6548">
        <w:t xml:space="preserve"> </w:t>
      </w:r>
      <w:proofErr w:type="spellStart"/>
      <w:r w:rsidR="007B6548">
        <w:t>smešta</w:t>
      </w:r>
      <w:proofErr w:type="spellEnd"/>
      <w:r w:rsidR="007B6548">
        <w:t xml:space="preserve"> </w:t>
      </w:r>
      <w:proofErr w:type="spellStart"/>
      <w:r w:rsidR="007B6548">
        <w:t>ih</w:t>
      </w:r>
      <w:proofErr w:type="spellEnd"/>
      <w:r w:rsidR="007B6548">
        <w:t xml:space="preserve"> u </w:t>
      </w:r>
      <w:proofErr w:type="spellStart"/>
      <w:r w:rsidR="007B6548">
        <w:t>određenu</w:t>
      </w:r>
      <w:proofErr w:type="spellEnd"/>
      <w:r w:rsidR="007B6548">
        <w:t xml:space="preserve"> </w:t>
      </w:r>
      <w:proofErr w:type="spellStart"/>
      <w:r w:rsidR="007B6548">
        <w:t>memoriju</w:t>
      </w:r>
      <w:proofErr w:type="spellEnd"/>
      <w:r w:rsidR="007B6548">
        <w:t xml:space="preserve"> (</w:t>
      </w:r>
      <w:proofErr w:type="spellStart"/>
      <w:r w:rsidR="007B6548">
        <w:t>Teksture</w:t>
      </w:r>
      <w:proofErr w:type="spellEnd"/>
      <w:r w:rsidR="007B6548">
        <w:t xml:space="preserve"> se </w:t>
      </w:r>
      <w:proofErr w:type="spellStart"/>
      <w:r w:rsidR="007B6548">
        <w:t>učitavaju</w:t>
      </w:r>
      <w:proofErr w:type="spellEnd"/>
      <w:r w:rsidR="007B6548">
        <w:t xml:space="preserve"> </w:t>
      </w:r>
      <w:proofErr w:type="spellStart"/>
      <w:r w:rsidR="007B6548">
        <w:t>na</w:t>
      </w:r>
      <w:proofErr w:type="spellEnd"/>
      <w:r w:rsidR="007B6548">
        <w:t xml:space="preserve"> </w:t>
      </w:r>
      <w:proofErr w:type="spellStart"/>
      <w:r w:rsidR="007B6548">
        <w:t>virtualnu</w:t>
      </w:r>
      <w:proofErr w:type="spellEnd"/>
      <w:r w:rsidR="007B6548">
        <w:t xml:space="preserve"> </w:t>
      </w:r>
      <w:proofErr w:type="spellStart"/>
      <w:r w:rsidR="007B6548">
        <w:t>memoriju</w:t>
      </w:r>
      <w:proofErr w:type="spellEnd"/>
      <w:r w:rsidR="007B6548">
        <w:t xml:space="preserve"> </w:t>
      </w:r>
      <w:proofErr w:type="spellStart"/>
      <w:r w:rsidR="007B6548">
        <w:t>na</w:t>
      </w:r>
      <w:proofErr w:type="spellEnd"/>
      <w:r w:rsidR="007B6548">
        <w:t xml:space="preserve"> </w:t>
      </w:r>
      <w:proofErr w:type="spellStart"/>
      <w:r w:rsidR="007B6548">
        <w:t>grafičkoj</w:t>
      </w:r>
      <w:proofErr w:type="spellEnd"/>
      <w:r w:rsidR="007B6548">
        <w:t xml:space="preserve"> </w:t>
      </w:r>
      <w:proofErr w:type="spellStart"/>
      <w:r w:rsidR="007B6548">
        <w:t>karti</w:t>
      </w:r>
      <w:proofErr w:type="spellEnd"/>
      <w:r w:rsidR="007B6548">
        <w:t xml:space="preserve">, </w:t>
      </w:r>
      <w:proofErr w:type="spellStart"/>
      <w:r w:rsidR="007B6548">
        <w:t>dok</w:t>
      </w:r>
      <w:proofErr w:type="spellEnd"/>
      <w:r w:rsidR="007B6548">
        <w:t xml:space="preserve"> se </w:t>
      </w:r>
      <w:proofErr w:type="spellStart"/>
      <w:r w:rsidR="007B6548">
        <w:t>ostali</w:t>
      </w:r>
      <w:proofErr w:type="spellEnd"/>
      <w:r w:rsidR="007B6548">
        <w:t xml:space="preserve"> </w:t>
      </w:r>
      <w:proofErr w:type="spellStart"/>
      <w:r w:rsidR="007B6548">
        <w:t>resursi</w:t>
      </w:r>
      <w:proofErr w:type="spellEnd"/>
      <w:r w:rsidR="007B6548">
        <w:t xml:space="preserve"> </w:t>
      </w:r>
      <w:proofErr w:type="spellStart"/>
      <w:r w:rsidR="007B6548">
        <w:t>učitavaju</w:t>
      </w:r>
      <w:proofErr w:type="spellEnd"/>
      <w:r w:rsidR="007B6548">
        <w:t xml:space="preserve"> u RAM ). Asset </w:t>
      </w:r>
      <w:proofErr w:type="spellStart"/>
      <w:r w:rsidR="007B6548">
        <w:t>menadžer</w:t>
      </w:r>
      <w:proofErr w:type="spellEnd"/>
      <w:r w:rsidR="007B6548">
        <w:t xml:space="preserve"> </w:t>
      </w:r>
      <w:proofErr w:type="spellStart"/>
      <w:r w:rsidR="007B6548">
        <w:t>koristi</w:t>
      </w:r>
      <w:proofErr w:type="spellEnd"/>
      <w:r w:rsidR="007B6548">
        <w:t xml:space="preserve"> </w:t>
      </w:r>
      <w:proofErr w:type="spellStart"/>
      <w:r w:rsidR="007B6548">
        <w:t>AssetDeskriptore</w:t>
      </w:r>
      <w:proofErr w:type="spellEnd"/>
      <w:r w:rsidR="007A7484">
        <w:t xml:space="preserve"> koji </w:t>
      </w:r>
      <w:proofErr w:type="spellStart"/>
      <w:r w:rsidR="007A7484">
        <w:t>opisuju</w:t>
      </w:r>
      <w:proofErr w:type="spellEnd"/>
      <w:r w:rsidR="007A7484">
        <w:t xml:space="preserve"> </w:t>
      </w:r>
      <w:proofErr w:type="spellStart"/>
      <w:r w:rsidR="007A7484">
        <w:t>željeni</w:t>
      </w:r>
      <w:proofErr w:type="spellEnd"/>
      <w:r w:rsidR="007A7484">
        <w:t xml:space="preserve"> </w:t>
      </w:r>
      <w:proofErr w:type="spellStart"/>
      <w:r w:rsidR="007A7484">
        <w:t>resurs</w:t>
      </w:r>
      <w:proofErr w:type="spellEnd"/>
      <w:r w:rsidR="007A7484">
        <w:t xml:space="preserve"> </w:t>
      </w:r>
      <w:proofErr w:type="spellStart"/>
      <w:r w:rsidR="007A7484">
        <w:t>koristeći</w:t>
      </w:r>
      <w:proofErr w:type="spellEnd"/>
      <w:r w:rsidR="007A7484">
        <w:t xml:space="preserve"> </w:t>
      </w:r>
      <w:proofErr w:type="spellStart"/>
      <w:r w:rsidR="007A7484">
        <w:t>ime</w:t>
      </w:r>
      <w:proofErr w:type="spellEnd"/>
      <w:r w:rsidR="007A7484">
        <w:t xml:space="preserve"> </w:t>
      </w:r>
      <w:proofErr w:type="spellStart"/>
      <w:r w:rsidR="007A7484">
        <w:t>i</w:t>
      </w:r>
      <w:proofErr w:type="spellEnd"/>
      <w:r w:rsidR="007A7484">
        <w:t xml:space="preserve"> tip, </w:t>
      </w:r>
      <w:proofErr w:type="spellStart"/>
      <w:r w:rsidR="007A7484">
        <w:t>tako</w:t>
      </w:r>
      <w:proofErr w:type="spellEnd"/>
      <w:r w:rsidR="007A7484">
        <w:t xml:space="preserve"> da </w:t>
      </w:r>
      <w:proofErr w:type="spellStart"/>
      <w:r w:rsidR="007A7484">
        <w:t>interni</w:t>
      </w:r>
      <w:proofErr w:type="spellEnd"/>
      <w:r w:rsidR="007A7484">
        <w:t xml:space="preserve"> handler </w:t>
      </w:r>
      <w:proofErr w:type="spellStart"/>
      <w:r w:rsidR="007A7484">
        <w:t>fjalova</w:t>
      </w:r>
      <w:proofErr w:type="spellEnd"/>
      <w:r w:rsidR="007A7484">
        <w:t xml:space="preserve"> </w:t>
      </w:r>
      <w:proofErr w:type="spellStart"/>
      <w:r w:rsidR="007A7484">
        <w:t>jednostavno</w:t>
      </w:r>
      <w:proofErr w:type="spellEnd"/>
      <w:r w:rsidR="007A7484">
        <w:t xml:space="preserve"> </w:t>
      </w:r>
      <w:proofErr w:type="spellStart"/>
      <w:r w:rsidR="007A7484">
        <w:t>može</w:t>
      </w:r>
      <w:proofErr w:type="spellEnd"/>
      <w:r w:rsidR="007A7484">
        <w:t xml:space="preserve"> da </w:t>
      </w:r>
      <w:proofErr w:type="spellStart"/>
      <w:r w:rsidR="007A7484">
        <w:t>proveri</w:t>
      </w:r>
      <w:proofErr w:type="spellEnd"/>
      <w:r w:rsidR="007A7484">
        <w:t xml:space="preserve"> da li </w:t>
      </w:r>
      <w:proofErr w:type="spellStart"/>
      <w:r w:rsidR="007A7484">
        <w:t>željeni</w:t>
      </w:r>
      <w:proofErr w:type="spellEnd"/>
      <w:r w:rsidR="007A7484">
        <w:t xml:space="preserve"> </w:t>
      </w:r>
      <w:proofErr w:type="spellStart"/>
      <w:r w:rsidR="007A7484">
        <w:t>resurs</w:t>
      </w:r>
      <w:proofErr w:type="spellEnd"/>
      <w:r w:rsidR="007A7484">
        <w:t xml:space="preserve"> </w:t>
      </w:r>
      <w:proofErr w:type="spellStart"/>
      <w:r w:rsidR="007A7484">
        <w:t>postoji</w:t>
      </w:r>
      <w:proofErr w:type="spellEnd"/>
      <w:r w:rsidR="007A7484">
        <w:t xml:space="preserve"> u </w:t>
      </w:r>
      <w:proofErr w:type="spellStart"/>
      <w:r w:rsidR="007A7484">
        <w:t>internom</w:t>
      </w:r>
      <w:proofErr w:type="spellEnd"/>
      <w:r w:rsidR="007A7484">
        <w:t xml:space="preserve"> </w:t>
      </w:r>
      <w:proofErr w:type="spellStart"/>
      <w:r w:rsidR="007A7484">
        <w:t>folderu</w:t>
      </w:r>
      <w:proofErr w:type="spellEnd"/>
      <w:r w:rsidR="007A7484">
        <w:t xml:space="preserve"> za </w:t>
      </w:r>
      <w:proofErr w:type="spellStart"/>
      <w:r w:rsidR="007A7484">
        <w:t>resurse</w:t>
      </w:r>
      <w:proofErr w:type="spellEnd"/>
      <w:r w:rsidR="007A7484">
        <w:t xml:space="preserve"> </w:t>
      </w:r>
      <w:proofErr w:type="spellStart"/>
      <w:r w:rsidR="007A7484">
        <w:t>i</w:t>
      </w:r>
      <w:proofErr w:type="spellEnd"/>
      <w:r w:rsidR="007A7484">
        <w:t xml:space="preserve"> da se </w:t>
      </w:r>
      <w:proofErr w:type="spellStart"/>
      <w:r w:rsidR="007A7484">
        <w:t>nakon</w:t>
      </w:r>
      <w:proofErr w:type="spellEnd"/>
      <w:r w:rsidR="007A7484">
        <w:t xml:space="preserve"> toga </w:t>
      </w:r>
      <w:proofErr w:type="spellStart"/>
      <w:r w:rsidR="007A7484">
        <w:t>pristupi</w:t>
      </w:r>
      <w:proofErr w:type="spellEnd"/>
      <w:r w:rsidR="007A7484">
        <w:t xml:space="preserve"> </w:t>
      </w:r>
      <w:proofErr w:type="spellStart"/>
      <w:r w:rsidR="007A7484">
        <w:t>učitavanju</w:t>
      </w:r>
      <w:proofErr w:type="spellEnd"/>
      <w:r w:rsidR="007A7484">
        <w:t xml:space="preserve"> tog </w:t>
      </w:r>
      <w:proofErr w:type="spellStart"/>
      <w:r w:rsidR="007A7484">
        <w:t>fajla</w:t>
      </w:r>
      <w:proofErr w:type="spellEnd"/>
    </w:p>
    <w:p w14:paraId="2DCDE0CE" w14:textId="4F0E3FBF" w:rsidR="00520F91" w:rsidRDefault="00520F91" w:rsidP="00520F91">
      <w:pPr>
        <w:pStyle w:val="Heading3"/>
        <w:rPr>
          <w:lang w:val="sr-Latn-RS"/>
        </w:rPr>
      </w:pPr>
      <w:r w:rsidRPr="00520F91">
        <w:rPr>
          <w:lang w:val="sr-Latn-RS"/>
        </w:rPr>
        <w:t>Sistem za logovnaje poruka (Logger)</w:t>
      </w:r>
    </w:p>
    <w:p w14:paraId="145319B5" w14:textId="77777777" w:rsidR="006113AD" w:rsidRPr="006113AD" w:rsidRDefault="007A7484" w:rsidP="006113AD">
      <w:pPr>
        <w:pStyle w:val="ListParagraph"/>
        <w:ind w:left="432"/>
        <w:rPr>
          <w:sz w:val="24"/>
          <w:szCs w:val="24"/>
          <w:lang w:val="sr-Latn-RS"/>
        </w:rPr>
      </w:pPr>
      <w:r w:rsidRPr="006113AD">
        <w:rPr>
          <w:sz w:val="24"/>
          <w:szCs w:val="24"/>
        </w:rPr>
        <w:t>Tokom razvoja i odr</w:t>
      </w:r>
      <w:r w:rsidRPr="006113AD">
        <w:rPr>
          <w:sz w:val="24"/>
          <w:szCs w:val="24"/>
          <w:lang w:val="sr-Latn-RS"/>
        </w:rPr>
        <w:t xml:space="preserve">žavanja aplikacije </w:t>
      </w:r>
      <w:r w:rsidR="008F5E22" w:rsidRPr="006113AD">
        <w:rPr>
          <w:sz w:val="24"/>
          <w:szCs w:val="24"/>
          <w:lang w:val="sr-Latn-RS"/>
        </w:rPr>
        <w:t>postoji potreba da se vidi u koja je sve stanja aplikacija ušla i koje akcije su se desile. Najlakši način je štampanje poruka. Problem koji se tu javlja jeste preveliki broj štampanih poruka, takovana šuma poruka koja može da uzrokuje više problema</w:t>
      </w:r>
      <w:r w:rsidR="008F5E22" w:rsidRPr="006113AD">
        <w:rPr>
          <w:sz w:val="24"/>
          <w:szCs w:val="24"/>
        </w:rPr>
        <w:t>:</w:t>
      </w:r>
      <w:r w:rsidR="006113AD" w:rsidRPr="006113AD">
        <w:rPr>
          <w:sz w:val="24"/>
          <w:szCs w:val="24"/>
        </w:rPr>
        <w:t xml:space="preserve"> </w:t>
      </w:r>
    </w:p>
    <w:p w14:paraId="53224842" w14:textId="2D54411F" w:rsidR="008F5E22" w:rsidRPr="006113AD" w:rsidRDefault="008F5E22" w:rsidP="006113AD">
      <w:pPr>
        <w:pStyle w:val="ListParagraph"/>
        <w:numPr>
          <w:ilvl w:val="0"/>
          <w:numId w:val="47"/>
        </w:numPr>
        <w:rPr>
          <w:sz w:val="24"/>
          <w:szCs w:val="24"/>
          <w:lang w:val="sr-Latn-RS"/>
        </w:rPr>
      </w:pPr>
      <w:r w:rsidRPr="006113AD">
        <w:rPr>
          <w:sz w:val="24"/>
          <w:szCs w:val="24"/>
        </w:rPr>
        <w:t xml:space="preserve">U </w:t>
      </w:r>
      <w:r w:rsidRPr="006113AD">
        <w:rPr>
          <w:sz w:val="24"/>
          <w:szCs w:val="24"/>
          <w:lang w:val="sr-Latn-RS"/>
        </w:rPr>
        <w:t>velikoj šumi poruka postaje teže naći poruke od interesa</w:t>
      </w:r>
    </w:p>
    <w:p w14:paraId="63C7D7DF" w14:textId="5024E39D" w:rsidR="008F5E22" w:rsidRPr="006113AD" w:rsidRDefault="008F5E22" w:rsidP="006113AD">
      <w:pPr>
        <w:pStyle w:val="ListParagraph"/>
        <w:numPr>
          <w:ilvl w:val="0"/>
          <w:numId w:val="47"/>
        </w:numPr>
        <w:rPr>
          <w:sz w:val="24"/>
          <w:szCs w:val="24"/>
        </w:rPr>
      </w:pPr>
      <w:r w:rsidRPr="006113AD">
        <w:rPr>
          <w:sz w:val="24"/>
          <w:szCs w:val="24"/>
        </w:rPr>
        <w:t>U sl</w:t>
      </w:r>
      <w:r w:rsidRPr="006113AD">
        <w:rPr>
          <w:sz w:val="24"/>
          <w:szCs w:val="24"/>
          <w:lang w:val="sr-Latn-RS"/>
        </w:rPr>
        <w:t>učaju da se poruke šalju na internet (Neki internu bazu podataka) višak poruka povećava potrošnju kao i što povećava log fajl, pa i samo slanje na internet traje duže</w:t>
      </w:r>
    </w:p>
    <w:p w14:paraId="66100243" w14:textId="25DD8672" w:rsidR="006113AD" w:rsidRPr="0069118F" w:rsidRDefault="006113AD" w:rsidP="0069118F">
      <w:pPr>
        <w:pStyle w:val="ListParagraph"/>
        <w:numPr>
          <w:ilvl w:val="0"/>
          <w:numId w:val="47"/>
        </w:numPr>
        <w:rPr>
          <w:sz w:val="24"/>
          <w:szCs w:val="24"/>
        </w:rPr>
      </w:pPr>
      <w:r w:rsidRPr="006113AD">
        <w:rPr>
          <w:sz w:val="24"/>
          <w:szCs w:val="24"/>
          <w:lang w:val="sr-Latn-RS"/>
        </w:rPr>
        <w:t>Ispis poruka se vrši iz serijski, dakle jedna po jedna poruka tako da to smanjuje performanse programa koji su napisani da rade paralelno (Da se neko parče koda izvršava na više procesorskih niti)</w:t>
      </w:r>
    </w:p>
    <w:p w14:paraId="3E7B78C3" w14:textId="77777777" w:rsidR="0069118F" w:rsidRPr="0069118F" w:rsidRDefault="0069118F" w:rsidP="0069118F">
      <w:pPr>
        <w:pStyle w:val="ListParagraph"/>
        <w:ind w:left="864"/>
        <w:rPr>
          <w:sz w:val="24"/>
          <w:szCs w:val="24"/>
        </w:rPr>
      </w:pPr>
    </w:p>
    <w:p w14:paraId="3C2ACE5B" w14:textId="7823D572" w:rsidR="0069118F" w:rsidRDefault="006113AD" w:rsidP="00D650AF">
      <w:pPr>
        <w:ind w:left="432"/>
        <w:rPr>
          <w:lang w:val="sr-Latn-RS"/>
        </w:rPr>
      </w:pPr>
      <w:proofErr w:type="spellStart"/>
      <w:r>
        <w:t>Rešenje</w:t>
      </w:r>
      <w:proofErr w:type="spellEnd"/>
      <w:r>
        <w:t xml:space="preserve"> za </w:t>
      </w:r>
      <w:proofErr w:type="spellStart"/>
      <w:r>
        <w:t>ovaj</w:t>
      </w:r>
      <w:proofErr w:type="spellEnd"/>
      <w:r>
        <w:t xml:space="preserve"> problem je </w:t>
      </w:r>
      <w:proofErr w:type="spellStart"/>
      <w:r>
        <w:t>dodeljivanje</w:t>
      </w:r>
      <w:proofErr w:type="spellEnd"/>
      <w:r>
        <w:t xml:space="preserve"> </w:t>
      </w:r>
      <w:proofErr w:type="spellStart"/>
      <w:r>
        <w:t>poruci</w:t>
      </w:r>
      <w:proofErr w:type="spellEnd"/>
      <w:r>
        <w:t xml:space="preserve"> </w:t>
      </w:r>
      <w:proofErr w:type="spellStart"/>
      <w:r>
        <w:t>nivo</w:t>
      </w:r>
      <w:proofErr w:type="spellEnd"/>
      <w:r>
        <w:t xml:space="preserve"> </w:t>
      </w:r>
      <w:proofErr w:type="spellStart"/>
      <w:r>
        <w:t>bitnosti</w:t>
      </w:r>
      <w:proofErr w:type="spellEnd"/>
      <w:r>
        <w:t xml:space="preserve">, </w:t>
      </w:r>
      <w:proofErr w:type="spellStart"/>
      <w:r>
        <w:t>takozvani</w:t>
      </w:r>
      <w:proofErr w:type="spellEnd"/>
      <w:r>
        <w:t xml:space="preserve"> log level. </w:t>
      </w:r>
      <w:proofErr w:type="spellStart"/>
      <w:r>
        <w:t>Radni</w:t>
      </w:r>
      <w:proofErr w:type="spellEnd"/>
      <w:r>
        <w:t xml:space="preserve"> </w:t>
      </w:r>
      <w:proofErr w:type="spellStart"/>
      <w:r>
        <w:t>okvir</w:t>
      </w:r>
      <w:proofErr w:type="spellEnd"/>
      <w:r>
        <w:t xml:space="preserve"> </w:t>
      </w:r>
      <w:proofErr w:type="spellStart"/>
      <w:r>
        <w:t>Libgdx</w:t>
      </w:r>
      <w:proofErr w:type="spellEnd"/>
      <w:r>
        <w:t xml:space="preserve"> </w:t>
      </w:r>
      <w:proofErr w:type="spellStart"/>
      <w:r>
        <w:t>ima</w:t>
      </w:r>
      <w:proofErr w:type="spellEnd"/>
      <w:r>
        <w:t xml:space="preserve"> </w:t>
      </w:r>
      <w:proofErr w:type="spellStart"/>
      <w:r>
        <w:t>ugraćen</w:t>
      </w:r>
      <w:proofErr w:type="spellEnd"/>
      <w:r>
        <w:t xml:space="preserve"> Logging </w:t>
      </w:r>
      <w:proofErr w:type="spellStart"/>
      <w:r>
        <w:t>sistem</w:t>
      </w:r>
      <w:proofErr w:type="spellEnd"/>
      <w:r>
        <w:t xml:space="preserve"> koji </w:t>
      </w:r>
      <w:proofErr w:type="spellStart"/>
      <w:r>
        <w:t>omogućava</w:t>
      </w:r>
      <w:proofErr w:type="spellEnd"/>
      <w:r>
        <w:t xml:space="preserve"> da se </w:t>
      </w:r>
      <w:proofErr w:type="spellStart"/>
      <w:r>
        <w:t>poruka</w:t>
      </w:r>
      <w:proofErr w:type="spellEnd"/>
      <w:r>
        <w:t xml:space="preserve"> </w:t>
      </w:r>
      <w:proofErr w:type="spellStart"/>
      <w:r>
        <w:t>označi</w:t>
      </w:r>
      <w:proofErr w:type="spellEnd"/>
      <w:r>
        <w:t xml:space="preserve"> </w:t>
      </w:r>
      <w:proofErr w:type="spellStart"/>
      <w:r>
        <w:t>sa</w:t>
      </w:r>
      <w:proofErr w:type="spellEnd"/>
      <w:r>
        <w:t xml:space="preserve"> </w:t>
      </w:r>
      <w:proofErr w:type="spellStart"/>
      <w:r>
        <w:t>nivoima</w:t>
      </w:r>
      <w:proofErr w:type="spellEnd"/>
      <w:r>
        <w:t>: NONE, ERROR, INFO, DEBUG.</w:t>
      </w:r>
      <w:r w:rsidR="00D650AF">
        <w:t xml:space="preserve"> </w:t>
      </w:r>
      <w:proofErr w:type="spellStart"/>
      <w:r w:rsidR="00D650AF">
        <w:t>Tako</w:t>
      </w:r>
      <w:proofErr w:type="spellEnd"/>
      <w:r w:rsidR="00D650AF">
        <w:t xml:space="preserve"> da </w:t>
      </w:r>
      <w:proofErr w:type="spellStart"/>
      <w:r w:rsidR="00D650AF">
        <w:t>programer</w:t>
      </w:r>
      <w:proofErr w:type="spellEnd"/>
      <w:r w:rsidR="00D650AF">
        <w:t xml:space="preserve"> koji </w:t>
      </w:r>
      <w:proofErr w:type="spellStart"/>
      <w:r w:rsidR="00D650AF">
        <w:t>razvija</w:t>
      </w:r>
      <w:proofErr w:type="spellEnd"/>
      <w:r w:rsidR="00D650AF">
        <w:t xml:space="preserve"> </w:t>
      </w:r>
      <w:proofErr w:type="spellStart"/>
      <w:r w:rsidR="00D650AF">
        <w:t>aplikaciju</w:t>
      </w:r>
      <w:proofErr w:type="spellEnd"/>
      <w:r w:rsidR="00D650AF">
        <w:t xml:space="preserve"> </w:t>
      </w:r>
      <w:proofErr w:type="spellStart"/>
      <w:r w:rsidR="00D650AF">
        <w:t>će</w:t>
      </w:r>
      <w:proofErr w:type="spellEnd"/>
      <w:r w:rsidR="00D650AF">
        <w:t xml:space="preserve"> </w:t>
      </w:r>
      <w:proofErr w:type="spellStart"/>
      <w:r w:rsidR="00D650AF">
        <w:t>koristiti</w:t>
      </w:r>
      <w:proofErr w:type="spellEnd"/>
      <w:r w:rsidR="00D650AF">
        <w:t xml:space="preserve"> ERROR </w:t>
      </w:r>
      <w:proofErr w:type="spellStart"/>
      <w:r w:rsidR="00D650AF">
        <w:t>nivo</w:t>
      </w:r>
      <w:proofErr w:type="spellEnd"/>
      <w:r w:rsidR="00D650AF">
        <w:t xml:space="preserve"> za </w:t>
      </w:r>
      <w:proofErr w:type="spellStart"/>
      <w:r w:rsidR="00D650AF">
        <w:t>poruke</w:t>
      </w:r>
      <w:proofErr w:type="spellEnd"/>
      <w:r w:rsidR="00D650AF">
        <w:t xml:space="preserve"> </w:t>
      </w:r>
      <w:proofErr w:type="spellStart"/>
      <w:r w:rsidR="00D650AF">
        <w:t>koje</w:t>
      </w:r>
      <w:proofErr w:type="spellEnd"/>
      <w:r w:rsidR="00D650AF">
        <w:t xml:space="preserve"> </w:t>
      </w:r>
      <w:proofErr w:type="spellStart"/>
      <w:r w:rsidR="00D650AF">
        <w:t>ispisuju</w:t>
      </w:r>
      <w:proofErr w:type="spellEnd"/>
      <w:r w:rsidR="00D650AF">
        <w:t xml:space="preserve"> </w:t>
      </w:r>
      <w:proofErr w:type="spellStart"/>
      <w:r w:rsidR="00D650AF">
        <w:t>kada</w:t>
      </w:r>
      <w:proofErr w:type="spellEnd"/>
      <w:r w:rsidR="00D650AF">
        <w:t xml:space="preserve"> je </w:t>
      </w:r>
      <w:proofErr w:type="spellStart"/>
      <w:r w:rsidR="00D650AF">
        <w:t>aplikacija</w:t>
      </w:r>
      <w:proofErr w:type="spellEnd"/>
      <w:r w:rsidR="00D650AF">
        <w:t xml:space="preserve"> </w:t>
      </w:r>
      <w:proofErr w:type="spellStart"/>
      <w:r w:rsidR="00D650AF">
        <w:t>ušla</w:t>
      </w:r>
      <w:proofErr w:type="spellEnd"/>
      <w:r w:rsidR="00D650AF">
        <w:t xml:space="preserve"> u </w:t>
      </w:r>
      <w:proofErr w:type="spellStart"/>
      <w:r w:rsidR="00D650AF">
        <w:t>neko</w:t>
      </w:r>
      <w:proofErr w:type="spellEnd"/>
      <w:r w:rsidR="00D650AF">
        <w:t xml:space="preserve"> </w:t>
      </w:r>
      <w:proofErr w:type="spellStart"/>
      <w:r w:rsidR="00D650AF">
        <w:t>pogrešno</w:t>
      </w:r>
      <w:proofErr w:type="spellEnd"/>
      <w:r w:rsidR="00D650AF">
        <w:t xml:space="preserve"> </w:t>
      </w:r>
      <w:proofErr w:type="spellStart"/>
      <w:r w:rsidR="00D650AF">
        <w:t>stanje</w:t>
      </w:r>
      <w:proofErr w:type="spellEnd"/>
      <w:r w:rsidR="00D650AF">
        <w:t xml:space="preserve">, to </w:t>
      </w:r>
      <w:proofErr w:type="spellStart"/>
      <w:r w:rsidR="00D650AF">
        <w:t>jeste</w:t>
      </w:r>
      <w:proofErr w:type="spellEnd"/>
      <w:r w:rsidR="00D650AF">
        <w:t xml:space="preserve"> </w:t>
      </w:r>
      <w:proofErr w:type="spellStart"/>
      <w:r w:rsidR="00D650AF">
        <w:t>kada</w:t>
      </w:r>
      <w:proofErr w:type="spellEnd"/>
      <w:r w:rsidR="00D650AF">
        <w:t xml:space="preserve"> je </w:t>
      </w:r>
      <w:proofErr w:type="spellStart"/>
      <w:r w:rsidR="00D650AF">
        <w:t>došo</w:t>
      </w:r>
      <w:proofErr w:type="spellEnd"/>
      <w:r w:rsidR="00D650AF">
        <w:t xml:space="preserve"> do </w:t>
      </w:r>
      <w:proofErr w:type="spellStart"/>
      <w:r w:rsidR="00D650AF">
        <w:t>greške</w:t>
      </w:r>
      <w:proofErr w:type="spellEnd"/>
      <w:r w:rsidR="00D650AF">
        <w:t xml:space="preserve">. INFO </w:t>
      </w:r>
      <w:proofErr w:type="spellStart"/>
      <w:r w:rsidR="00D650AF">
        <w:t>nivo</w:t>
      </w:r>
      <w:proofErr w:type="spellEnd"/>
      <w:r w:rsidR="00D650AF">
        <w:t xml:space="preserve"> se </w:t>
      </w:r>
      <w:proofErr w:type="spellStart"/>
      <w:r w:rsidR="00D650AF">
        <w:t>koristi</w:t>
      </w:r>
      <w:proofErr w:type="spellEnd"/>
      <w:r w:rsidR="00D650AF">
        <w:t xml:space="preserve"> </w:t>
      </w:r>
      <w:proofErr w:type="spellStart"/>
      <w:r w:rsidR="00D650AF">
        <w:t>kada</w:t>
      </w:r>
      <w:proofErr w:type="spellEnd"/>
      <w:r w:rsidR="00D650AF">
        <w:t xml:space="preserve"> je </w:t>
      </w:r>
      <w:proofErr w:type="spellStart"/>
      <w:r w:rsidR="00D650AF">
        <w:t>poruka</w:t>
      </w:r>
      <w:proofErr w:type="spellEnd"/>
      <w:r w:rsidR="00D650AF">
        <w:t xml:space="preserve"> </w:t>
      </w:r>
      <w:proofErr w:type="spellStart"/>
      <w:r w:rsidR="00D650AF">
        <w:t>informativnog</w:t>
      </w:r>
      <w:proofErr w:type="spellEnd"/>
      <w:r w:rsidR="00D650AF">
        <w:t xml:space="preserve"> </w:t>
      </w:r>
      <w:proofErr w:type="spellStart"/>
      <w:r w:rsidR="00D650AF">
        <w:t>karaktera</w:t>
      </w:r>
      <w:proofErr w:type="spellEnd"/>
      <w:r w:rsidR="00D650AF">
        <w:t xml:space="preserve"> </w:t>
      </w:r>
      <w:proofErr w:type="spellStart"/>
      <w:r w:rsidR="00D650AF">
        <w:t>i</w:t>
      </w:r>
      <w:proofErr w:type="spellEnd"/>
      <w:r w:rsidR="00D650AF">
        <w:t xml:space="preserve"> DEBUG </w:t>
      </w:r>
      <w:proofErr w:type="spellStart"/>
      <w:r w:rsidR="00D650AF">
        <w:t>nivo</w:t>
      </w:r>
      <w:proofErr w:type="spellEnd"/>
      <w:r w:rsidR="00D650AF">
        <w:t xml:space="preserve"> se </w:t>
      </w:r>
      <w:proofErr w:type="spellStart"/>
      <w:r w:rsidR="00D650AF">
        <w:t>koristi</w:t>
      </w:r>
      <w:proofErr w:type="spellEnd"/>
      <w:r w:rsidR="00D650AF">
        <w:t xml:space="preserve"> za </w:t>
      </w:r>
      <w:proofErr w:type="spellStart"/>
      <w:r w:rsidR="00D650AF">
        <w:t>poruke</w:t>
      </w:r>
      <w:proofErr w:type="spellEnd"/>
      <w:r w:rsidR="00D650AF">
        <w:t xml:space="preserve"> </w:t>
      </w:r>
      <w:proofErr w:type="spellStart"/>
      <w:r w:rsidR="00D650AF">
        <w:t>koje</w:t>
      </w:r>
      <w:proofErr w:type="spellEnd"/>
      <w:r w:rsidR="00D650AF">
        <w:t xml:space="preserve"> </w:t>
      </w:r>
      <w:proofErr w:type="spellStart"/>
      <w:r w:rsidR="00D650AF">
        <w:t>daju</w:t>
      </w:r>
      <w:proofErr w:type="spellEnd"/>
      <w:r w:rsidR="00D650AF">
        <w:t xml:space="preserve"> </w:t>
      </w:r>
      <w:proofErr w:type="spellStart"/>
      <w:r w:rsidR="00D650AF">
        <w:t>više</w:t>
      </w:r>
      <w:proofErr w:type="spellEnd"/>
      <w:r w:rsidR="00D650AF">
        <w:t xml:space="preserve"> </w:t>
      </w:r>
      <w:proofErr w:type="spellStart"/>
      <w:r w:rsidR="00D650AF">
        <w:t>informacije</w:t>
      </w:r>
      <w:proofErr w:type="spellEnd"/>
      <w:r w:rsidR="00D650AF">
        <w:t xml:space="preserve"> u </w:t>
      </w:r>
      <w:proofErr w:type="spellStart"/>
      <w:r w:rsidR="00D650AF">
        <w:t>odnosu</w:t>
      </w:r>
      <w:proofErr w:type="spellEnd"/>
      <w:r w:rsidR="00D650AF">
        <w:t xml:space="preserve"> </w:t>
      </w:r>
      <w:proofErr w:type="spellStart"/>
      <w:r w:rsidR="00D650AF">
        <w:t>na</w:t>
      </w:r>
      <w:proofErr w:type="spellEnd"/>
      <w:r w:rsidR="00D650AF">
        <w:t xml:space="preserve"> </w:t>
      </w:r>
      <w:proofErr w:type="spellStart"/>
      <w:r w:rsidR="00D650AF">
        <w:t>poruke</w:t>
      </w:r>
      <w:proofErr w:type="spellEnd"/>
      <w:r w:rsidR="00D650AF">
        <w:t xml:space="preserve"> </w:t>
      </w:r>
      <w:proofErr w:type="spellStart"/>
      <w:r w:rsidR="00D650AF">
        <w:t>koje</w:t>
      </w:r>
      <w:proofErr w:type="spellEnd"/>
      <w:r w:rsidR="00D650AF">
        <w:t xml:space="preserve"> </w:t>
      </w:r>
      <w:proofErr w:type="spellStart"/>
      <w:r w:rsidR="00D650AF">
        <w:t>su</w:t>
      </w:r>
      <w:proofErr w:type="spellEnd"/>
      <w:r w:rsidR="00D650AF">
        <w:t xml:space="preserve"> </w:t>
      </w:r>
      <w:proofErr w:type="spellStart"/>
      <w:r w:rsidR="00D650AF">
        <w:t>označene</w:t>
      </w:r>
      <w:proofErr w:type="spellEnd"/>
      <w:r w:rsidR="00D650AF">
        <w:t xml:space="preserve"> </w:t>
      </w:r>
      <w:proofErr w:type="spellStart"/>
      <w:r w:rsidR="00D650AF">
        <w:t>sa</w:t>
      </w:r>
      <w:proofErr w:type="spellEnd"/>
      <w:r w:rsidR="00D650AF">
        <w:t xml:space="preserve"> INFO </w:t>
      </w:r>
      <w:proofErr w:type="spellStart"/>
      <w:r w:rsidR="00D650AF">
        <w:t>nivoom</w:t>
      </w:r>
      <w:proofErr w:type="spellEnd"/>
      <w:r w:rsidR="00D650AF">
        <w:t xml:space="preserve"> </w:t>
      </w:r>
      <w:proofErr w:type="spellStart"/>
      <w:r w:rsidR="00D650AF">
        <w:t>i</w:t>
      </w:r>
      <w:proofErr w:type="spellEnd"/>
      <w:r w:rsidR="00D650AF">
        <w:t xml:space="preserve"> </w:t>
      </w:r>
      <w:proofErr w:type="spellStart"/>
      <w:r w:rsidR="00D650AF">
        <w:t>obično</w:t>
      </w:r>
      <w:proofErr w:type="spellEnd"/>
      <w:r w:rsidR="00D650AF">
        <w:t xml:space="preserve"> se </w:t>
      </w:r>
      <w:proofErr w:type="spellStart"/>
      <w:r w:rsidR="00D650AF">
        <w:t>koriste</w:t>
      </w:r>
      <w:proofErr w:type="spellEnd"/>
      <w:r w:rsidR="00D650AF">
        <w:t xml:space="preserve"> </w:t>
      </w:r>
      <w:proofErr w:type="spellStart"/>
      <w:r w:rsidR="00D650AF">
        <w:t>pri</w:t>
      </w:r>
      <w:proofErr w:type="spellEnd"/>
      <w:r w:rsidR="00D650AF">
        <w:t xml:space="preserve"> </w:t>
      </w:r>
      <w:proofErr w:type="spellStart"/>
      <w:r w:rsidR="00D650AF">
        <w:t>razvoju</w:t>
      </w:r>
      <w:proofErr w:type="spellEnd"/>
      <w:r w:rsidR="00D650AF">
        <w:t xml:space="preserve"> </w:t>
      </w:r>
      <w:proofErr w:type="spellStart"/>
      <w:r w:rsidR="00D650AF">
        <w:t>aplikacije</w:t>
      </w:r>
      <w:proofErr w:type="spellEnd"/>
      <w:r w:rsidR="00D650AF">
        <w:t xml:space="preserve"> </w:t>
      </w:r>
      <w:proofErr w:type="spellStart"/>
      <w:r w:rsidR="00D650AF">
        <w:t>ili</w:t>
      </w:r>
      <w:proofErr w:type="spellEnd"/>
      <w:r w:rsidR="00D650AF">
        <w:t xml:space="preserve"> </w:t>
      </w:r>
      <w:proofErr w:type="spellStart"/>
      <w:r w:rsidR="00D650AF">
        <w:t>tok</w:t>
      </w:r>
      <w:proofErr w:type="spellEnd"/>
      <w:r w:rsidR="00D650AF">
        <w:t xml:space="preserve"> </w:t>
      </w:r>
      <w:proofErr w:type="spellStart"/>
      <w:r w:rsidR="00D650AF">
        <w:t>proučavanja</w:t>
      </w:r>
      <w:proofErr w:type="spellEnd"/>
      <w:r w:rsidR="00D650AF">
        <w:t xml:space="preserve"> </w:t>
      </w:r>
      <w:proofErr w:type="spellStart"/>
      <w:r w:rsidR="00D650AF">
        <w:t>kako</w:t>
      </w:r>
      <w:proofErr w:type="spellEnd"/>
      <w:r w:rsidR="00D650AF">
        <w:t xml:space="preserve"> je </w:t>
      </w:r>
      <w:proofErr w:type="spellStart"/>
      <w:r w:rsidR="00D650AF">
        <w:t>došlo</w:t>
      </w:r>
      <w:proofErr w:type="spellEnd"/>
      <w:r w:rsidR="00D650AF">
        <w:t xml:space="preserve"> do </w:t>
      </w:r>
      <w:proofErr w:type="spellStart"/>
      <w:r w:rsidR="00D650AF">
        <w:t>nekog</w:t>
      </w:r>
      <w:proofErr w:type="spellEnd"/>
      <w:r w:rsidR="00D650AF">
        <w:t xml:space="preserve"> </w:t>
      </w:r>
      <w:proofErr w:type="spellStart"/>
      <w:r w:rsidR="00D650AF">
        <w:t>problema</w:t>
      </w:r>
      <w:proofErr w:type="spellEnd"/>
      <w:r w:rsidR="00D650AF">
        <w:t xml:space="preserve">. </w:t>
      </w:r>
      <w:proofErr w:type="spellStart"/>
      <w:r w:rsidR="00D650AF">
        <w:t>Nivoi</w:t>
      </w:r>
      <w:proofErr w:type="spellEnd"/>
      <w:r w:rsidR="00D650AF">
        <w:t xml:space="preserve"> </w:t>
      </w:r>
      <w:proofErr w:type="spellStart"/>
      <w:r w:rsidR="00D650AF">
        <w:t>poruka</w:t>
      </w:r>
      <w:proofErr w:type="spellEnd"/>
      <w:r w:rsidR="00D650AF">
        <w:t xml:space="preserve"> </w:t>
      </w:r>
      <w:proofErr w:type="spellStart"/>
      <w:r w:rsidR="00D650AF">
        <w:t>imaju</w:t>
      </w:r>
      <w:proofErr w:type="spellEnd"/>
      <w:r w:rsidR="00D650AF">
        <w:t xml:space="preserve"> </w:t>
      </w:r>
      <w:proofErr w:type="spellStart"/>
      <w:r w:rsidR="00D650AF">
        <w:t>svoje</w:t>
      </w:r>
      <w:proofErr w:type="spellEnd"/>
      <w:r w:rsidR="00D650AF">
        <w:t xml:space="preserve"> </w:t>
      </w:r>
      <w:proofErr w:type="spellStart"/>
      <w:r w:rsidR="00D650AF">
        <w:t>vrednosti</w:t>
      </w:r>
      <w:proofErr w:type="spellEnd"/>
      <w:r w:rsidR="00D650AF">
        <w:t xml:space="preserve"> </w:t>
      </w:r>
      <w:proofErr w:type="spellStart"/>
      <w:r w:rsidR="00D650AF">
        <w:t>od</w:t>
      </w:r>
      <w:proofErr w:type="spellEnd"/>
      <w:r w:rsidR="00D650AF">
        <w:t xml:space="preserve"> </w:t>
      </w:r>
      <w:proofErr w:type="spellStart"/>
      <w:r w:rsidR="00D650AF">
        <w:t>najniže</w:t>
      </w:r>
      <w:proofErr w:type="spellEnd"/>
      <w:r w:rsidR="00D650AF">
        <w:t xml:space="preserve"> ka </w:t>
      </w:r>
      <w:proofErr w:type="spellStart"/>
      <w:r w:rsidR="00D650AF">
        <w:t>najvišoj</w:t>
      </w:r>
      <w:proofErr w:type="spellEnd"/>
      <w:r w:rsidR="00D650AF">
        <w:t xml:space="preserve"> (NONE = 0, … DEBUG = 3) </w:t>
      </w:r>
      <w:proofErr w:type="spellStart"/>
      <w:r w:rsidR="00D650AF">
        <w:t>tako</w:t>
      </w:r>
      <w:proofErr w:type="spellEnd"/>
      <w:r w:rsidR="00D650AF">
        <w:t xml:space="preserve"> da </w:t>
      </w:r>
      <w:proofErr w:type="spellStart"/>
      <w:r w:rsidR="00D650AF">
        <w:t>ako</w:t>
      </w:r>
      <w:proofErr w:type="spellEnd"/>
      <w:r w:rsidR="00D650AF">
        <w:t xml:space="preserve"> se </w:t>
      </w:r>
      <w:proofErr w:type="spellStart"/>
      <w:r w:rsidR="00D650AF">
        <w:t>sistemski</w:t>
      </w:r>
      <w:proofErr w:type="spellEnd"/>
      <w:r w:rsidR="00D650AF">
        <w:t xml:space="preserve"> log level </w:t>
      </w:r>
      <w:proofErr w:type="spellStart"/>
      <w:r w:rsidR="00D650AF">
        <w:t>podesi</w:t>
      </w:r>
      <w:proofErr w:type="spellEnd"/>
      <w:r w:rsidR="00D650AF">
        <w:t xml:space="preserve"> </w:t>
      </w:r>
      <w:proofErr w:type="spellStart"/>
      <w:r w:rsidR="00D650AF">
        <w:t>na</w:t>
      </w:r>
      <w:proofErr w:type="spellEnd"/>
      <w:r w:rsidR="00D650AF">
        <w:t xml:space="preserve"> ERROR, </w:t>
      </w:r>
      <w:proofErr w:type="spellStart"/>
      <w:r w:rsidR="00D650AF">
        <w:t>tada</w:t>
      </w:r>
      <w:proofErr w:type="spellEnd"/>
      <w:r w:rsidR="00D650AF">
        <w:t xml:space="preserve"> se </w:t>
      </w:r>
      <w:proofErr w:type="spellStart"/>
      <w:r w:rsidR="00D650AF">
        <w:t>ispisuju</w:t>
      </w:r>
      <w:proofErr w:type="spellEnd"/>
      <w:r w:rsidR="00D650AF">
        <w:t xml:space="preserve"> </w:t>
      </w:r>
      <w:proofErr w:type="spellStart"/>
      <w:r w:rsidR="00D650AF">
        <w:t>samo</w:t>
      </w:r>
      <w:proofErr w:type="spellEnd"/>
      <w:r w:rsidR="00D650AF">
        <w:t xml:space="preserve"> </w:t>
      </w:r>
      <w:proofErr w:type="spellStart"/>
      <w:r w:rsidR="00D650AF">
        <w:t>poruke</w:t>
      </w:r>
      <w:proofErr w:type="spellEnd"/>
      <w:r w:rsidR="00D650AF">
        <w:t xml:space="preserve"> </w:t>
      </w:r>
      <w:proofErr w:type="spellStart"/>
      <w:r w:rsidR="00D650AF">
        <w:t>ozna</w:t>
      </w:r>
      <w:proofErr w:type="spellEnd"/>
      <w:r w:rsidR="00D650AF">
        <w:rPr>
          <w:lang w:val="sr-Latn-RS"/>
        </w:rPr>
        <w:t>čene sa ERROR, dok ako je sistemski log levle podešen na INFO, tada se ispisuju poruke označene sa INFO i ERROR i tako dalje. Na ovaj način se mogu filtrirati poruke u sistemu. Takođe postoji mogućnost da se poruke filtriraju na nivou klase, tako što se kreira</w:t>
      </w:r>
      <w:r w:rsidR="0069118F">
        <w:rPr>
          <w:lang w:val="sr-Latn-RS"/>
        </w:rPr>
        <w:t xml:space="preserve"> interni logger za klasu, pa se na taj način poruke mogu finije filtrirati, to jeste na nivou same klase. Preporuka da se kod stabilne verzije programa koristi ERROR nivo.</w:t>
      </w:r>
    </w:p>
    <w:p w14:paraId="11C064F0" w14:textId="77777777" w:rsidR="0069118F" w:rsidRDefault="0069118F">
      <w:pPr>
        <w:spacing w:after="0" w:afterAutospacing="0"/>
        <w:jc w:val="left"/>
        <w:rPr>
          <w:lang w:val="sr-Latn-RS"/>
        </w:rPr>
      </w:pPr>
      <w:r>
        <w:rPr>
          <w:lang w:val="sr-Latn-RS"/>
        </w:rPr>
        <w:br w:type="page"/>
      </w:r>
    </w:p>
    <w:p w14:paraId="6E2E0FDF" w14:textId="77777777" w:rsidR="00D650AF" w:rsidRPr="00D650AF" w:rsidRDefault="00D650AF" w:rsidP="00D650AF">
      <w:pPr>
        <w:ind w:left="432"/>
        <w:rPr>
          <w:lang w:val="sr-Latn-RS"/>
        </w:rPr>
      </w:pPr>
    </w:p>
    <w:p w14:paraId="0527F6ED" w14:textId="77777777" w:rsidR="00520F91" w:rsidRPr="00520F91" w:rsidRDefault="00520F91" w:rsidP="00520F91">
      <w:pPr>
        <w:pStyle w:val="Heading3"/>
        <w:rPr>
          <w:lang w:val="sr-Latn-RS"/>
        </w:rPr>
      </w:pPr>
      <w:r w:rsidRPr="00520F91">
        <w:rPr>
          <w:lang w:val="sr-Latn-RS"/>
        </w:rPr>
        <w:t>Konfiguracijone klase (GameConfig)</w:t>
      </w:r>
    </w:p>
    <w:p w14:paraId="27DBE356" w14:textId="2C952031" w:rsidR="007577A2" w:rsidRDefault="0069118F" w:rsidP="007577A2">
      <w:pPr>
        <w:rPr>
          <w:lang w:val="sr-Latn-RS"/>
        </w:rPr>
      </w:pPr>
      <w:r>
        <w:rPr>
          <w:lang w:val="sr-Latn-RS"/>
        </w:rPr>
        <w:t xml:space="preserve">Konfiguraciona klasa služi za čuvanje konstanti koje se koriste dalje u kodu. Potrebno je izbegavati takozvane magične brojeve, to jeste da se u kodu koriste numeričke vrednosti bez objašnjenja. Vrlo lako može doći do slučaja da na tom kodu rade drugi programeri koji nisu upućeni zašto su baš te vrednosti upotrebljene, a drugi razlog zašto je dobro sve konstantne vrednosti smesititi u konfiguracioni fajl je taj što u slučaju da se koriste magični brojevi na više mesta, prilikom izmene </w:t>
      </w:r>
      <w:r w:rsidR="004671AA">
        <w:rPr>
          <w:lang w:val="sr-Latn-RS"/>
        </w:rPr>
        <w:t>te vrednosti, na svakom mestu mora da se napravi izmena kako ne bi došlo do pravljenja problema u radu aplikacije.</w:t>
      </w:r>
      <w:bookmarkEnd w:id="3461"/>
      <w:bookmarkEnd w:id="3462"/>
    </w:p>
    <w:p w14:paraId="7000D53C" w14:textId="77777777" w:rsidR="007577A2" w:rsidRDefault="007577A2">
      <w:pPr>
        <w:spacing w:after="0" w:afterAutospacing="0"/>
        <w:jc w:val="left"/>
        <w:rPr>
          <w:lang w:val="sr-Latn-RS"/>
        </w:rPr>
      </w:pPr>
      <w:r>
        <w:rPr>
          <w:lang w:val="sr-Latn-RS"/>
        </w:rPr>
        <w:br w:type="page"/>
      </w:r>
    </w:p>
    <w:p w14:paraId="7FF9C8B1" w14:textId="3EC23288" w:rsidR="001806EC" w:rsidRDefault="00FC41F9" w:rsidP="007577A2">
      <w:pPr>
        <w:pStyle w:val="Heading2"/>
        <w:rPr>
          <w:lang w:val="sr-Latn-RS"/>
        </w:rPr>
      </w:pPr>
      <w:r>
        <w:rPr>
          <w:lang w:val="sr-Latn-RS"/>
        </w:rPr>
        <w:lastRenderedPageBreak/>
        <w:t>Gameplay sistem</w:t>
      </w:r>
    </w:p>
    <w:p w14:paraId="6A145E04" w14:textId="77777777" w:rsidR="0073794A" w:rsidRDefault="002F5928" w:rsidP="002F5928">
      <w:r>
        <w:rPr>
          <w:lang w:val="sr-Latn-RS"/>
        </w:rPr>
        <w:t xml:space="preserve">Gameplay sistem </w:t>
      </w:r>
      <w:r w:rsidR="0073794A">
        <w:rPr>
          <w:lang w:val="sr-Latn-RS"/>
        </w:rPr>
        <w:t>(Slika 29.) sačinjavaju dve velike grupe</w:t>
      </w:r>
      <w:r w:rsidR="0073794A">
        <w:t>:</w:t>
      </w:r>
    </w:p>
    <w:p w14:paraId="3B196219" w14:textId="3AC9F1FF" w:rsidR="002F5928" w:rsidRPr="00966091" w:rsidRDefault="00966091" w:rsidP="0073794A">
      <w:pPr>
        <w:pStyle w:val="ListParagraph"/>
        <w:numPr>
          <w:ilvl w:val="0"/>
          <w:numId w:val="47"/>
        </w:numPr>
        <w:rPr>
          <w:sz w:val="24"/>
          <w:szCs w:val="24"/>
          <w:lang w:val="sr-Latn-RS"/>
        </w:rPr>
      </w:pPr>
      <w:r w:rsidRPr="00966091">
        <w:rPr>
          <w:sz w:val="24"/>
          <w:szCs w:val="24"/>
          <w:lang w:val="sr-Latn-RS"/>
        </w:rPr>
        <w:t>Moduli</w:t>
      </w:r>
      <w:r w:rsidR="0073794A" w:rsidRPr="00966091">
        <w:rPr>
          <w:sz w:val="24"/>
          <w:szCs w:val="24"/>
          <w:lang w:val="sr-Latn-RS"/>
        </w:rPr>
        <w:t xml:space="preserve"> koj</w:t>
      </w:r>
      <w:r w:rsidRPr="00966091">
        <w:rPr>
          <w:sz w:val="24"/>
          <w:szCs w:val="24"/>
          <w:lang w:val="sr-Latn-RS"/>
        </w:rPr>
        <w:t>i</w:t>
      </w:r>
      <w:r w:rsidR="0073794A" w:rsidRPr="00966091">
        <w:rPr>
          <w:sz w:val="24"/>
          <w:szCs w:val="24"/>
          <w:lang w:val="sr-Latn-RS"/>
        </w:rPr>
        <w:t xml:space="preserve"> se nalaze u sklopu ECS</w:t>
      </w:r>
      <w:r w:rsidR="0073794A" w:rsidRPr="00966091">
        <w:rPr>
          <w:sz w:val="24"/>
          <w:szCs w:val="24"/>
        </w:rPr>
        <w:t xml:space="preserve">-a, </w:t>
      </w:r>
      <w:proofErr w:type="spellStart"/>
      <w:r w:rsidR="0073794A" w:rsidRPr="00966091">
        <w:rPr>
          <w:sz w:val="24"/>
          <w:szCs w:val="24"/>
        </w:rPr>
        <w:t>poput</w:t>
      </w:r>
      <w:proofErr w:type="spellEnd"/>
      <w:r w:rsidR="0073794A" w:rsidRPr="00966091">
        <w:rPr>
          <w:sz w:val="24"/>
          <w:szCs w:val="24"/>
        </w:rPr>
        <w:t xml:space="preserve"> ECS </w:t>
      </w:r>
      <w:proofErr w:type="spellStart"/>
      <w:r w:rsidR="0073794A" w:rsidRPr="00966091">
        <w:rPr>
          <w:sz w:val="24"/>
          <w:szCs w:val="24"/>
        </w:rPr>
        <w:t>komponenti</w:t>
      </w:r>
      <w:proofErr w:type="spellEnd"/>
      <w:r w:rsidR="0073794A" w:rsidRPr="00966091">
        <w:rPr>
          <w:sz w:val="24"/>
          <w:szCs w:val="24"/>
        </w:rPr>
        <w:t xml:space="preserve"> </w:t>
      </w:r>
      <w:proofErr w:type="spellStart"/>
      <w:r w:rsidR="0073794A" w:rsidRPr="00966091">
        <w:rPr>
          <w:sz w:val="24"/>
          <w:szCs w:val="24"/>
        </w:rPr>
        <w:t>koje</w:t>
      </w:r>
      <w:proofErr w:type="spellEnd"/>
      <w:r w:rsidR="0073794A" w:rsidRPr="00966091">
        <w:rPr>
          <w:sz w:val="24"/>
          <w:szCs w:val="24"/>
        </w:rPr>
        <w:t xml:space="preserve"> </w:t>
      </w:r>
      <w:proofErr w:type="spellStart"/>
      <w:r w:rsidR="0073794A" w:rsidRPr="00966091">
        <w:rPr>
          <w:sz w:val="24"/>
          <w:szCs w:val="24"/>
        </w:rPr>
        <w:t>predstavljaju</w:t>
      </w:r>
      <w:proofErr w:type="spellEnd"/>
      <w:r w:rsidR="0073794A" w:rsidRPr="00966091">
        <w:rPr>
          <w:sz w:val="24"/>
          <w:szCs w:val="24"/>
        </w:rPr>
        <w:t xml:space="preserve"> </w:t>
      </w:r>
      <w:proofErr w:type="spellStart"/>
      <w:r w:rsidR="0073794A" w:rsidRPr="00966091">
        <w:rPr>
          <w:sz w:val="24"/>
          <w:szCs w:val="24"/>
        </w:rPr>
        <w:t>kontenjere</w:t>
      </w:r>
      <w:proofErr w:type="spellEnd"/>
      <w:r w:rsidR="0073794A" w:rsidRPr="00966091">
        <w:rPr>
          <w:sz w:val="24"/>
          <w:szCs w:val="24"/>
        </w:rPr>
        <w:t xml:space="preserve"> za </w:t>
      </w:r>
      <w:proofErr w:type="spellStart"/>
      <w:r w:rsidR="0073794A" w:rsidRPr="00966091">
        <w:rPr>
          <w:sz w:val="24"/>
          <w:szCs w:val="24"/>
        </w:rPr>
        <w:t>podatke</w:t>
      </w:r>
      <w:proofErr w:type="spellEnd"/>
      <w:r w:rsidR="0073794A" w:rsidRPr="00966091">
        <w:rPr>
          <w:sz w:val="24"/>
          <w:szCs w:val="24"/>
        </w:rPr>
        <w:t xml:space="preserve"> </w:t>
      </w:r>
      <w:proofErr w:type="spellStart"/>
      <w:r w:rsidR="0073794A" w:rsidRPr="00966091">
        <w:rPr>
          <w:sz w:val="24"/>
          <w:szCs w:val="24"/>
        </w:rPr>
        <w:t>kao</w:t>
      </w:r>
      <w:proofErr w:type="spellEnd"/>
      <w:r w:rsidR="0073794A" w:rsidRPr="00966091">
        <w:rPr>
          <w:sz w:val="24"/>
          <w:szCs w:val="24"/>
        </w:rPr>
        <w:t xml:space="preserve"> </w:t>
      </w:r>
      <w:proofErr w:type="spellStart"/>
      <w:r w:rsidR="0073794A" w:rsidRPr="00966091">
        <w:rPr>
          <w:sz w:val="24"/>
          <w:szCs w:val="24"/>
        </w:rPr>
        <w:t>i</w:t>
      </w:r>
      <w:proofErr w:type="spellEnd"/>
      <w:r w:rsidR="0073794A" w:rsidRPr="00966091">
        <w:rPr>
          <w:sz w:val="24"/>
          <w:szCs w:val="24"/>
        </w:rPr>
        <w:t xml:space="preserve"> ECS </w:t>
      </w:r>
      <w:proofErr w:type="spellStart"/>
      <w:r w:rsidR="0073794A" w:rsidRPr="00966091">
        <w:rPr>
          <w:sz w:val="24"/>
          <w:szCs w:val="24"/>
        </w:rPr>
        <w:t>sistemi</w:t>
      </w:r>
      <w:proofErr w:type="spellEnd"/>
      <w:r w:rsidR="0073794A" w:rsidRPr="00966091">
        <w:rPr>
          <w:sz w:val="24"/>
          <w:szCs w:val="24"/>
        </w:rPr>
        <w:t xml:space="preserve"> koji </w:t>
      </w:r>
      <w:proofErr w:type="spellStart"/>
      <w:r w:rsidR="0073794A" w:rsidRPr="00966091">
        <w:rPr>
          <w:sz w:val="24"/>
          <w:szCs w:val="24"/>
        </w:rPr>
        <w:t>predstavljaju</w:t>
      </w:r>
      <w:proofErr w:type="spellEnd"/>
      <w:r w:rsidR="0073794A" w:rsidRPr="00966091">
        <w:rPr>
          <w:sz w:val="24"/>
          <w:szCs w:val="24"/>
        </w:rPr>
        <w:t xml:space="preserve"> </w:t>
      </w:r>
      <w:proofErr w:type="spellStart"/>
      <w:r w:rsidR="0073794A" w:rsidRPr="00966091">
        <w:rPr>
          <w:sz w:val="24"/>
          <w:szCs w:val="24"/>
        </w:rPr>
        <w:t>specijalizovane</w:t>
      </w:r>
      <w:proofErr w:type="spellEnd"/>
      <w:r w:rsidR="0073794A" w:rsidRPr="00966091">
        <w:rPr>
          <w:sz w:val="24"/>
          <w:szCs w:val="24"/>
        </w:rPr>
        <w:t xml:space="preserve"> </w:t>
      </w:r>
      <w:proofErr w:type="spellStart"/>
      <w:r w:rsidR="0073794A" w:rsidRPr="00966091">
        <w:rPr>
          <w:sz w:val="24"/>
          <w:szCs w:val="24"/>
        </w:rPr>
        <w:t>funckionalnosti</w:t>
      </w:r>
      <w:proofErr w:type="spellEnd"/>
      <w:r w:rsidR="0073794A" w:rsidRPr="00966091">
        <w:rPr>
          <w:sz w:val="24"/>
          <w:szCs w:val="24"/>
        </w:rPr>
        <w:t xml:space="preserve"> </w:t>
      </w:r>
      <w:proofErr w:type="spellStart"/>
      <w:r w:rsidR="0073794A" w:rsidRPr="00966091">
        <w:rPr>
          <w:sz w:val="24"/>
          <w:szCs w:val="24"/>
        </w:rPr>
        <w:t>gde</w:t>
      </w:r>
      <w:proofErr w:type="spellEnd"/>
      <w:r w:rsidR="0073794A" w:rsidRPr="00966091">
        <w:rPr>
          <w:sz w:val="24"/>
          <w:szCs w:val="24"/>
        </w:rPr>
        <w:t xml:space="preserve"> </w:t>
      </w:r>
      <w:proofErr w:type="spellStart"/>
      <w:r w:rsidR="0073794A" w:rsidRPr="00966091">
        <w:rPr>
          <w:sz w:val="24"/>
          <w:szCs w:val="24"/>
        </w:rPr>
        <w:t>svi</w:t>
      </w:r>
      <w:proofErr w:type="spellEnd"/>
      <w:r w:rsidR="0073794A" w:rsidRPr="00966091">
        <w:rPr>
          <w:sz w:val="24"/>
          <w:szCs w:val="24"/>
        </w:rPr>
        <w:t xml:space="preserve"> </w:t>
      </w:r>
      <w:proofErr w:type="spellStart"/>
      <w:r w:rsidR="0073794A" w:rsidRPr="00966091">
        <w:rPr>
          <w:sz w:val="24"/>
          <w:szCs w:val="24"/>
        </w:rPr>
        <w:t>sistemi</w:t>
      </w:r>
      <w:proofErr w:type="spellEnd"/>
      <w:r w:rsidR="0073794A" w:rsidRPr="00966091">
        <w:rPr>
          <w:sz w:val="24"/>
          <w:szCs w:val="24"/>
        </w:rPr>
        <w:t xml:space="preserve"> pro</w:t>
      </w:r>
      <w:r w:rsidR="0073794A" w:rsidRPr="00966091">
        <w:rPr>
          <w:sz w:val="24"/>
          <w:szCs w:val="24"/>
          <w:lang w:val="sr-Latn-RS"/>
        </w:rPr>
        <w:t>đeani u jedan red i sinhrono se izvršavaju prilikom svake iteracije glavne igračke petlje.</w:t>
      </w:r>
    </w:p>
    <w:p w14:paraId="0D00BD1F" w14:textId="383B5409" w:rsidR="0073794A" w:rsidRPr="00966091" w:rsidRDefault="0073794A" w:rsidP="0073794A">
      <w:pPr>
        <w:pStyle w:val="ListParagraph"/>
        <w:numPr>
          <w:ilvl w:val="0"/>
          <w:numId w:val="47"/>
        </w:numPr>
        <w:rPr>
          <w:sz w:val="24"/>
          <w:szCs w:val="24"/>
          <w:lang w:val="sr-Latn-RS"/>
        </w:rPr>
      </w:pPr>
      <w:r w:rsidRPr="00966091">
        <w:rPr>
          <w:sz w:val="24"/>
          <w:szCs w:val="24"/>
          <w:lang w:val="sr-Latn-RS"/>
        </w:rPr>
        <w:t>Sv</w:t>
      </w:r>
      <w:r w:rsidR="00966091" w:rsidRPr="00966091">
        <w:rPr>
          <w:sz w:val="24"/>
          <w:szCs w:val="24"/>
          <w:lang w:val="sr-Latn-RS"/>
        </w:rPr>
        <w:t xml:space="preserve">i ostali moduli </w:t>
      </w:r>
      <w:r w:rsidRPr="00966091">
        <w:rPr>
          <w:sz w:val="24"/>
          <w:szCs w:val="24"/>
          <w:lang w:val="sr-Latn-RS"/>
        </w:rPr>
        <w:t>koj</w:t>
      </w:r>
      <w:r w:rsidR="00966091" w:rsidRPr="00966091">
        <w:rPr>
          <w:sz w:val="24"/>
          <w:szCs w:val="24"/>
          <w:lang w:val="sr-Latn-RS"/>
        </w:rPr>
        <w:t>i</w:t>
      </w:r>
      <w:r w:rsidRPr="00966091">
        <w:rPr>
          <w:sz w:val="24"/>
          <w:szCs w:val="24"/>
          <w:lang w:val="sr-Latn-RS"/>
        </w:rPr>
        <w:t xml:space="preserve"> nisu deo ECS grupe poput MatchTracker</w:t>
      </w:r>
      <w:r w:rsidR="00966091" w:rsidRPr="00966091">
        <w:rPr>
          <w:sz w:val="24"/>
          <w:szCs w:val="24"/>
          <w:lang w:val="sr-Latn-RS"/>
        </w:rPr>
        <w:t xml:space="preserve"> klase, BodyCreator, TileMapHandler, Input kontroler klasa i ostalih. To su funcionalni moduli koji pružaju određeni servis po pozivu ili asinhrono poput B2dContactListener klase ili Android</w:t>
      </w:r>
      <w:r w:rsidR="00966091" w:rsidRPr="00966091">
        <w:rPr>
          <w:sz w:val="24"/>
          <w:szCs w:val="24"/>
          <w:lang w:val="en-US"/>
        </w:rPr>
        <w:t xml:space="preserve">/Keyboard </w:t>
      </w:r>
      <w:proofErr w:type="spellStart"/>
      <w:r w:rsidR="00966091" w:rsidRPr="00966091">
        <w:rPr>
          <w:sz w:val="24"/>
          <w:szCs w:val="24"/>
          <w:lang w:val="en-US"/>
        </w:rPr>
        <w:t>kontrolera</w:t>
      </w:r>
      <w:proofErr w:type="spellEnd"/>
    </w:p>
    <w:p w14:paraId="5713A640" w14:textId="77777777" w:rsidR="00966091" w:rsidRPr="0073794A" w:rsidRDefault="00966091" w:rsidP="00966091">
      <w:pPr>
        <w:pStyle w:val="ListParagraph"/>
        <w:ind w:left="864"/>
        <w:rPr>
          <w:lang w:val="sr-Latn-RS"/>
        </w:rPr>
      </w:pPr>
    </w:p>
    <w:p w14:paraId="39AD313C" w14:textId="24CA1142" w:rsidR="007B6A75" w:rsidRPr="00FC41F9" w:rsidRDefault="00FC41F9" w:rsidP="0073794A">
      <w:pPr>
        <w:ind w:firstLine="180"/>
        <w:jc w:val="center"/>
        <w:rPr>
          <w:noProof/>
          <w:lang w:val="sr-Latn-RS"/>
        </w:rPr>
      </w:pPr>
      <w:r>
        <w:rPr>
          <w:noProof/>
        </w:rPr>
        <w:drawing>
          <wp:inline distT="0" distB="0" distL="0" distR="0" wp14:anchorId="7704CB31" wp14:editId="0807314D">
            <wp:extent cx="4228186" cy="45712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0758" cy="4573981"/>
                    </a:xfrm>
                    <a:prstGeom prst="rect">
                      <a:avLst/>
                    </a:prstGeom>
                  </pic:spPr>
                </pic:pic>
              </a:graphicData>
            </a:graphic>
          </wp:inline>
        </w:drawing>
      </w:r>
    </w:p>
    <w:p w14:paraId="16FB183D" w14:textId="35299C45" w:rsidR="002F5928" w:rsidRDefault="002F5928" w:rsidP="002F5928">
      <w:pPr>
        <w:jc w:val="center"/>
        <w:rPr>
          <w:lang w:val="sr-Latn-RS"/>
        </w:rPr>
      </w:pPr>
      <w:r>
        <w:rPr>
          <w:lang w:val="sr-Latn-RS"/>
        </w:rPr>
        <w:t xml:space="preserve">Slika </w:t>
      </w:r>
      <w:r>
        <w:rPr>
          <w:lang w:val="sr-Latn-RS"/>
        </w:rPr>
        <w:t>29</w:t>
      </w:r>
      <w:r>
        <w:rPr>
          <w:lang w:val="sr-Latn-RS"/>
        </w:rPr>
        <w:t xml:space="preserve">. </w:t>
      </w:r>
      <w:r>
        <w:rPr>
          <w:lang w:val="sr-Latn-RS"/>
        </w:rPr>
        <w:t xml:space="preserve">Gameplay sistem </w:t>
      </w:r>
      <w:r w:rsidR="0073794A">
        <w:rPr>
          <w:lang w:val="sr-Latn-RS"/>
        </w:rPr>
        <w:t>osnovni prikaz</w:t>
      </w:r>
    </w:p>
    <w:p w14:paraId="4446A037" w14:textId="77777777" w:rsidR="001806EC" w:rsidRDefault="001806EC" w:rsidP="00E0333A">
      <w:pPr>
        <w:ind w:firstLine="180"/>
        <w:jc w:val="left"/>
        <w:rPr>
          <w:noProof/>
        </w:rPr>
      </w:pPr>
    </w:p>
    <w:p w14:paraId="0470EE3F" w14:textId="77777777" w:rsidR="00CD1058" w:rsidRDefault="00CD1058" w:rsidP="00A52988">
      <w:pPr>
        <w:jc w:val="center"/>
      </w:pPr>
    </w:p>
    <w:p w14:paraId="7B708A06" w14:textId="77777777" w:rsidR="00CD1058" w:rsidRDefault="00CD1058" w:rsidP="00A52988">
      <w:pPr>
        <w:jc w:val="center"/>
      </w:pPr>
    </w:p>
    <w:p w14:paraId="276C0FA7" w14:textId="1AFF9118" w:rsidR="006D26B0" w:rsidRDefault="00966091" w:rsidP="00966091">
      <w:pPr>
        <w:pStyle w:val="Heading3"/>
      </w:pPr>
      <w:r>
        <w:lastRenderedPageBreak/>
        <w:t xml:space="preserve">ECS </w:t>
      </w:r>
      <w:proofErr w:type="spellStart"/>
      <w:r>
        <w:t>grupa</w:t>
      </w:r>
      <w:proofErr w:type="spellEnd"/>
    </w:p>
    <w:p w14:paraId="27D1064E" w14:textId="512A7339" w:rsidR="00FC27C6" w:rsidRDefault="00966091" w:rsidP="00966091">
      <w:pPr>
        <w:rPr>
          <w:lang w:val="sr-Latn-RS"/>
        </w:rPr>
      </w:pPr>
      <w:r>
        <w:t xml:space="preserve">Kao </w:t>
      </w:r>
      <w:r>
        <w:rPr>
          <w:lang w:val="sr-Latn-RS"/>
        </w:rPr>
        <w:t xml:space="preserve">što je već pomenuto u sekciji </w:t>
      </w:r>
      <w:r w:rsidRPr="00966091">
        <w:rPr>
          <w:lang w:val="sr-Latn-RS"/>
        </w:rPr>
        <w:t>2.3.1</w:t>
      </w:r>
      <w:r>
        <w:rPr>
          <w:lang w:val="sr-Latn-RS"/>
        </w:rPr>
        <w:t xml:space="preserve"> </w:t>
      </w:r>
      <w:r w:rsidRPr="00966091">
        <w:rPr>
          <w:lang w:val="sr-Latn-RS"/>
        </w:rPr>
        <w:t>Entity Component System (ECS)</w:t>
      </w:r>
      <w:r w:rsidR="00FC27C6">
        <w:rPr>
          <w:lang w:val="sr-Latn-RS"/>
        </w:rPr>
        <w:t>, ECS je programerski patern koji ima mnogo benefita i najkorišćeniji je u razvoju video igara. Sastoji se od komponenti</w:t>
      </w:r>
      <w:r w:rsidR="00805512">
        <w:rPr>
          <w:lang w:val="sr-Latn-RS"/>
        </w:rPr>
        <w:t xml:space="preserve"> </w:t>
      </w:r>
      <w:r w:rsidR="00FC27C6">
        <w:rPr>
          <w:lang w:val="sr-Latn-RS"/>
        </w:rPr>
        <w:t>(Tablea 2) koji predstavljaju isključivo kontenjere sa podacima, entitija</w:t>
      </w:r>
      <w:r w:rsidR="006D11F3">
        <w:rPr>
          <w:lang w:val="sr-Latn-RS"/>
        </w:rPr>
        <w:t xml:space="preserve"> (Tabela 3)</w:t>
      </w:r>
      <w:r w:rsidR="00FC27C6">
        <w:rPr>
          <w:lang w:val="sr-Latn-RS"/>
        </w:rPr>
        <w:t xml:space="preserve"> koji su skup komponenti i sistema</w:t>
      </w:r>
      <w:r w:rsidR="006D11F3">
        <w:rPr>
          <w:lang w:val="sr-Latn-RS"/>
        </w:rPr>
        <w:t xml:space="preserve"> (Tabela 4)</w:t>
      </w:r>
      <w:r w:rsidR="00FC27C6">
        <w:rPr>
          <w:lang w:val="sr-Latn-RS"/>
        </w:rPr>
        <w:t xml:space="preserve"> koji manipuliši nad određenim entitijima.</w:t>
      </w:r>
    </w:p>
    <w:p w14:paraId="64933416" w14:textId="0BF067B6" w:rsidR="0028750B" w:rsidRPr="0028750B" w:rsidRDefault="0028750B" w:rsidP="0028750B">
      <w:pPr>
        <w:pStyle w:val="Heading4"/>
      </w:pPr>
      <w:r>
        <w:t>ECS</w:t>
      </w:r>
      <w:r>
        <w:t xml:space="preserve"> </w:t>
      </w:r>
      <w:proofErr w:type="spellStart"/>
      <w:r>
        <w:t>komponente</w:t>
      </w:r>
      <w:proofErr w:type="spellEnd"/>
    </w:p>
    <w:p w14:paraId="286BB138" w14:textId="4165544C" w:rsidR="00805512" w:rsidRPr="00966091" w:rsidRDefault="00805512" w:rsidP="00805512">
      <w:pPr>
        <w:spacing w:after="0" w:afterAutospacing="0"/>
        <w:jc w:val="center"/>
        <w:rPr>
          <w:lang w:val="sr-Latn-RS"/>
        </w:rPr>
      </w:pPr>
      <w:r>
        <w:rPr>
          <w:lang w:val="sr-Latn-RS"/>
        </w:rPr>
        <w:t xml:space="preserve">Tabela </w:t>
      </w:r>
      <w:r>
        <w:rPr>
          <w:lang w:val="sr-Latn-RS"/>
        </w:rPr>
        <w:t>2</w:t>
      </w:r>
      <w:r>
        <w:rPr>
          <w:lang w:val="sr-Latn-RS"/>
        </w:rPr>
        <w:t xml:space="preserve">. </w:t>
      </w:r>
      <w:r>
        <w:rPr>
          <w:lang w:val="sr-Latn-RS"/>
        </w:rPr>
        <w:t xml:space="preserve">ECS </w:t>
      </w:r>
      <w:r>
        <w:rPr>
          <w:lang w:val="sr-Latn-RS"/>
        </w:rPr>
        <w:t xml:space="preserve">Lista </w:t>
      </w:r>
      <w:r>
        <w:rPr>
          <w:lang w:val="sr-Latn-RS"/>
        </w:rPr>
        <w:t>komponenti</w:t>
      </w:r>
    </w:p>
    <w:tbl>
      <w:tblPr>
        <w:tblStyle w:val="TableGrid"/>
        <w:tblW w:w="0" w:type="auto"/>
        <w:tblLook w:val="04A0" w:firstRow="1" w:lastRow="0" w:firstColumn="1" w:lastColumn="0" w:noHBand="0" w:noVBand="1"/>
      </w:tblPr>
      <w:tblGrid>
        <w:gridCol w:w="4905"/>
        <w:gridCol w:w="4905"/>
      </w:tblGrid>
      <w:tr w:rsidR="00FC27C6" w14:paraId="1C6339E7" w14:textId="77777777" w:rsidTr="00FC27C6">
        <w:tc>
          <w:tcPr>
            <w:tcW w:w="4905" w:type="dxa"/>
          </w:tcPr>
          <w:p w14:paraId="58E0F853" w14:textId="12520A7C" w:rsidR="00FC27C6" w:rsidRPr="00BC7407" w:rsidRDefault="00FC27C6" w:rsidP="00A52988">
            <w:pPr>
              <w:jc w:val="center"/>
              <w:rPr>
                <w:b/>
                <w:bCs/>
              </w:rPr>
            </w:pPr>
            <w:proofErr w:type="spellStart"/>
            <w:r w:rsidRPr="00BC7407">
              <w:rPr>
                <w:b/>
                <w:bCs/>
              </w:rPr>
              <w:t>Naziv</w:t>
            </w:r>
            <w:proofErr w:type="spellEnd"/>
            <w:r w:rsidRPr="00BC7407">
              <w:rPr>
                <w:b/>
                <w:bCs/>
              </w:rPr>
              <w:t xml:space="preserve"> </w:t>
            </w:r>
            <w:proofErr w:type="spellStart"/>
            <w:r w:rsidRPr="00BC7407">
              <w:rPr>
                <w:b/>
                <w:bCs/>
              </w:rPr>
              <w:t>komponente</w:t>
            </w:r>
            <w:proofErr w:type="spellEnd"/>
          </w:p>
        </w:tc>
        <w:tc>
          <w:tcPr>
            <w:tcW w:w="4905" w:type="dxa"/>
          </w:tcPr>
          <w:p w14:paraId="49A364EA" w14:textId="2C5DB6DD" w:rsidR="00FC27C6" w:rsidRPr="00BC7407" w:rsidRDefault="00FC27C6" w:rsidP="00A52988">
            <w:pPr>
              <w:jc w:val="center"/>
              <w:rPr>
                <w:b/>
                <w:bCs/>
              </w:rPr>
            </w:pPr>
            <w:proofErr w:type="spellStart"/>
            <w:r w:rsidRPr="00BC7407">
              <w:rPr>
                <w:b/>
                <w:bCs/>
              </w:rPr>
              <w:t>Podatke</w:t>
            </w:r>
            <w:proofErr w:type="spellEnd"/>
            <w:r w:rsidRPr="00BC7407">
              <w:rPr>
                <w:b/>
                <w:bCs/>
              </w:rPr>
              <w:t xml:space="preserve"> </w:t>
            </w:r>
            <w:proofErr w:type="spellStart"/>
            <w:r w:rsidRPr="00BC7407">
              <w:rPr>
                <w:b/>
                <w:bCs/>
              </w:rPr>
              <w:t>koje</w:t>
            </w:r>
            <w:proofErr w:type="spellEnd"/>
            <w:r w:rsidRPr="00BC7407">
              <w:rPr>
                <w:b/>
                <w:bCs/>
              </w:rPr>
              <w:t xml:space="preserve"> </w:t>
            </w:r>
            <w:proofErr w:type="spellStart"/>
            <w:r w:rsidRPr="00BC7407">
              <w:rPr>
                <w:b/>
                <w:bCs/>
              </w:rPr>
              <w:t>sadrži</w:t>
            </w:r>
            <w:proofErr w:type="spellEnd"/>
          </w:p>
        </w:tc>
      </w:tr>
      <w:tr w:rsidR="00FC27C6" w14:paraId="0C655076" w14:textId="77777777" w:rsidTr="00FC27C6">
        <w:tc>
          <w:tcPr>
            <w:tcW w:w="4905" w:type="dxa"/>
          </w:tcPr>
          <w:p w14:paraId="25B1250B" w14:textId="112B74CA" w:rsidR="00FC27C6" w:rsidRDefault="00BC7407" w:rsidP="00BC7407">
            <w:pPr>
              <w:tabs>
                <w:tab w:val="left" w:pos="1325"/>
                <w:tab w:val="left" w:pos="1809"/>
              </w:tabs>
              <w:jc w:val="center"/>
            </w:pPr>
            <w:proofErr w:type="spellStart"/>
            <w:r w:rsidRPr="00BC7407">
              <w:t>AIEnemyComponent</w:t>
            </w:r>
            <w:proofErr w:type="spellEnd"/>
          </w:p>
        </w:tc>
        <w:tc>
          <w:tcPr>
            <w:tcW w:w="4905" w:type="dxa"/>
          </w:tcPr>
          <w:p w14:paraId="17E6CD79" w14:textId="536773A0" w:rsidR="00FC27C6" w:rsidRPr="00BC7407" w:rsidRDefault="00BC7407" w:rsidP="000153F0">
            <w:pPr>
              <w:tabs>
                <w:tab w:val="left" w:pos="1359"/>
              </w:tabs>
              <w:jc w:val="left"/>
              <w:rPr>
                <w:lang w:val="sr-Latn-RS"/>
              </w:rPr>
            </w:pPr>
            <w:proofErr w:type="spellStart"/>
            <w:r>
              <w:t>Slu</w:t>
            </w:r>
            <w:proofErr w:type="spellEnd"/>
            <w:r>
              <w:rPr>
                <w:lang w:val="sr-Latn-RS"/>
              </w:rPr>
              <w:t>ži samo kao family filter</w:t>
            </w:r>
            <w:r w:rsidR="000153F0">
              <w:rPr>
                <w:lang w:val="sr-Latn-RS"/>
              </w:rPr>
              <w:t xml:space="preserve"> (Objašnjenje u 4.2.</w:t>
            </w:r>
            <w:r w:rsidR="00B6076B">
              <w:rPr>
                <w:lang w:val="sr-Latn-RS"/>
              </w:rPr>
              <w:t>1.3</w:t>
            </w:r>
            <w:r w:rsidR="000153F0">
              <w:rPr>
                <w:lang w:val="sr-Latn-RS"/>
              </w:rPr>
              <w:t>)</w:t>
            </w:r>
            <w:r w:rsidR="00AF7783">
              <w:rPr>
                <w:lang w:val="sr-Latn-RS"/>
              </w:rPr>
              <w:t>, sadrže je samo AI protivnici</w:t>
            </w:r>
          </w:p>
        </w:tc>
      </w:tr>
      <w:tr w:rsidR="00FC27C6" w14:paraId="6BF7F13E" w14:textId="77777777" w:rsidTr="00FC27C6">
        <w:tc>
          <w:tcPr>
            <w:tcW w:w="4905" w:type="dxa"/>
          </w:tcPr>
          <w:p w14:paraId="25CC6682" w14:textId="06083318" w:rsidR="00FC27C6" w:rsidRDefault="00BC7407" w:rsidP="00BC7407">
            <w:pPr>
              <w:jc w:val="center"/>
            </w:pPr>
            <w:proofErr w:type="spellStart"/>
            <w:r w:rsidRPr="00BC7407">
              <w:t>AnimationComponent</w:t>
            </w:r>
            <w:proofErr w:type="spellEnd"/>
          </w:p>
        </w:tc>
        <w:tc>
          <w:tcPr>
            <w:tcW w:w="4905" w:type="dxa"/>
          </w:tcPr>
          <w:p w14:paraId="2D854013" w14:textId="2209DEF6" w:rsidR="00FC27C6" w:rsidRPr="000153F0" w:rsidRDefault="000153F0" w:rsidP="000153F0">
            <w:pPr>
              <w:jc w:val="left"/>
              <w:rPr>
                <w:lang w:val="sr-Latn-RS"/>
              </w:rPr>
            </w:pPr>
            <w:r>
              <w:t>Sadr</w:t>
            </w:r>
            <w:r>
              <w:rPr>
                <w:lang w:val="sr-Latn-RS"/>
              </w:rPr>
              <w:t>ži mapu objekata tipa Animation</w:t>
            </w:r>
          </w:p>
        </w:tc>
      </w:tr>
      <w:tr w:rsidR="00FC27C6" w14:paraId="6052E4FF" w14:textId="77777777" w:rsidTr="00FC27C6">
        <w:tc>
          <w:tcPr>
            <w:tcW w:w="4905" w:type="dxa"/>
          </w:tcPr>
          <w:p w14:paraId="21EEB749" w14:textId="61D2C74A" w:rsidR="00FC27C6" w:rsidRDefault="00BC7407" w:rsidP="00BC7407">
            <w:pPr>
              <w:tabs>
                <w:tab w:val="left" w:pos="1947"/>
                <w:tab w:val="left" w:pos="3468"/>
              </w:tabs>
              <w:jc w:val="center"/>
            </w:pPr>
            <w:r w:rsidRPr="00BC7407">
              <w:t>B2dBodyComponent</w:t>
            </w:r>
          </w:p>
        </w:tc>
        <w:tc>
          <w:tcPr>
            <w:tcW w:w="4905" w:type="dxa"/>
          </w:tcPr>
          <w:p w14:paraId="5DFA2463" w14:textId="7802B2D4" w:rsidR="00FC27C6" w:rsidRDefault="000153F0" w:rsidP="000153F0">
            <w:pPr>
              <w:tabs>
                <w:tab w:val="left" w:pos="599"/>
              </w:tabs>
              <w:jc w:val="left"/>
            </w:pPr>
            <w:proofErr w:type="spellStart"/>
            <w:r>
              <w:t>Sadrži</w:t>
            </w:r>
            <w:proofErr w:type="spellEnd"/>
            <w:r>
              <w:t xml:space="preserve"> </w:t>
            </w:r>
            <w:proofErr w:type="spellStart"/>
            <w:r>
              <w:t>informacije</w:t>
            </w:r>
            <w:proofErr w:type="spellEnd"/>
            <w:r>
              <w:t xml:space="preserve"> </w:t>
            </w:r>
            <w:proofErr w:type="spellStart"/>
            <w:r>
              <w:t>vezano</w:t>
            </w:r>
            <w:proofErr w:type="spellEnd"/>
            <w:r>
              <w:t xml:space="preserve"> za </w:t>
            </w:r>
            <w:proofErr w:type="spellStart"/>
            <w:r>
              <w:t>telo</w:t>
            </w:r>
            <w:proofErr w:type="spellEnd"/>
            <w:r>
              <w:t xml:space="preserve"> </w:t>
            </w:r>
            <w:proofErr w:type="spellStart"/>
            <w:r>
              <w:t>koje</w:t>
            </w:r>
            <w:proofErr w:type="spellEnd"/>
            <w:r>
              <w:t xml:space="preserve"> se </w:t>
            </w:r>
            <w:proofErr w:type="spellStart"/>
            <w:r>
              <w:t>predstavlja</w:t>
            </w:r>
            <w:proofErr w:type="spellEnd"/>
            <w:r>
              <w:t xml:space="preserve"> </w:t>
            </w:r>
            <w:proofErr w:type="spellStart"/>
            <w:r>
              <w:t>objekat</w:t>
            </w:r>
            <w:proofErr w:type="spellEnd"/>
            <w:r>
              <w:t xml:space="preserve"> u Box2D </w:t>
            </w:r>
            <w:proofErr w:type="spellStart"/>
            <w:r>
              <w:t>svetu</w:t>
            </w:r>
            <w:proofErr w:type="spellEnd"/>
            <w:r>
              <w:t xml:space="preserve"> (</w:t>
            </w:r>
            <w:proofErr w:type="spellStart"/>
            <w:r>
              <w:t>Simulacija</w:t>
            </w:r>
            <w:proofErr w:type="spellEnd"/>
            <w:r>
              <w:t xml:space="preserve"> </w:t>
            </w:r>
            <w:proofErr w:type="spellStart"/>
            <w:r>
              <w:t>fizike</w:t>
            </w:r>
            <w:proofErr w:type="spellEnd"/>
            <w:r>
              <w:t>)</w:t>
            </w:r>
          </w:p>
        </w:tc>
      </w:tr>
      <w:tr w:rsidR="00FC27C6" w14:paraId="209CC874" w14:textId="77777777" w:rsidTr="00FC27C6">
        <w:tc>
          <w:tcPr>
            <w:tcW w:w="4905" w:type="dxa"/>
          </w:tcPr>
          <w:p w14:paraId="6727EE37" w14:textId="10618D2C" w:rsidR="00FC27C6" w:rsidRDefault="00BC7407" w:rsidP="00BC7407">
            <w:pPr>
              <w:jc w:val="center"/>
            </w:pPr>
            <w:r w:rsidRPr="00BC7407">
              <w:t>Box2dLocation</w:t>
            </w:r>
          </w:p>
        </w:tc>
        <w:tc>
          <w:tcPr>
            <w:tcW w:w="4905" w:type="dxa"/>
          </w:tcPr>
          <w:p w14:paraId="01EA9D2F" w14:textId="11FC882D" w:rsidR="00FC27C6" w:rsidRDefault="000153F0" w:rsidP="000153F0">
            <w:pPr>
              <w:jc w:val="left"/>
            </w:pPr>
            <w:proofErr w:type="spellStart"/>
            <w:r>
              <w:t>Sadrži</w:t>
            </w:r>
            <w:proofErr w:type="spellEnd"/>
            <w:r>
              <w:t xml:space="preserve"> </w:t>
            </w:r>
            <w:proofErr w:type="spellStart"/>
            <w:r>
              <w:t>poziciju</w:t>
            </w:r>
            <w:proofErr w:type="spellEnd"/>
            <w:r>
              <w:t xml:space="preserve"> Box2D </w:t>
            </w:r>
            <w:proofErr w:type="spellStart"/>
            <w:r>
              <w:t>tela</w:t>
            </w:r>
            <w:proofErr w:type="spellEnd"/>
            <w:r w:rsidR="00805512">
              <w:t xml:space="preserve"> u World </w:t>
            </w:r>
            <w:proofErr w:type="spellStart"/>
            <w:r w:rsidR="00805512">
              <w:t>jedinici</w:t>
            </w:r>
            <w:proofErr w:type="spellEnd"/>
          </w:p>
        </w:tc>
      </w:tr>
      <w:tr w:rsidR="00FC27C6" w14:paraId="35608416" w14:textId="77777777" w:rsidTr="00FC27C6">
        <w:tc>
          <w:tcPr>
            <w:tcW w:w="4905" w:type="dxa"/>
          </w:tcPr>
          <w:p w14:paraId="39C2BC58" w14:textId="2D1C0081" w:rsidR="00FC27C6" w:rsidRDefault="00BC7407" w:rsidP="00BC7407">
            <w:pPr>
              <w:jc w:val="center"/>
            </w:pPr>
            <w:proofErr w:type="spellStart"/>
            <w:r w:rsidRPr="00BC7407">
              <w:t>BrickComponent</w:t>
            </w:r>
            <w:proofErr w:type="spellEnd"/>
          </w:p>
        </w:tc>
        <w:tc>
          <w:tcPr>
            <w:tcW w:w="4905" w:type="dxa"/>
          </w:tcPr>
          <w:p w14:paraId="7EC06145" w14:textId="5F9B695B" w:rsidR="00FC27C6" w:rsidRDefault="000153F0" w:rsidP="000153F0">
            <w:pPr>
              <w:jc w:val="left"/>
            </w:pPr>
            <w:proofErr w:type="spellStart"/>
            <w:r>
              <w:t>Sadrži</w:t>
            </w:r>
            <w:proofErr w:type="spellEnd"/>
            <w:r>
              <w:t xml:space="preserve"> </w:t>
            </w:r>
            <w:proofErr w:type="spellStart"/>
            <w:r w:rsidR="00B50F7C">
              <w:t>informacije</w:t>
            </w:r>
            <w:proofErr w:type="spellEnd"/>
            <w:r w:rsidR="00B50F7C">
              <w:t xml:space="preserve"> </w:t>
            </w:r>
            <w:proofErr w:type="spellStart"/>
            <w:r w:rsidR="00B50F7C">
              <w:t>vezane</w:t>
            </w:r>
            <w:proofErr w:type="spellEnd"/>
            <w:r w:rsidR="00B50F7C">
              <w:t xml:space="preserve"> </w:t>
            </w:r>
            <w:proofErr w:type="spellStart"/>
            <w:r w:rsidR="00B50F7C">
              <w:t>sa</w:t>
            </w:r>
            <w:proofErr w:type="spellEnd"/>
            <w:r w:rsidR="00B50F7C">
              <w:t xml:space="preserve"> </w:t>
            </w:r>
            <w:proofErr w:type="spellStart"/>
            <w:r w:rsidR="00B50F7C">
              <w:t>jednistveni</w:t>
            </w:r>
            <w:proofErr w:type="spellEnd"/>
            <w:r w:rsidR="00B50F7C">
              <w:t xml:space="preserve"> </w:t>
            </w:r>
            <w:proofErr w:type="spellStart"/>
            <w:r w:rsidR="00B50F7C">
              <w:t>sloj</w:t>
            </w:r>
            <w:proofErr w:type="spellEnd"/>
            <w:r w:rsidR="00B50F7C">
              <w:t xml:space="preserve"> </w:t>
            </w:r>
            <w:proofErr w:type="spellStart"/>
            <w:r w:rsidR="00B50F7C">
              <w:t>kome</w:t>
            </w:r>
            <w:proofErr w:type="spellEnd"/>
            <w:r w:rsidR="00B50F7C">
              <w:t xml:space="preserve"> </w:t>
            </w:r>
            <w:proofErr w:type="spellStart"/>
            <w:r w:rsidR="00B50F7C">
              <w:t>pripada</w:t>
            </w:r>
            <w:proofErr w:type="spellEnd"/>
            <w:r w:rsidR="00B50F7C">
              <w:t xml:space="preserve"> (</w:t>
            </w:r>
            <w:proofErr w:type="spellStart"/>
            <w:r w:rsidR="00B50F7C">
              <w:t>Sloj</w:t>
            </w:r>
            <w:proofErr w:type="spellEnd"/>
            <w:r w:rsidR="00B50F7C">
              <w:t xml:space="preserve"> </w:t>
            </w:r>
            <w:proofErr w:type="spellStart"/>
            <w:r w:rsidR="00B50F7C">
              <w:t>platforma</w:t>
            </w:r>
            <w:proofErr w:type="spellEnd"/>
            <w:r w:rsidR="00B50F7C">
              <w:t xml:space="preserve">) u </w:t>
            </w:r>
            <w:proofErr w:type="spellStart"/>
            <w:r w:rsidR="00B50F7C">
              <w:t>mapi</w:t>
            </w:r>
            <w:proofErr w:type="spellEnd"/>
            <w:r w:rsidR="00B50F7C">
              <w:t xml:space="preserve"> (</w:t>
            </w:r>
            <w:proofErr w:type="spellStart"/>
            <w:r w:rsidR="00B50F7C">
              <w:t>Više</w:t>
            </w:r>
            <w:proofErr w:type="spellEnd"/>
            <w:r w:rsidR="00B50F7C">
              <w:t xml:space="preserve"> o </w:t>
            </w:r>
            <w:proofErr w:type="spellStart"/>
            <w:r w:rsidR="00B50F7C">
              <w:t>slojevima</w:t>
            </w:r>
            <w:proofErr w:type="spellEnd"/>
            <w:r w:rsidR="00B50F7C">
              <w:t xml:space="preserve"> </w:t>
            </w:r>
            <w:proofErr w:type="spellStart"/>
            <w:r w:rsidR="00B50F7C">
              <w:t>i</w:t>
            </w:r>
            <w:proofErr w:type="spellEnd"/>
            <w:r w:rsidR="00B50F7C">
              <w:t xml:space="preserve"> Tiled </w:t>
            </w:r>
            <w:proofErr w:type="spellStart"/>
            <w:r w:rsidR="00B50F7C">
              <w:t>mapama</w:t>
            </w:r>
            <w:proofErr w:type="spellEnd"/>
            <w:r w:rsidR="00B50F7C">
              <w:t xml:space="preserve"> u 4.2.2)</w:t>
            </w:r>
          </w:p>
        </w:tc>
      </w:tr>
      <w:tr w:rsidR="00FC27C6" w14:paraId="6BA7C70A" w14:textId="77777777" w:rsidTr="00FC27C6">
        <w:tc>
          <w:tcPr>
            <w:tcW w:w="4905" w:type="dxa"/>
          </w:tcPr>
          <w:p w14:paraId="52B808BF" w14:textId="38347011" w:rsidR="00FC27C6" w:rsidRDefault="00BC7407" w:rsidP="00BC7407">
            <w:pPr>
              <w:jc w:val="center"/>
            </w:pPr>
            <w:proofErr w:type="spellStart"/>
            <w:r w:rsidRPr="00BC7407">
              <w:t>BulletComponent</w:t>
            </w:r>
            <w:proofErr w:type="spellEnd"/>
          </w:p>
        </w:tc>
        <w:tc>
          <w:tcPr>
            <w:tcW w:w="4905" w:type="dxa"/>
          </w:tcPr>
          <w:p w14:paraId="79346F89" w14:textId="5245DAA0" w:rsidR="00FC27C6" w:rsidRDefault="00B50F7C" w:rsidP="000153F0">
            <w:pPr>
              <w:jc w:val="left"/>
            </w:pPr>
            <w:proofErr w:type="spellStart"/>
            <w:r>
              <w:t>Sadrži</w:t>
            </w:r>
            <w:proofErr w:type="spellEnd"/>
            <w:r>
              <w:t xml:space="preserve"> </w:t>
            </w:r>
            <w:proofErr w:type="spellStart"/>
            <w:r>
              <w:t>informacije</w:t>
            </w:r>
            <w:proofErr w:type="spellEnd"/>
            <w:r>
              <w:t xml:space="preserve"> </w:t>
            </w:r>
            <w:proofErr w:type="spellStart"/>
            <w:r>
              <w:t>vezane</w:t>
            </w:r>
            <w:proofErr w:type="spellEnd"/>
            <w:r>
              <w:t xml:space="preserve"> za </w:t>
            </w:r>
            <w:proofErr w:type="spellStart"/>
            <w:r>
              <w:t>metak</w:t>
            </w:r>
            <w:proofErr w:type="spellEnd"/>
            <w:r>
              <w:t xml:space="preserve"> </w:t>
            </w:r>
            <w:proofErr w:type="spellStart"/>
            <w:r>
              <w:t>poput</w:t>
            </w:r>
            <w:proofErr w:type="spellEnd"/>
            <w:r>
              <w:t xml:space="preserve"> </w:t>
            </w:r>
            <w:proofErr w:type="spellStart"/>
            <w:r>
              <w:t>brzine</w:t>
            </w:r>
            <w:proofErr w:type="spellEnd"/>
            <w:r>
              <w:t xml:space="preserve"> </w:t>
            </w:r>
            <w:proofErr w:type="spellStart"/>
            <w:r>
              <w:t>kretanje</w:t>
            </w:r>
            <w:proofErr w:type="spellEnd"/>
            <w:r>
              <w:t xml:space="preserve"> po x </w:t>
            </w:r>
            <w:proofErr w:type="spellStart"/>
            <w:r>
              <w:t>i</w:t>
            </w:r>
            <w:proofErr w:type="spellEnd"/>
            <w:r>
              <w:t xml:space="preserve"> y </w:t>
            </w:r>
            <w:proofErr w:type="spellStart"/>
            <w:r>
              <w:t>osi</w:t>
            </w:r>
            <w:proofErr w:type="spellEnd"/>
            <w:r>
              <w:t xml:space="preserve">, </w:t>
            </w:r>
            <w:proofErr w:type="spellStart"/>
            <w:r>
              <w:t>preostalo</w:t>
            </w:r>
            <w:proofErr w:type="spellEnd"/>
            <w:r>
              <w:t xml:space="preserve"> </w:t>
            </w:r>
            <w:proofErr w:type="spellStart"/>
            <w:r>
              <w:t>vreme</w:t>
            </w:r>
            <w:proofErr w:type="spellEnd"/>
            <w:r>
              <w:t xml:space="preserve"> </w:t>
            </w:r>
            <w:proofErr w:type="spellStart"/>
            <w:r>
              <w:t>života</w:t>
            </w:r>
            <w:proofErr w:type="spellEnd"/>
            <w:r>
              <w:t xml:space="preserve"> </w:t>
            </w:r>
            <w:proofErr w:type="spellStart"/>
            <w:r>
              <w:t>kao</w:t>
            </w:r>
            <w:proofErr w:type="spellEnd"/>
            <w:r>
              <w:t xml:space="preserve"> </w:t>
            </w:r>
            <w:proofErr w:type="spellStart"/>
            <w:r>
              <w:t>i</w:t>
            </w:r>
            <w:proofErr w:type="spellEnd"/>
            <w:r>
              <w:t xml:space="preserve"> reference </w:t>
            </w:r>
            <w:proofErr w:type="spellStart"/>
            <w:r>
              <w:t>na</w:t>
            </w:r>
            <w:proofErr w:type="spellEnd"/>
            <w:r>
              <w:t xml:space="preserve"> Box2D </w:t>
            </w:r>
            <w:proofErr w:type="spellStart"/>
            <w:r>
              <w:t>telo</w:t>
            </w:r>
            <w:proofErr w:type="spellEnd"/>
            <w:r>
              <w:t xml:space="preserve"> </w:t>
            </w:r>
            <w:proofErr w:type="spellStart"/>
            <w:r>
              <w:t>koje</w:t>
            </w:r>
            <w:proofErr w:type="spellEnd"/>
            <w:r>
              <w:t xml:space="preserve"> je </w:t>
            </w:r>
            <w:proofErr w:type="spellStart"/>
            <w:r>
              <w:t>isplailo</w:t>
            </w:r>
            <w:proofErr w:type="spellEnd"/>
            <w:r>
              <w:t xml:space="preserve"> </w:t>
            </w:r>
            <w:proofErr w:type="spellStart"/>
            <w:r>
              <w:t>metak</w:t>
            </w:r>
            <w:proofErr w:type="spellEnd"/>
            <w:r>
              <w:t xml:space="preserve"> (</w:t>
            </w:r>
            <w:proofErr w:type="spellStart"/>
            <w:r>
              <w:t>Kako</w:t>
            </w:r>
            <w:proofErr w:type="spellEnd"/>
            <w:r>
              <w:t xml:space="preserve"> </w:t>
            </w:r>
            <w:proofErr w:type="spellStart"/>
            <w:r>
              <w:t>vlasnik</w:t>
            </w:r>
            <w:proofErr w:type="spellEnd"/>
            <w:r>
              <w:t xml:space="preserve"> </w:t>
            </w:r>
            <w:proofErr w:type="spellStart"/>
            <w:r>
              <w:t>metka</w:t>
            </w:r>
            <w:proofErr w:type="spellEnd"/>
            <w:r>
              <w:t xml:space="preserve"> ne bi </w:t>
            </w:r>
            <w:proofErr w:type="spellStart"/>
            <w:r>
              <w:t>mogao</w:t>
            </w:r>
            <w:proofErr w:type="spellEnd"/>
            <w:r>
              <w:t xml:space="preserve"> da </w:t>
            </w:r>
            <w:proofErr w:type="spellStart"/>
            <w:r>
              <w:t>bude</w:t>
            </w:r>
            <w:proofErr w:type="spellEnd"/>
            <w:r>
              <w:t xml:space="preserve"> </w:t>
            </w:r>
            <w:proofErr w:type="spellStart"/>
            <w:r>
              <w:t>povređen</w:t>
            </w:r>
            <w:proofErr w:type="spellEnd"/>
            <w:r>
              <w:t xml:space="preserve"> </w:t>
            </w:r>
            <w:proofErr w:type="spellStart"/>
            <w:r>
              <w:t>od</w:t>
            </w:r>
            <w:proofErr w:type="spellEnd"/>
            <w:r>
              <w:t xml:space="preserve"> </w:t>
            </w:r>
            <w:proofErr w:type="spellStart"/>
            <w:r>
              <w:t>strane</w:t>
            </w:r>
            <w:proofErr w:type="spellEnd"/>
            <w:r>
              <w:t xml:space="preserve"> </w:t>
            </w:r>
            <w:proofErr w:type="spellStart"/>
            <w:r>
              <w:t>spostvenog</w:t>
            </w:r>
            <w:proofErr w:type="spellEnd"/>
            <w:r>
              <w:t xml:space="preserve"> </w:t>
            </w:r>
            <w:proofErr w:type="spellStart"/>
            <w:r>
              <w:t>metka</w:t>
            </w:r>
            <w:proofErr w:type="spellEnd"/>
            <w:r>
              <w:t>)</w:t>
            </w:r>
          </w:p>
        </w:tc>
      </w:tr>
      <w:tr w:rsidR="00FC27C6" w14:paraId="3BBFFE4A" w14:textId="77777777" w:rsidTr="00FC27C6">
        <w:tc>
          <w:tcPr>
            <w:tcW w:w="4905" w:type="dxa"/>
          </w:tcPr>
          <w:p w14:paraId="1E8BB69B" w14:textId="7381A854" w:rsidR="00FC27C6" w:rsidRDefault="00BC7407" w:rsidP="00BC7407">
            <w:pPr>
              <w:jc w:val="center"/>
            </w:pPr>
            <w:proofErr w:type="spellStart"/>
            <w:r w:rsidRPr="00BC7407">
              <w:t>CharacterStatsComponent</w:t>
            </w:r>
            <w:proofErr w:type="spellEnd"/>
          </w:p>
        </w:tc>
        <w:tc>
          <w:tcPr>
            <w:tcW w:w="4905" w:type="dxa"/>
          </w:tcPr>
          <w:p w14:paraId="70E92867" w14:textId="4341144E" w:rsidR="00FC27C6" w:rsidRDefault="009673E7" w:rsidP="000153F0">
            <w:pPr>
              <w:jc w:val="left"/>
            </w:pPr>
            <w:proofErr w:type="spellStart"/>
            <w:r>
              <w:t>Sadrži</w:t>
            </w:r>
            <w:proofErr w:type="spellEnd"/>
            <w:r>
              <w:t xml:space="preserve"> </w:t>
            </w:r>
            <w:proofErr w:type="spellStart"/>
            <w:r>
              <w:t>analitičke</w:t>
            </w:r>
            <w:proofErr w:type="spellEnd"/>
            <w:r>
              <w:t xml:space="preserve"> </w:t>
            </w:r>
            <w:proofErr w:type="spellStart"/>
            <w:r>
              <w:t>i</w:t>
            </w:r>
            <w:proofErr w:type="spellEnd"/>
            <w:r>
              <w:t xml:space="preserve"> </w:t>
            </w:r>
            <w:proofErr w:type="spellStart"/>
            <w:r>
              <w:t>vizuelne</w:t>
            </w:r>
            <w:proofErr w:type="spellEnd"/>
            <w:r>
              <w:t xml:space="preserve"> </w:t>
            </w:r>
            <w:proofErr w:type="spellStart"/>
            <w:r>
              <w:t>informacije</w:t>
            </w:r>
            <w:proofErr w:type="spellEnd"/>
            <w:r>
              <w:t xml:space="preserve"> o </w:t>
            </w:r>
            <w:proofErr w:type="spellStart"/>
            <w:r w:rsidR="00A3489E">
              <w:t>igraču</w:t>
            </w:r>
            <w:proofErr w:type="spellEnd"/>
            <w:r w:rsidR="00A3489E">
              <w:t xml:space="preserve"> </w:t>
            </w:r>
            <w:proofErr w:type="spellStart"/>
            <w:r w:rsidR="00A3489E">
              <w:t>poput</w:t>
            </w:r>
            <w:proofErr w:type="spellEnd"/>
            <w:r w:rsidR="00A3489E">
              <w:t xml:space="preserve"> </w:t>
            </w:r>
            <w:proofErr w:type="spellStart"/>
            <w:r w:rsidR="00A3489E">
              <w:t>broja</w:t>
            </w:r>
            <w:proofErr w:type="spellEnd"/>
            <w:r w:rsidR="00A3489E">
              <w:t xml:space="preserve"> </w:t>
            </w:r>
            <w:proofErr w:type="spellStart"/>
            <w:r w:rsidR="00A3489E">
              <w:t>preostalih</w:t>
            </w:r>
            <w:proofErr w:type="spellEnd"/>
            <w:r w:rsidR="00A3489E">
              <w:t xml:space="preserve"> </w:t>
            </w:r>
            <w:proofErr w:type="spellStart"/>
            <w:r w:rsidR="00A3489E">
              <w:t>života</w:t>
            </w:r>
            <w:proofErr w:type="spellEnd"/>
          </w:p>
        </w:tc>
      </w:tr>
      <w:tr w:rsidR="00FC27C6" w14:paraId="2BF62BC1" w14:textId="77777777" w:rsidTr="00FC27C6">
        <w:tc>
          <w:tcPr>
            <w:tcW w:w="4905" w:type="dxa"/>
          </w:tcPr>
          <w:p w14:paraId="4F8B34EC" w14:textId="1CEC75D0" w:rsidR="00FC27C6" w:rsidRDefault="00BC7407" w:rsidP="00BC7407">
            <w:pPr>
              <w:jc w:val="center"/>
            </w:pPr>
            <w:proofErr w:type="spellStart"/>
            <w:r w:rsidRPr="00BC7407">
              <w:t>CollectibleBasicArrayComponent</w:t>
            </w:r>
            <w:proofErr w:type="spellEnd"/>
          </w:p>
        </w:tc>
        <w:tc>
          <w:tcPr>
            <w:tcW w:w="4905" w:type="dxa"/>
          </w:tcPr>
          <w:p w14:paraId="2A7A2BFC" w14:textId="721F0B02" w:rsidR="00FC27C6" w:rsidRDefault="00A3489E" w:rsidP="000153F0">
            <w:pPr>
              <w:jc w:val="left"/>
            </w:pPr>
            <w:proofErr w:type="spellStart"/>
            <w:r>
              <w:t>Sadrži</w:t>
            </w:r>
            <w:proofErr w:type="spellEnd"/>
            <w:r>
              <w:t xml:space="preserve"> </w:t>
            </w:r>
            <w:proofErr w:type="spellStart"/>
            <w:r>
              <w:t>niz</w:t>
            </w:r>
            <w:proofErr w:type="spellEnd"/>
            <w:r>
              <w:t xml:space="preserve"> Boolean </w:t>
            </w:r>
            <w:proofErr w:type="spellStart"/>
            <w:r>
              <w:t>promenljivih</w:t>
            </w:r>
            <w:proofErr w:type="spellEnd"/>
            <w:r>
              <w:t xml:space="preserve"> koji </w:t>
            </w:r>
            <w:proofErr w:type="spellStart"/>
            <w:r>
              <w:t>označavaju</w:t>
            </w:r>
            <w:proofErr w:type="spellEnd"/>
            <w:r>
              <w:t xml:space="preserve"> da li </w:t>
            </w:r>
            <w:proofErr w:type="spellStart"/>
            <w:r>
              <w:t>igrač</w:t>
            </w:r>
            <w:proofErr w:type="spellEnd"/>
            <w:r>
              <w:t xml:space="preserve"> </w:t>
            </w:r>
            <w:proofErr w:type="spellStart"/>
            <w:r>
              <w:t>ima</w:t>
            </w:r>
            <w:proofErr w:type="spellEnd"/>
            <w:r>
              <w:t xml:space="preserve"> </w:t>
            </w:r>
            <w:proofErr w:type="spellStart"/>
            <w:r>
              <w:t>odreženu</w:t>
            </w:r>
            <w:proofErr w:type="spellEnd"/>
            <w:r>
              <w:t xml:space="preserve"> super </w:t>
            </w:r>
            <w:proofErr w:type="spellStart"/>
            <w:r>
              <w:t>moć</w:t>
            </w:r>
            <w:proofErr w:type="spellEnd"/>
            <w:r>
              <w:t>.</w:t>
            </w:r>
          </w:p>
        </w:tc>
      </w:tr>
      <w:tr w:rsidR="00FC27C6" w14:paraId="1E953486" w14:textId="77777777" w:rsidTr="00FC27C6">
        <w:tc>
          <w:tcPr>
            <w:tcW w:w="4905" w:type="dxa"/>
          </w:tcPr>
          <w:p w14:paraId="1DF95059" w14:textId="2C62CEF8" w:rsidR="00FC27C6" w:rsidRDefault="00BC7407" w:rsidP="00BC7407">
            <w:pPr>
              <w:jc w:val="center"/>
            </w:pPr>
            <w:proofErr w:type="spellStart"/>
            <w:r w:rsidRPr="00BC7407">
              <w:t>CollectibleBasicComponent</w:t>
            </w:r>
            <w:proofErr w:type="spellEnd"/>
          </w:p>
        </w:tc>
        <w:tc>
          <w:tcPr>
            <w:tcW w:w="4905" w:type="dxa"/>
          </w:tcPr>
          <w:p w14:paraId="008C39E2" w14:textId="5953041D" w:rsidR="00FC27C6" w:rsidRDefault="00A3489E" w:rsidP="000153F0">
            <w:pPr>
              <w:jc w:val="left"/>
            </w:pPr>
            <w:proofErr w:type="spellStart"/>
            <w:r>
              <w:t>Sadrži</w:t>
            </w:r>
            <w:proofErr w:type="spellEnd"/>
            <w:r>
              <w:t xml:space="preserve"> </w:t>
            </w:r>
            <w:proofErr w:type="spellStart"/>
            <w:r>
              <w:t>informacije</w:t>
            </w:r>
            <w:proofErr w:type="spellEnd"/>
            <w:r>
              <w:t xml:space="preserve"> </w:t>
            </w:r>
            <w:proofErr w:type="spellStart"/>
            <w:r>
              <w:t>vezane</w:t>
            </w:r>
            <w:proofErr w:type="spellEnd"/>
            <w:r>
              <w:t xml:space="preserve"> za </w:t>
            </w:r>
            <w:proofErr w:type="spellStart"/>
            <w:r>
              <w:t>jedinstveni</w:t>
            </w:r>
            <w:proofErr w:type="spellEnd"/>
            <w:r>
              <w:t xml:space="preserve"> </w:t>
            </w:r>
            <w:proofErr w:type="spellStart"/>
            <w:r>
              <w:t>sloj</w:t>
            </w:r>
            <w:proofErr w:type="spellEnd"/>
            <w:r>
              <w:t xml:space="preserve"> </w:t>
            </w:r>
            <w:proofErr w:type="spellStart"/>
            <w:r>
              <w:t>kome</w:t>
            </w:r>
            <w:proofErr w:type="spellEnd"/>
            <w:r>
              <w:t xml:space="preserve"> </w:t>
            </w:r>
            <w:proofErr w:type="spellStart"/>
            <w:r>
              <w:t>pripada</w:t>
            </w:r>
            <w:proofErr w:type="spellEnd"/>
            <w:r>
              <w:t xml:space="preserve"> (</w:t>
            </w:r>
            <w:proofErr w:type="spellStart"/>
            <w:r>
              <w:t>Sloj</w:t>
            </w:r>
            <w:proofErr w:type="spellEnd"/>
            <w:r>
              <w:t xml:space="preserve"> </w:t>
            </w:r>
            <w:proofErr w:type="spellStart"/>
            <w:r>
              <w:t>stvari</w:t>
            </w:r>
            <w:proofErr w:type="spellEnd"/>
            <w:r>
              <w:t xml:space="preserve"> </w:t>
            </w:r>
            <w:proofErr w:type="spellStart"/>
            <w:r>
              <w:t>koje</w:t>
            </w:r>
            <w:proofErr w:type="spellEnd"/>
            <w:r>
              <w:t xml:space="preserve"> </w:t>
            </w:r>
            <w:proofErr w:type="spellStart"/>
            <w:r>
              <w:t>mogu</w:t>
            </w:r>
            <w:proofErr w:type="spellEnd"/>
            <w:r>
              <w:t xml:space="preserve"> da se </w:t>
            </w:r>
            <w:proofErr w:type="spellStart"/>
            <w:r>
              <w:t>pokupe</w:t>
            </w:r>
            <w:proofErr w:type="spellEnd"/>
            <w:r>
              <w:t>)</w:t>
            </w:r>
          </w:p>
        </w:tc>
      </w:tr>
      <w:tr w:rsidR="00FC27C6" w14:paraId="1118F7BD" w14:textId="77777777" w:rsidTr="00FC27C6">
        <w:tc>
          <w:tcPr>
            <w:tcW w:w="4905" w:type="dxa"/>
          </w:tcPr>
          <w:p w14:paraId="5D0CAC9B" w14:textId="457BFBF6" w:rsidR="00FC27C6" w:rsidRDefault="00BC7407" w:rsidP="00BC7407">
            <w:pPr>
              <w:jc w:val="center"/>
            </w:pPr>
            <w:proofErr w:type="spellStart"/>
            <w:r w:rsidRPr="00BC7407">
              <w:t>CollisionComponent</w:t>
            </w:r>
            <w:proofErr w:type="spellEnd"/>
          </w:p>
        </w:tc>
        <w:tc>
          <w:tcPr>
            <w:tcW w:w="4905" w:type="dxa"/>
          </w:tcPr>
          <w:p w14:paraId="4A4696EE" w14:textId="6CE76863" w:rsidR="00FC27C6" w:rsidRDefault="00A3489E" w:rsidP="000153F0">
            <w:pPr>
              <w:jc w:val="left"/>
            </w:pPr>
            <w:proofErr w:type="spellStart"/>
            <w:r>
              <w:t>Sadrži</w:t>
            </w:r>
            <w:proofErr w:type="spellEnd"/>
            <w:r>
              <w:t xml:space="preserve"> reference </w:t>
            </w:r>
            <w:proofErr w:type="spellStart"/>
            <w:r>
              <w:t>na</w:t>
            </w:r>
            <w:proofErr w:type="spellEnd"/>
            <w:r>
              <w:t xml:space="preserve"> </w:t>
            </w:r>
            <w:proofErr w:type="spellStart"/>
            <w:r>
              <w:t>entitet</w:t>
            </w:r>
            <w:proofErr w:type="spellEnd"/>
            <w:r>
              <w:t xml:space="preserve"> </w:t>
            </w:r>
            <w:proofErr w:type="spellStart"/>
            <w:r>
              <w:t>sa</w:t>
            </w:r>
            <w:proofErr w:type="spellEnd"/>
            <w:r>
              <w:t xml:space="preserve"> </w:t>
            </w:r>
            <w:proofErr w:type="spellStart"/>
            <w:r>
              <w:t>kime</w:t>
            </w:r>
            <w:proofErr w:type="spellEnd"/>
            <w:r>
              <w:t xml:space="preserve"> je </w:t>
            </w:r>
            <w:proofErr w:type="spellStart"/>
            <w:r>
              <w:t>vlasink</w:t>
            </w:r>
            <w:proofErr w:type="spellEnd"/>
            <w:r>
              <w:t xml:space="preserve"> </w:t>
            </w:r>
            <w:proofErr w:type="spellStart"/>
            <w:r w:rsidRPr="00BC7407">
              <w:t>CollisionComponent</w:t>
            </w:r>
            <w:proofErr w:type="spellEnd"/>
            <w:r>
              <w:t xml:space="preserve"> </w:t>
            </w:r>
            <w:proofErr w:type="spellStart"/>
            <w:r>
              <w:t>doživeo</w:t>
            </w:r>
            <w:proofErr w:type="spellEnd"/>
            <w:r>
              <w:t xml:space="preserve"> </w:t>
            </w:r>
            <w:proofErr w:type="spellStart"/>
            <w:r>
              <w:t>sudar</w:t>
            </w:r>
            <w:proofErr w:type="spellEnd"/>
          </w:p>
        </w:tc>
      </w:tr>
      <w:tr w:rsidR="00FC27C6" w14:paraId="65E54283" w14:textId="77777777" w:rsidTr="00FC27C6">
        <w:tc>
          <w:tcPr>
            <w:tcW w:w="4905" w:type="dxa"/>
          </w:tcPr>
          <w:p w14:paraId="05E4C7E2" w14:textId="08DB75A2" w:rsidR="00FC27C6" w:rsidRDefault="00BC7407" w:rsidP="00BC7407">
            <w:pPr>
              <w:jc w:val="center"/>
            </w:pPr>
            <w:proofErr w:type="spellStart"/>
            <w:r w:rsidRPr="00BC7407">
              <w:t>CollisionEffectComponent</w:t>
            </w:r>
            <w:proofErr w:type="spellEnd"/>
          </w:p>
        </w:tc>
        <w:tc>
          <w:tcPr>
            <w:tcW w:w="4905" w:type="dxa"/>
          </w:tcPr>
          <w:p w14:paraId="34D4E1C0" w14:textId="4345E81E" w:rsidR="00FC27C6" w:rsidRDefault="00A3489E" w:rsidP="000153F0">
            <w:pPr>
              <w:jc w:val="left"/>
            </w:pPr>
            <w:proofErr w:type="spellStart"/>
            <w:r>
              <w:t>Sadrži</w:t>
            </w:r>
            <w:proofErr w:type="spellEnd"/>
            <w:r>
              <w:t xml:space="preserve"> </w:t>
            </w:r>
            <w:proofErr w:type="spellStart"/>
            <w:r>
              <w:t>merač</w:t>
            </w:r>
            <w:proofErr w:type="spellEnd"/>
            <w:r>
              <w:t xml:space="preserve"> </w:t>
            </w:r>
            <w:proofErr w:type="spellStart"/>
            <w:r>
              <w:t>vremena</w:t>
            </w:r>
            <w:proofErr w:type="spellEnd"/>
            <w:r>
              <w:t xml:space="preserve"> </w:t>
            </w:r>
            <w:proofErr w:type="spellStart"/>
            <w:r>
              <w:t>koliko</w:t>
            </w:r>
            <w:proofErr w:type="spellEnd"/>
            <w:r>
              <w:t xml:space="preserve"> je </w:t>
            </w:r>
            <w:proofErr w:type="spellStart"/>
            <w:r>
              <w:t>entiet</w:t>
            </w:r>
            <w:proofErr w:type="spellEnd"/>
            <w:r>
              <w:t xml:space="preserve"> </w:t>
            </w:r>
            <w:proofErr w:type="spellStart"/>
            <w:r>
              <w:t>sa</w:t>
            </w:r>
            <w:proofErr w:type="spellEnd"/>
            <w:r>
              <w:t xml:space="preserve"> </w:t>
            </w:r>
            <w:proofErr w:type="spellStart"/>
            <w:r>
              <w:t>ovom</w:t>
            </w:r>
            <w:proofErr w:type="spellEnd"/>
            <w:r>
              <w:t xml:space="preserve"> </w:t>
            </w:r>
            <w:proofErr w:type="spellStart"/>
            <w:r>
              <w:t>komponentom</w:t>
            </w:r>
            <w:proofErr w:type="spellEnd"/>
            <w:r>
              <w:t xml:space="preserve"> </w:t>
            </w:r>
            <w:proofErr w:type="spellStart"/>
            <w:r>
              <w:t>proveo</w:t>
            </w:r>
            <w:proofErr w:type="spellEnd"/>
            <w:r>
              <w:t xml:space="preserve"> </w:t>
            </w:r>
            <w:proofErr w:type="spellStart"/>
            <w:r>
              <w:t>vremena</w:t>
            </w:r>
            <w:proofErr w:type="spellEnd"/>
            <w:r>
              <w:t xml:space="preserve"> u </w:t>
            </w:r>
            <w:proofErr w:type="spellStart"/>
            <w:r>
              <w:t>životu</w:t>
            </w:r>
            <w:proofErr w:type="spellEnd"/>
          </w:p>
        </w:tc>
      </w:tr>
      <w:tr w:rsidR="00FC27C6" w14:paraId="6CB5FBFC" w14:textId="77777777" w:rsidTr="00FC27C6">
        <w:tc>
          <w:tcPr>
            <w:tcW w:w="4905" w:type="dxa"/>
          </w:tcPr>
          <w:p w14:paraId="27358B89" w14:textId="42C9717B" w:rsidR="00FC27C6" w:rsidRDefault="00BC7407" w:rsidP="00BC7407">
            <w:pPr>
              <w:jc w:val="center"/>
            </w:pPr>
            <w:proofErr w:type="spellStart"/>
            <w:r w:rsidRPr="00BC7407">
              <w:t>ControllableComponent</w:t>
            </w:r>
            <w:proofErr w:type="spellEnd"/>
          </w:p>
        </w:tc>
        <w:tc>
          <w:tcPr>
            <w:tcW w:w="4905" w:type="dxa"/>
          </w:tcPr>
          <w:p w14:paraId="4C36C87B" w14:textId="4948E12C" w:rsidR="00FC27C6" w:rsidRDefault="00A3489E" w:rsidP="000153F0">
            <w:pPr>
              <w:jc w:val="left"/>
            </w:pPr>
            <w:proofErr w:type="spellStart"/>
            <w:r>
              <w:t>Služi</w:t>
            </w:r>
            <w:proofErr w:type="spellEnd"/>
            <w:r>
              <w:t xml:space="preserve"> </w:t>
            </w:r>
            <w:proofErr w:type="spellStart"/>
            <w:r>
              <w:t>samo</w:t>
            </w:r>
            <w:proofErr w:type="spellEnd"/>
            <w:r>
              <w:t xml:space="preserve"> </w:t>
            </w:r>
            <w:proofErr w:type="spellStart"/>
            <w:r>
              <w:t>kao</w:t>
            </w:r>
            <w:proofErr w:type="spellEnd"/>
            <w:r>
              <w:t xml:space="preserve"> family filter. Ova </w:t>
            </w:r>
            <w:proofErr w:type="spellStart"/>
            <w:r>
              <w:t>komponenta</w:t>
            </w:r>
            <w:proofErr w:type="spellEnd"/>
            <w:r>
              <w:t xml:space="preserve"> je od </w:t>
            </w:r>
            <w:proofErr w:type="spellStart"/>
            <w:r>
              <w:t>važnosti</w:t>
            </w:r>
            <w:proofErr w:type="spellEnd"/>
            <w:r>
              <w:t xml:space="preserve"> </w:t>
            </w:r>
            <w:proofErr w:type="spellStart"/>
            <w:r>
              <w:t>sistemima</w:t>
            </w:r>
            <w:proofErr w:type="spellEnd"/>
            <w:r>
              <w:t xml:space="preserve"> ko</w:t>
            </w:r>
            <w:r w:rsidR="000F3B93">
              <w:t xml:space="preserve">ji </w:t>
            </w:r>
            <w:proofErr w:type="spellStart"/>
            <w:r w:rsidR="000F3B93">
              <w:t>mogu</w:t>
            </w:r>
            <w:proofErr w:type="spellEnd"/>
            <w:r w:rsidR="000F3B93">
              <w:t xml:space="preserve"> da </w:t>
            </w:r>
            <w:proofErr w:type="spellStart"/>
            <w:r w:rsidR="000F3B93">
              <w:t>budu</w:t>
            </w:r>
            <w:proofErr w:type="spellEnd"/>
            <w:r w:rsidR="000F3B93">
              <w:t xml:space="preserve"> </w:t>
            </w:r>
            <w:proofErr w:type="spellStart"/>
            <w:r w:rsidR="000F3B93">
              <w:t>kontrolisani</w:t>
            </w:r>
            <w:proofErr w:type="spellEnd"/>
            <w:r w:rsidR="000F3B93">
              <w:t xml:space="preserve"> </w:t>
            </w:r>
            <w:proofErr w:type="spellStart"/>
            <w:r w:rsidR="000F3B93">
              <w:t>od</w:t>
            </w:r>
            <w:proofErr w:type="spellEnd"/>
            <w:r w:rsidR="000F3B93">
              <w:t xml:space="preserve"> </w:t>
            </w:r>
            <w:proofErr w:type="spellStart"/>
            <w:r w:rsidR="000F3B93">
              <w:t>strane</w:t>
            </w:r>
            <w:proofErr w:type="spellEnd"/>
            <w:r w:rsidR="000F3B93">
              <w:t xml:space="preserve"> </w:t>
            </w:r>
            <w:proofErr w:type="spellStart"/>
            <w:r w:rsidR="000F3B93">
              <w:t>igrača</w:t>
            </w:r>
            <w:proofErr w:type="spellEnd"/>
            <w:r w:rsidR="000F3B93">
              <w:t xml:space="preserve">. </w:t>
            </w:r>
            <w:proofErr w:type="spellStart"/>
            <w:r w:rsidR="000F3B93">
              <w:t>Izbacivanjem</w:t>
            </w:r>
            <w:proofErr w:type="spellEnd"/>
            <w:r w:rsidR="000F3B93">
              <w:t xml:space="preserve"> </w:t>
            </w:r>
            <w:proofErr w:type="spellStart"/>
            <w:r w:rsidR="000F3B93">
              <w:t>ove</w:t>
            </w:r>
            <w:proofErr w:type="spellEnd"/>
            <w:r w:rsidR="000F3B93">
              <w:t xml:space="preserve"> </w:t>
            </w:r>
            <w:proofErr w:type="spellStart"/>
            <w:r w:rsidR="000F3B93">
              <w:t>komponente</w:t>
            </w:r>
            <w:proofErr w:type="spellEnd"/>
            <w:r w:rsidR="000F3B93">
              <w:t xml:space="preserve"> </w:t>
            </w:r>
            <w:proofErr w:type="spellStart"/>
            <w:r w:rsidR="000F3B93">
              <w:t>tokom</w:t>
            </w:r>
            <w:proofErr w:type="spellEnd"/>
            <w:r w:rsidR="000F3B93">
              <w:t xml:space="preserve"> </w:t>
            </w:r>
            <w:proofErr w:type="spellStart"/>
            <w:r w:rsidR="000F3B93">
              <w:t>igre</w:t>
            </w:r>
            <w:proofErr w:type="spellEnd"/>
            <w:r w:rsidR="000F3B93">
              <w:t xml:space="preserve"> </w:t>
            </w:r>
            <w:proofErr w:type="spellStart"/>
            <w:r w:rsidR="000F3B93">
              <w:t>vrši</w:t>
            </w:r>
            <w:proofErr w:type="spellEnd"/>
            <w:r w:rsidR="000F3B93">
              <w:t xml:space="preserve"> se </w:t>
            </w:r>
            <w:proofErr w:type="spellStart"/>
            <w:r w:rsidR="000F3B93">
              <w:t>onemogućivanje</w:t>
            </w:r>
            <w:proofErr w:type="spellEnd"/>
            <w:r w:rsidR="000F3B93">
              <w:t xml:space="preserve"> </w:t>
            </w:r>
            <w:proofErr w:type="spellStart"/>
            <w:r w:rsidR="000F3B93">
              <w:t>objekta</w:t>
            </w:r>
            <w:proofErr w:type="spellEnd"/>
            <w:r w:rsidR="000F3B93">
              <w:t xml:space="preserve"> da se </w:t>
            </w:r>
            <w:proofErr w:type="spellStart"/>
            <w:r w:rsidR="000F3B93">
              <w:t>kreće</w:t>
            </w:r>
            <w:proofErr w:type="spellEnd"/>
            <w:r w:rsidR="000F3B93">
              <w:t xml:space="preserve"> </w:t>
            </w:r>
            <w:proofErr w:type="spellStart"/>
            <w:r w:rsidR="000F3B93">
              <w:t>što</w:t>
            </w:r>
            <w:proofErr w:type="spellEnd"/>
            <w:r w:rsidR="000F3B93">
              <w:t xml:space="preserve"> </w:t>
            </w:r>
            <w:proofErr w:type="spellStart"/>
            <w:r w:rsidR="000F3B93">
              <w:t>može</w:t>
            </w:r>
            <w:proofErr w:type="spellEnd"/>
            <w:r w:rsidR="000F3B93">
              <w:t xml:space="preserve"> </w:t>
            </w:r>
            <w:proofErr w:type="spellStart"/>
            <w:r w:rsidR="000F3B93">
              <w:t>biti</w:t>
            </w:r>
            <w:proofErr w:type="spellEnd"/>
            <w:r w:rsidR="000F3B93">
              <w:t xml:space="preserve"> </w:t>
            </w:r>
            <w:proofErr w:type="spellStart"/>
            <w:r w:rsidR="000F3B93">
              <w:t>vrlo</w:t>
            </w:r>
            <w:proofErr w:type="spellEnd"/>
            <w:r w:rsidR="000F3B93">
              <w:t xml:space="preserve"> </w:t>
            </w:r>
            <w:proofErr w:type="spellStart"/>
            <w:r w:rsidR="000F3B93">
              <w:t>korisno</w:t>
            </w:r>
            <w:proofErr w:type="spellEnd"/>
            <w:r w:rsidR="000F3B93">
              <w:t xml:space="preserve"> </w:t>
            </w:r>
            <w:proofErr w:type="spellStart"/>
            <w:r w:rsidR="000F3B93">
              <w:t>na</w:t>
            </w:r>
            <w:proofErr w:type="spellEnd"/>
            <w:r w:rsidR="000F3B93">
              <w:t xml:space="preserve"> primer </w:t>
            </w:r>
            <w:proofErr w:type="spellStart"/>
            <w:r w:rsidR="000F3B93">
              <w:t>ako</w:t>
            </w:r>
            <w:proofErr w:type="spellEnd"/>
            <w:r w:rsidR="000F3B93">
              <w:t xml:space="preserve"> je </w:t>
            </w:r>
            <w:proofErr w:type="spellStart"/>
            <w:r w:rsidR="000F3B93">
              <w:t>igrač</w:t>
            </w:r>
            <w:proofErr w:type="spellEnd"/>
            <w:r w:rsidR="000F3B93">
              <w:t xml:space="preserve"> </w:t>
            </w:r>
            <w:proofErr w:type="spellStart"/>
            <w:r w:rsidR="000F3B93">
              <w:t>zaleđen</w:t>
            </w:r>
            <w:proofErr w:type="spellEnd"/>
            <w:r w:rsidR="000F3B93">
              <w:t xml:space="preserve"> </w:t>
            </w:r>
            <w:proofErr w:type="spellStart"/>
            <w:r w:rsidR="000F3B93">
              <w:t>neko</w:t>
            </w:r>
            <w:proofErr w:type="spellEnd"/>
            <w:r w:rsidR="000F3B93">
              <w:t xml:space="preserve"> </w:t>
            </w:r>
            <w:proofErr w:type="spellStart"/>
            <w:r w:rsidR="000F3B93">
              <w:t>vreme</w:t>
            </w:r>
            <w:proofErr w:type="spellEnd"/>
            <w:r w:rsidR="000F3B93">
              <w:t>.</w:t>
            </w:r>
          </w:p>
        </w:tc>
      </w:tr>
      <w:tr w:rsidR="00FC27C6" w14:paraId="18B46D1D" w14:textId="77777777" w:rsidTr="00FC27C6">
        <w:tc>
          <w:tcPr>
            <w:tcW w:w="4905" w:type="dxa"/>
          </w:tcPr>
          <w:p w14:paraId="1C90E291" w14:textId="490D8652" w:rsidR="00FC27C6" w:rsidRDefault="00BC7407" w:rsidP="00BC7407">
            <w:pPr>
              <w:jc w:val="center"/>
            </w:pPr>
            <w:proofErr w:type="spellStart"/>
            <w:r w:rsidRPr="00BC7407">
              <w:t>ControlledInputComponent</w:t>
            </w:r>
            <w:proofErr w:type="spellEnd"/>
          </w:p>
        </w:tc>
        <w:tc>
          <w:tcPr>
            <w:tcW w:w="4905" w:type="dxa"/>
          </w:tcPr>
          <w:p w14:paraId="7D509D6E" w14:textId="6FED6B44" w:rsidR="00FC27C6" w:rsidRDefault="000F3B93" w:rsidP="000153F0">
            <w:pPr>
              <w:jc w:val="left"/>
            </w:pPr>
            <w:proofErr w:type="spellStart"/>
            <w:r>
              <w:t>Sadrži</w:t>
            </w:r>
            <w:proofErr w:type="spellEnd"/>
            <w:r>
              <w:t xml:space="preserve"> Boolean </w:t>
            </w:r>
            <w:proofErr w:type="spellStart"/>
            <w:r>
              <w:t>niz</w:t>
            </w:r>
            <w:proofErr w:type="spellEnd"/>
            <w:r>
              <w:t xml:space="preserve"> koji </w:t>
            </w:r>
            <w:proofErr w:type="spellStart"/>
            <w:r>
              <w:t>signalizira</w:t>
            </w:r>
            <w:proofErr w:type="spellEnd"/>
            <w:r>
              <w:t xml:space="preserve"> da li je </w:t>
            </w:r>
            <w:proofErr w:type="spellStart"/>
            <w:r>
              <w:t>neko</w:t>
            </w:r>
            <w:proofErr w:type="spellEnd"/>
            <w:r>
              <w:t xml:space="preserve"> </w:t>
            </w:r>
            <w:proofErr w:type="spellStart"/>
            <w:r>
              <w:t>dugme</w:t>
            </w:r>
            <w:proofErr w:type="spellEnd"/>
            <w:r>
              <w:t xml:space="preserve"> </w:t>
            </w:r>
            <w:proofErr w:type="spellStart"/>
            <w:r>
              <w:t>pritisnuto</w:t>
            </w:r>
            <w:proofErr w:type="spellEnd"/>
          </w:p>
        </w:tc>
      </w:tr>
      <w:tr w:rsidR="00FC27C6" w14:paraId="243FBD95" w14:textId="77777777" w:rsidTr="00FC27C6">
        <w:tc>
          <w:tcPr>
            <w:tcW w:w="4905" w:type="dxa"/>
          </w:tcPr>
          <w:p w14:paraId="4E737EF2" w14:textId="3DC3502C" w:rsidR="00FC27C6" w:rsidRDefault="00BC7407" w:rsidP="00BC7407">
            <w:pPr>
              <w:jc w:val="center"/>
            </w:pPr>
            <w:proofErr w:type="spellStart"/>
            <w:r w:rsidRPr="00BC7407">
              <w:t>CoolDownComponent</w:t>
            </w:r>
            <w:proofErr w:type="spellEnd"/>
          </w:p>
        </w:tc>
        <w:tc>
          <w:tcPr>
            <w:tcW w:w="4905" w:type="dxa"/>
          </w:tcPr>
          <w:p w14:paraId="3FD9DEA9" w14:textId="1617B151" w:rsidR="00FC27C6" w:rsidRDefault="000F3B93" w:rsidP="000153F0">
            <w:pPr>
              <w:jc w:val="left"/>
            </w:pPr>
            <w:proofErr w:type="spellStart"/>
            <w:r>
              <w:t>Sadrži</w:t>
            </w:r>
            <w:proofErr w:type="spellEnd"/>
            <w:r>
              <w:t xml:space="preserve"> </w:t>
            </w:r>
            <w:proofErr w:type="spellStart"/>
            <w:r>
              <w:t>informacije</w:t>
            </w:r>
            <w:proofErr w:type="spellEnd"/>
            <w:r>
              <w:t xml:space="preserve"> o tome </w:t>
            </w:r>
            <w:proofErr w:type="spellStart"/>
            <w:r>
              <w:t>koliko</w:t>
            </w:r>
            <w:proofErr w:type="spellEnd"/>
            <w:r>
              <w:t xml:space="preserve"> je </w:t>
            </w:r>
            <w:proofErr w:type="spellStart"/>
            <w:r>
              <w:t>vremena</w:t>
            </w:r>
            <w:proofErr w:type="spellEnd"/>
            <w:r>
              <w:t xml:space="preserve"> </w:t>
            </w:r>
            <w:proofErr w:type="spellStart"/>
            <w:r>
              <w:t>prošlo</w:t>
            </w:r>
            <w:proofErr w:type="spellEnd"/>
            <w:r>
              <w:t xml:space="preserve"> </w:t>
            </w:r>
            <w:proofErr w:type="spellStart"/>
            <w:r>
              <w:t>od</w:t>
            </w:r>
            <w:proofErr w:type="spellEnd"/>
            <w:r>
              <w:t xml:space="preserve"> </w:t>
            </w:r>
            <w:proofErr w:type="spellStart"/>
            <w:r>
              <w:t>nekog</w:t>
            </w:r>
            <w:proofErr w:type="spellEnd"/>
            <w:r>
              <w:t xml:space="preserve"> </w:t>
            </w:r>
            <w:proofErr w:type="spellStart"/>
            <w:r>
              <w:t>događaja</w:t>
            </w:r>
            <w:proofErr w:type="spellEnd"/>
            <w:r>
              <w:t xml:space="preserve">. </w:t>
            </w:r>
            <w:proofErr w:type="spellStart"/>
            <w:r>
              <w:t>Koristise</w:t>
            </w:r>
            <w:proofErr w:type="spellEnd"/>
            <w:r>
              <w:t xml:space="preserve"> </w:t>
            </w:r>
            <w:proofErr w:type="spellStart"/>
            <w:r>
              <w:t>kod</w:t>
            </w:r>
            <w:proofErr w:type="spellEnd"/>
            <w:r>
              <w:t xml:space="preserve"> </w:t>
            </w:r>
            <w:proofErr w:type="spellStart"/>
            <w:r>
              <w:t>svih</w:t>
            </w:r>
            <w:proofErr w:type="spellEnd"/>
            <w:r>
              <w:t xml:space="preserve"> </w:t>
            </w:r>
            <w:proofErr w:type="spellStart"/>
            <w:r>
              <w:t>objekata</w:t>
            </w:r>
            <w:proofErr w:type="spellEnd"/>
            <w:r>
              <w:t xml:space="preserve"> koji </w:t>
            </w:r>
            <w:proofErr w:type="spellStart"/>
            <w:r>
              <w:t>ispaljuju</w:t>
            </w:r>
            <w:proofErr w:type="spellEnd"/>
            <w:r>
              <w:t xml:space="preserve"> </w:t>
            </w:r>
            <w:proofErr w:type="spellStart"/>
            <w:r>
              <w:t>magije</w:t>
            </w:r>
            <w:proofErr w:type="spellEnd"/>
            <w:r>
              <w:t xml:space="preserve"> </w:t>
            </w:r>
            <w:proofErr w:type="spellStart"/>
            <w:r>
              <w:t>kako</w:t>
            </w:r>
            <w:proofErr w:type="spellEnd"/>
            <w:r>
              <w:t xml:space="preserve"> bi se </w:t>
            </w:r>
            <w:proofErr w:type="spellStart"/>
            <w:r>
              <w:t>ogra</w:t>
            </w:r>
            <w:r>
              <w:lastRenderedPageBreak/>
              <w:t>nila</w:t>
            </w:r>
            <w:proofErr w:type="spellEnd"/>
            <w:r>
              <w:t xml:space="preserve"> </w:t>
            </w:r>
            <w:proofErr w:type="spellStart"/>
            <w:r>
              <w:t>frekvencija</w:t>
            </w:r>
            <w:proofErr w:type="spellEnd"/>
            <w:r>
              <w:t xml:space="preserve"> </w:t>
            </w:r>
            <w:proofErr w:type="spellStart"/>
            <w:r>
              <w:t>kojom</w:t>
            </w:r>
            <w:proofErr w:type="spellEnd"/>
            <w:r>
              <w:t xml:space="preserve"> </w:t>
            </w:r>
            <w:proofErr w:type="spellStart"/>
            <w:r>
              <w:t>objekti</w:t>
            </w:r>
            <w:proofErr w:type="spellEnd"/>
            <w:r>
              <w:t xml:space="preserve"> </w:t>
            </w:r>
            <w:proofErr w:type="spellStart"/>
            <w:r>
              <w:t>mogu</w:t>
            </w:r>
            <w:proofErr w:type="spellEnd"/>
            <w:r>
              <w:t xml:space="preserve"> da </w:t>
            </w:r>
            <w:proofErr w:type="spellStart"/>
            <w:r>
              <w:t>ispaljuju</w:t>
            </w:r>
            <w:proofErr w:type="spellEnd"/>
            <w:r>
              <w:t xml:space="preserve"> </w:t>
            </w:r>
            <w:proofErr w:type="spellStart"/>
            <w:r>
              <w:t>magije</w:t>
            </w:r>
            <w:proofErr w:type="spellEnd"/>
          </w:p>
        </w:tc>
      </w:tr>
      <w:tr w:rsidR="00FC27C6" w14:paraId="19C0B12D" w14:textId="77777777" w:rsidTr="00FC27C6">
        <w:tc>
          <w:tcPr>
            <w:tcW w:w="4905" w:type="dxa"/>
          </w:tcPr>
          <w:p w14:paraId="3C58BBD8" w14:textId="62E7FDD8" w:rsidR="00FC27C6" w:rsidRDefault="00BC7407" w:rsidP="00BC7407">
            <w:pPr>
              <w:jc w:val="center"/>
            </w:pPr>
            <w:proofErr w:type="spellStart"/>
            <w:r w:rsidRPr="00BC7407">
              <w:lastRenderedPageBreak/>
              <w:t>DirectionComponent</w:t>
            </w:r>
            <w:proofErr w:type="spellEnd"/>
          </w:p>
        </w:tc>
        <w:tc>
          <w:tcPr>
            <w:tcW w:w="4905" w:type="dxa"/>
          </w:tcPr>
          <w:p w14:paraId="332B2895" w14:textId="242A0498" w:rsidR="00FC27C6" w:rsidRDefault="000F3B93" w:rsidP="000153F0">
            <w:pPr>
              <w:jc w:val="left"/>
            </w:pPr>
            <w:proofErr w:type="spellStart"/>
            <w:r>
              <w:t>Sadrži</w:t>
            </w:r>
            <w:proofErr w:type="spellEnd"/>
            <w:r>
              <w:t xml:space="preserve"> </w:t>
            </w:r>
            <w:proofErr w:type="spellStart"/>
            <w:r>
              <w:t>informaciju</w:t>
            </w:r>
            <w:proofErr w:type="spellEnd"/>
            <w:r>
              <w:t xml:space="preserve"> o </w:t>
            </w:r>
            <w:proofErr w:type="spellStart"/>
            <w:r>
              <w:t>smeru</w:t>
            </w:r>
            <w:proofErr w:type="spellEnd"/>
            <w:r>
              <w:t xml:space="preserve"> </w:t>
            </w:r>
            <w:proofErr w:type="spellStart"/>
            <w:r>
              <w:t>objekta</w:t>
            </w:r>
            <w:proofErr w:type="spellEnd"/>
          </w:p>
        </w:tc>
      </w:tr>
      <w:tr w:rsidR="00FC27C6" w14:paraId="2D6E7C78" w14:textId="77777777" w:rsidTr="00FC27C6">
        <w:tc>
          <w:tcPr>
            <w:tcW w:w="4905" w:type="dxa"/>
          </w:tcPr>
          <w:p w14:paraId="1059C50C" w14:textId="4BBECA7F" w:rsidR="00FC27C6" w:rsidRDefault="00BC7407" w:rsidP="00BC7407">
            <w:pPr>
              <w:jc w:val="center"/>
            </w:pPr>
            <w:proofErr w:type="spellStart"/>
            <w:r w:rsidRPr="00BC7407">
              <w:t>EnemyComponent</w:t>
            </w:r>
            <w:proofErr w:type="spellEnd"/>
          </w:p>
        </w:tc>
        <w:tc>
          <w:tcPr>
            <w:tcW w:w="4905" w:type="dxa"/>
          </w:tcPr>
          <w:p w14:paraId="5EE90B97" w14:textId="3B61CD0C" w:rsidR="00FC27C6" w:rsidRPr="009D1B90" w:rsidRDefault="009D1B90" w:rsidP="000153F0">
            <w:pPr>
              <w:jc w:val="left"/>
              <w:rPr>
                <w:lang w:val="sr-Latn-RS"/>
              </w:rPr>
            </w:pPr>
            <w:r>
              <w:t>Sadr</w:t>
            </w:r>
            <w:r>
              <w:rPr>
                <w:lang w:val="sr-Latn-RS"/>
              </w:rPr>
              <w:t>ži informaciju o tipu protivnika, o tome ko je primećena meta, brzinu kretanja, broj koraka za skriptirane protivnika i tako dalje</w:t>
            </w:r>
          </w:p>
        </w:tc>
      </w:tr>
      <w:tr w:rsidR="00FC27C6" w14:paraId="28264395" w14:textId="77777777" w:rsidTr="00FC27C6">
        <w:tc>
          <w:tcPr>
            <w:tcW w:w="4905" w:type="dxa"/>
          </w:tcPr>
          <w:p w14:paraId="02A9CE8E" w14:textId="592E9208" w:rsidR="00FC27C6" w:rsidRDefault="00BC7407" w:rsidP="00BC7407">
            <w:pPr>
              <w:jc w:val="center"/>
            </w:pPr>
            <w:proofErr w:type="spellStart"/>
            <w:r w:rsidRPr="00BC7407">
              <w:t>HealthComponent</w:t>
            </w:r>
            <w:proofErr w:type="spellEnd"/>
          </w:p>
        </w:tc>
        <w:tc>
          <w:tcPr>
            <w:tcW w:w="4905" w:type="dxa"/>
          </w:tcPr>
          <w:p w14:paraId="4765D196" w14:textId="478F6840" w:rsidR="00FC27C6" w:rsidRDefault="009D1B90" w:rsidP="000153F0">
            <w:pPr>
              <w:jc w:val="left"/>
            </w:pPr>
            <w:proofErr w:type="spellStart"/>
            <w:r>
              <w:t>Sadrži</w:t>
            </w:r>
            <w:proofErr w:type="spellEnd"/>
            <w:r>
              <w:t xml:space="preserve"> </w:t>
            </w:r>
            <w:proofErr w:type="spellStart"/>
            <w:r>
              <w:t>informaciju</w:t>
            </w:r>
            <w:proofErr w:type="spellEnd"/>
            <w:r>
              <w:t xml:space="preserve"> o </w:t>
            </w:r>
            <w:proofErr w:type="spellStart"/>
            <w:r>
              <w:t>broju</w:t>
            </w:r>
            <w:proofErr w:type="spellEnd"/>
            <w:r>
              <w:t xml:space="preserve"> </w:t>
            </w:r>
            <w:proofErr w:type="spellStart"/>
            <w:r>
              <w:t>životnih</w:t>
            </w:r>
            <w:proofErr w:type="spellEnd"/>
            <w:r>
              <w:t xml:space="preserve"> </w:t>
            </w:r>
            <w:proofErr w:type="spellStart"/>
            <w:r>
              <w:t>poena</w:t>
            </w:r>
            <w:proofErr w:type="spellEnd"/>
          </w:p>
        </w:tc>
      </w:tr>
      <w:tr w:rsidR="00FC27C6" w14:paraId="78684CC6" w14:textId="77777777" w:rsidTr="00FC27C6">
        <w:tc>
          <w:tcPr>
            <w:tcW w:w="4905" w:type="dxa"/>
          </w:tcPr>
          <w:p w14:paraId="5EFB7EAC" w14:textId="57A1F19C" w:rsidR="00FC27C6" w:rsidRDefault="00BC7407" w:rsidP="00BC7407">
            <w:pPr>
              <w:jc w:val="center"/>
            </w:pPr>
            <w:proofErr w:type="spellStart"/>
            <w:r w:rsidRPr="00BC7407">
              <w:t>HurtableObjectComponent</w:t>
            </w:r>
            <w:proofErr w:type="spellEnd"/>
          </w:p>
        </w:tc>
        <w:tc>
          <w:tcPr>
            <w:tcW w:w="4905" w:type="dxa"/>
          </w:tcPr>
          <w:p w14:paraId="71377AA0" w14:textId="4760CAA5" w:rsidR="00FC27C6" w:rsidRDefault="009D1B90" w:rsidP="000153F0">
            <w:pPr>
              <w:jc w:val="left"/>
            </w:pPr>
            <w:proofErr w:type="spellStart"/>
            <w:r>
              <w:t>Sadrži</w:t>
            </w:r>
            <w:proofErr w:type="spellEnd"/>
            <w:r>
              <w:t xml:space="preserve"> </w:t>
            </w:r>
            <w:proofErr w:type="spellStart"/>
            <w:r>
              <w:t>informaciju</w:t>
            </w:r>
            <w:proofErr w:type="spellEnd"/>
            <w:r>
              <w:t xml:space="preserve"> o </w:t>
            </w:r>
            <w:proofErr w:type="spellStart"/>
            <w:r>
              <w:t>sloju</w:t>
            </w:r>
            <w:proofErr w:type="spellEnd"/>
            <w:r w:rsidR="00E72743">
              <w:t xml:space="preserve"> (</w:t>
            </w:r>
            <w:proofErr w:type="spellStart"/>
            <w:r w:rsidR="00E72743">
              <w:t>Smrtonosna</w:t>
            </w:r>
            <w:proofErr w:type="spellEnd"/>
            <w:r w:rsidR="00E72743">
              <w:t xml:space="preserve"> </w:t>
            </w:r>
            <w:proofErr w:type="spellStart"/>
            <w:r w:rsidR="00E72743">
              <w:t>entitet</w:t>
            </w:r>
            <w:proofErr w:type="spellEnd"/>
            <w:r w:rsidR="00E72743">
              <w:t>)</w:t>
            </w:r>
          </w:p>
        </w:tc>
      </w:tr>
      <w:tr w:rsidR="00FC27C6" w14:paraId="07278439" w14:textId="77777777" w:rsidTr="00FC27C6">
        <w:tc>
          <w:tcPr>
            <w:tcW w:w="4905" w:type="dxa"/>
          </w:tcPr>
          <w:p w14:paraId="5456437C" w14:textId="1B9EA186" w:rsidR="00FC27C6" w:rsidRDefault="00BC7407" w:rsidP="00BC7407">
            <w:pPr>
              <w:jc w:val="center"/>
            </w:pPr>
            <w:proofErr w:type="spellStart"/>
            <w:r w:rsidRPr="00BC7407">
              <w:t>LimitAreaComponent</w:t>
            </w:r>
            <w:proofErr w:type="spellEnd"/>
          </w:p>
        </w:tc>
        <w:tc>
          <w:tcPr>
            <w:tcW w:w="4905" w:type="dxa"/>
          </w:tcPr>
          <w:p w14:paraId="0C67DA1F" w14:textId="2D630DCF" w:rsidR="009D1B90" w:rsidRDefault="009D1B90" w:rsidP="000153F0">
            <w:pPr>
              <w:jc w:val="left"/>
            </w:pPr>
            <w:proofErr w:type="spellStart"/>
            <w:r>
              <w:t>Sadrži</w:t>
            </w:r>
            <w:proofErr w:type="spellEnd"/>
            <w:r>
              <w:t xml:space="preserve"> </w:t>
            </w:r>
            <w:proofErr w:type="spellStart"/>
            <w:r>
              <w:t>informaciju</w:t>
            </w:r>
            <w:proofErr w:type="spellEnd"/>
            <w:r>
              <w:t xml:space="preserve"> o </w:t>
            </w:r>
            <w:proofErr w:type="spellStart"/>
            <w:r>
              <w:t>sloju</w:t>
            </w:r>
            <w:proofErr w:type="spellEnd"/>
            <w:r>
              <w:t xml:space="preserve"> </w:t>
            </w:r>
            <w:proofErr w:type="spellStart"/>
            <w:r>
              <w:t>kome</w:t>
            </w:r>
            <w:proofErr w:type="spellEnd"/>
            <w:r>
              <w:t xml:space="preserve"> </w:t>
            </w:r>
            <w:proofErr w:type="spellStart"/>
            <w:r>
              <w:t>pripada</w:t>
            </w:r>
            <w:proofErr w:type="spellEnd"/>
            <w:r>
              <w:t xml:space="preserve">, a to je </w:t>
            </w:r>
            <w:proofErr w:type="spellStart"/>
            <w:r>
              <w:t>limitirajući</w:t>
            </w:r>
            <w:proofErr w:type="spellEnd"/>
            <w:r>
              <w:t xml:space="preserve"> </w:t>
            </w:r>
            <w:proofErr w:type="spellStart"/>
            <w:r>
              <w:t>sloj</w:t>
            </w:r>
            <w:proofErr w:type="spellEnd"/>
            <w:r>
              <w:t xml:space="preserve"> koji ne </w:t>
            </w:r>
            <w:proofErr w:type="spellStart"/>
            <w:r>
              <w:t>dozvoljava</w:t>
            </w:r>
            <w:proofErr w:type="spellEnd"/>
            <w:r>
              <w:t xml:space="preserve"> </w:t>
            </w:r>
            <w:proofErr w:type="spellStart"/>
            <w:r>
              <w:t>igraču</w:t>
            </w:r>
            <w:proofErr w:type="spellEnd"/>
            <w:r>
              <w:t xml:space="preserve"> da </w:t>
            </w:r>
            <w:proofErr w:type="spellStart"/>
            <w:r>
              <w:t>prođe</w:t>
            </w:r>
            <w:proofErr w:type="spellEnd"/>
            <w:r>
              <w:t xml:space="preserve"> </w:t>
            </w:r>
            <w:proofErr w:type="spellStart"/>
            <w:r>
              <w:t>kroz</w:t>
            </w:r>
            <w:proofErr w:type="spellEnd"/>
            <w:r>
              <w:t xml:space="preserve"> taj </w:t>
            </w:r>
            <w:proofErr w:type="spellStart"/>
            <w:r>
              <w:t>objekat</w:t>
            </w:r>
            <w:proofErr w:type="spellEnd"/>
            <w:r>
              <w:t xml:space="preserve"> </w:t>
            </w:r>
            <w:proofErr w:type="spellStart"/>
            <w:r>
              <w:t>i</w:t>
            </w:r>
            <w:proofErr w:type="spellEnd"/>
            <w:r>
              <w:t xml:space="preserve"> </w:t>
            </w:r>
            <w:proofErr w:type="spellStart"/>
            <w:r>
              <w:t>na</w:t>
            </w:r>
            <w:proofErr w:type="spellEnd"/>
            <w:r>
              <w:t xml:space="preserve"> taj </w:t>
            </w:r>
            <w:proofErr w:type="spellStart"/>
            <w:r>
              <w:t>način</w:t>
            </w:r>
            <w:proofErr w:type="spellEnd"/>
            <w:r>
              <w:t xml:space="preserve"> </w:t>
            </w:r>
            <w:proofErr w:type="spellStart"/>
            <w:r>
              <w:t>igrača</w:t>
            </w:r>
            <w:proofErr w:type="spellEnd"/>
            <w:r>
              <w:t xml:space="preserve"> </w:t>
            </w:r>
            <w:proofErr w:type="spellStart"/>
            <w:r>
              <w:t>ograničava</w:t>
            </w:r>
            <w:proofErr w:type="spellEnd"/>
            <w:r>
              <w:t xml:space="preserve"> da ne </w:t>
            </w:r>
            <w:proofErr w:type="spellStart"/>
            <w:r>
              <w:t>može</w:t>
            </w:r>
            <w:proofErr w:type="spellEnd"/>
            <w:r>
              <w:t xml:space="preserve"> </w:t>
            </w:r>
            <w:proofErr w:type="spellStart"/>
            <w:r>
              <w:t>izaći</w:t>
            </w:r>
            <w:proofErr w:type="spellEnd"/>
            <w:r>
              <w:t xml:space="preserve"> </w:t>
            </w:r>
            <w:proofErr w:type="spellStart"/>
            <w:r>
              <w:t>sa</w:t>
            </w:r>
            <w:proofErr w:type="spellEnd"/>
            <w:r>
              <w:t xml:space="preserve"> </w:t>
            </w:r>
            <w:proofErr w:type="spellStart"/>
            <w:r>
              <w:t>nivoa</w:t>
            </w:r>
            <w:proofErr w:type="spellEnd"/>
            <w:r>
              <w:t xml:space="preserve"> </w:t>
            </w:r>
            <w:proofErr w:type="spellStart"/>
            <w:r>
              <w:t>i</w:t>
            </w:r>
            <w:proofErr w:type="spellEnd"/>
            <w:r>
              <w:t xml:space="preserve"> </w:t>
            </w:r>
            <w:proofErr w:type="spellStart"/>
            <w:r>
              <w:t>tako</w:t>
            </w:r>
            <w:proofErr w:type="spellEnd"/>
            <w:r>
              <w:t xml:space="preserve"> </w:t>
            </w:r>
            <w:proofErr w:type="spellStart"/>
            <w:r>
              <w:t>upasti</w:t>
            </w:r>
            <w:proofErr w:type="spellEnd"/>
            <w:r>
              <w:t xml:space="preserve"> u </w:t>
            </w:r>
            <w:proofErr w:type="spellStart"/>
            <w:r>
              <w:t>nedefinisano</w:t>
            </w:r>
            <w:proofErr w:type="spellEnd"/>
            <w:r>
              <w:t xml:space="preserve"> </w:t>
            </w:r>
            <w:proofErr w:type="spellStart"/>
            <w:r>
              <w:t>stanje</w:t>
            </w:r>
            <w:proofErr w:type="spellEnd"/>
            <w:r>
              <w:t>.</w:t>
            </w:r>
          </w:p>
        </w:tc>
      </w:tr>
      <w:tr w:rsidR="00FC27C6" w14:paraId="752E57A6" w14:textId="77777777" w:rsidTr="00FC27C6">
        <w:tc>
          <w:tcPr>
            <w:tcW w:w="4905" w:type="dxa"/>
          </w:tcPr>
          <w:p w14:paraId="12083196" w14:textId="6F984B24" w:rsidR="00FC27C6" w:rsidRDefault="00BC7407" w:rsidP="00BC7407">
            <w:pPr>
              <w:jc w:val="center"/>
            </w:pPr>
            <w:proofErr w:type="spellStart"/>
            <w:r w:rsidRPr="00BC7407">
              <w:t>LocalInputComponent</w:t>
            </w:r>
            <w:proofErr w:type="spellEnd"/>
          </w:p>
        </w:tc>
        <w:tc>
          <w:tcPr>
            <w:tcW w:w="4905" w:type="dxa"/>
          </w:tcPr>
          <w:p w14:paraId="5F6307C7" w14:textId="0BEBE0FA" w:rsidR="00FC27C6" w:rsidRDefault="00AF7783" w:rsidP="000153F0">
            <w:pPr>
              <w:jc w:val="left"/>
            </w:pPr>
            <w:proofErr w:type="spellStart"/>
            <w:r>
              <w:t>Služi</w:t>
            </w:r>
            <w:proofErr w:type="spellEnd"/>
            <w:r>
              <w:t xml:space="preserve"> </w:t>
            </w:r>
            <w:proofErr w:type="spellStart"/>
            <w:r>
              <w:t>samo</w:t>
            </w:r>
            <w:proofErr w:type="spellEnd"/>
            <w:r>
              <w:t xml:space="preserve"> </w:t>
            </w:r>
            <w:proofErr w:type="spellStart"/>
            <w:r>
              <w:t>kao</w:t>
            </w:r>
            <w:proofErr w:type="spellEnd"/>
            <w:r>
              <w:t xml:space="preserve"> family filter </w:t>
            </w:r>
            <w:proofErr w:type="spellStart"/>
            <w:r>
              <w:t>i</w:t>
            </w:r>
            <w:proofErr w:type="spellEnd"/>
            <w:r>
              <w:t xml:space="preserve"> </w:t>
            </w:r>
            <w:proofErr w:type="spellStart"/>
            <w:r>
              <w:t>sadrže</w:t>
            </w:r>
            <w:proofErr w:type="spellEnd"/>
            <w:r>
              <w:t xml:space="preserve"> je </w:t>
            </w:r>
            <w:proofErr w:type="spellStart"/>
            <w:r>
              <w:t>samo</w:t>
            </w:r>
            <w:proofErr w:type="spellEnd"/>
            <w:r>
              <w:t xml:space="preserve"> </w:t>
            </w:r>
            <w:proofErr w:type="spellStart"/>
            <w:r>
              <w:t>lokalni</w:t>
            </w:r>
            <w:proofErr w:type="spellEnd"/>
            <w:r>
              <w:t xml:space="preserve"> </w:t>
            </w:r>
            <w:proofErr w:type="spellStart"/>
            <w:r>
              <w:t>igrači</w:t>
            </w:r>
            <w:proofErr w:type="spellEnd"/>
          </w:p>
        </w:tc>
      </w:tr>
      <w:tr w:rsidR="00FC27C6" w14:paraId="5B8CD743" w14:textId="77777777" w:rsidTr="00FC27C6">
        <w:tc>
          <w:tcPr>
            <w:tcW w:w="4905" w:type="dxa"/>
          </w:tcPr>
          <w:p w14:paraId="0DE56CE6" w14:textId="5F8A3D85" w:rsidR="00FC27C6" w:rsidRDefault="00BC7407" w:rsidP="00BC7407">
            <w:pPr>
              <w:jc w:val="center"/>
            </w:pPr>
            <w:proofErr w:type="spellStart"/>
            <w:r w:rsidRPr="00BC7407">
              <w:t>PlayerComponent</w:t>
            </w:r>
            <w:proofErr w:type="spellEnd"/>
          </w:p>
        </w:tc>
        <w:tc>
          <w:tcPr>
            <w:tcW w:w="4905" w:type="dxa"/>
          </w:tcPr>
          <w:p w14:paraId="358F751E" w14:textId="4B9BA1B6" w:rsidR="00FC27C6" w:rsidRDefault="00AF7783" w:rsidP="000153F0">
            <w:pPr>
              <w:jc w:val="left"/>
            </w:pPr>
            <w:proofErr w:type="spellStart"/>
            <w:r>
              <w:t>Sadrži</w:t>
            </w:r>
            <w:proofErr w:type="spellEnd"/>
            <w:r>
              <w:t xml:space="preserve"> </w:t>
            </w:r>
            <w:proofErr w:type="spellStart"/>
            <w:r>
              <w:t>informacije</w:t>
            </w:r>
            <w:proofErr w:type="spellEnd"/>
            <w:r>
              <w:t xml:space="preserve"> </w:t>
            </w:r>
            <w:proofErr w:type="spellStart"/>
            <w:r>
              <w:t>vezane</w:t>
            </w:r>
            <w:proofErr w:type="spellEnd"/>
            <w:r>
              <w:t xml:space="preserve"> za </w:t>
            </w:r>
            <w:proofErr w:type="spellStart"/>
            <w:r>
              <w:t>igrača</w:t>
            </w:r>
            <w:proofErr w:type="spellEnd"/>
            <w:r>
              <w:t xml:space="preserve"> </w:t>
            </w:r>
            <w:proofErr w:type="spellStart"/>
            <w:r>
              <w:t>poput</w:t>
            </w:r>
            <w:proofErr w:type="spellEnd"/>
            <w:r>
              <w:t xml:space="preserve"> </w:t>
            </w:r>
            <w:proofErr w:type="spellStart"/>
            <w:r>
              <w:t>refrence</w:t>
            </w:r>
            <w:proofErr w:type="spellEnd"/>
            <w:r>
              <w:t xml:space="preserve"> </w:t>
            </w:r>
            <w:proofErr w:type="spellStart"/>
            <w:r>
              <w:t>na</w:t>
            </w:r>
            <w:proofErr w:type="spellEnd"/>
            <w:r>
              <w:t xml:space="preserve"> </w:t>
            </w:r>
            <w:proofErr w:type="spellStart"/>
            <w:r>
              <w:t>kameru</w:t>
            </w:r>
            <w:proofErr w:type="spellEnd"/>
            <w:r>
              <w:t xml:space="preserve"> </w:t>
            </w:r>
            <w:proofErr w:type="spellStart"/>
            <w:r>
              <w:t>jer</w:t>
            </w:r>
            <w:proofErr w:type="spellEnd"/>
            <w:r>
              <w:t xml:space="preserve"> </w:t>
            </w:r>
            <w:proofErr w:type="spellStart"/>
            <w:r>
              <w:t>kamera</w:t>
            </w:r>
            <w:proofErr w:type="spellEnd"/>
            <w:r>
              <w:t xml:space="preserve"> </w:t>
            </w:r>
            <w:proofErr w:type="spellStart"/>
            <w:r>
              <w:t>prati</w:t>
            </w:r>
            <w:proofErr w:type="spellEnd"/>
            <w:r>
              <w:t xml:space="preserve"> </w:t>
            </w:r>
            <w:proofErr w:type="spellStart"/>
            <w:r>
              <w:t>kretanje</w:t>
            </w:r>
            <w:proofErr w:type="spellEnd"/>
            <w:r>
              <w:t xml:space="preserve"> </w:t>
            </w:r>
            <w:proofErr w:type="spellStart"/>
            <w:r>
              <w:t>igrača</w:t>
            </w:r>
            <w:proofErr w:type="spellEnd"/>
            <w:r>
              <w:t xml:space="preserve">, tip </w:t>
            </w:r>
            <w:proofErr w:type="spellStart"/>
            <w:r>
              <w:t>igrača</w:t>
            </w:r>
            <w:proofErr w:type="spellEnd"/>
            <w:r>
              <w:t xml:space="preserve"> (Online </w:t>
            </w:r>
            <w:proofErr w:type="spellStart"/>
            <w:r>
              <w:t>ili</w:t>
            </w:r>
            <w:proofErr w:type="spellEnd"/>
            <w:r>
              <w:t xml:space="preserve"> Local) </w:t>
            </w:r>
            <w:proofErr w:type="spellStart"/>
            <w:r>
              <w:t>i</w:t>
            </w:r>
            <w:proofErr w:type="spellEnd"/>
            <w:r>
              <w:t xml:space="preserve"> </w:t>
            </w:r>
            <w:proofErr w:type="spellStart"/>
            <w:r>
              <w:t>tako</w:t>
            </w:r>
            <w:proofErr w:type="spellEnd"/>
            <w:r>
              <w:t xml:space="preserve"> </w:t>
            </w:r>
            <w:proofErr w:type="spellStart"/>
            <w:r>
              <w:t>dalje</w:t>
            </w:r>
            <w:proofErr w:type="spellEnd"/>
          </w:p>
        </w:tc>
      </w:tr>
      <w:tr w:rsidR="00FC27C6" w14:paraId="0FF9CD9A" w14:textId="77777777" w:rsidTr="00FC27C6">
        <w:tc>
          <w:tcPr>
            <w:tcW w:w="4905" w:type="dxa"/>
          </w:tcPr>
          <w:p w14:paraId="452B1D9A" w14:textId="02677D83" w:rsidR="00FC27C6" w:rsidRDefault="00BC7407" w:rsidP="00BC7407">
            <w:pPr>
              <w:jc w:val="center"/>
            </w:pPr>
            <w:proofErr w:type="spellStart"/>
            <w:r w:rsidRPr="00BC7407">
              <w:t>PortalComponent</w:t>
            </w:r>
            <w:proofErr w:type="spellEnd"/>
          </w:p>
        </w:tc>
        <w:tc>
          <w:tcPr>
            <w:tcW w:w="4905" w:type="dxa"/>
          </w:tcPr>
          <w:p w14:paraId="221B64E1" w14:textId="37E4C531" w:rsidR="00FC27C6" w:rsidRDefault="00AF7783" w:rsidP="000153F0">
            <w:pPr>
              <w:jc w:val="left"/>
            </w:pPr>
            <w:proofErr w:type="spellStart"/>
            <w:r>
              <w:t>Sadrži</w:t>
            </w:r>
            <w:proofErr w:type="spellEnd"/>
            <w:r>
              <w:t xml:space="preserve"> </w:t>
            </w:r>
            <w:proofErr w:type="spellStart"/>
            <w:r>
              <w:t>informaciju</w:t>
            </w:r>
            <w:proofErr w:type="spellEnd"/>
            <w:r>
              <w:t xml:space="preserve"> o </w:t>
            </w:r>
            <w:proofErr w:type="spellStart"/>
            <w:r>
              <w:t>sloju</w:t>
            </w:r>
            <w:proofErr w:type="spellEnd"/>
            <w:r>
              <w:t xml:space="preserve"> </w:t>
            </w:r>
            <w:proofErr w:type="spellStart"/>
            <w:r>
              <w:t>kome</w:t>
            </w:r>
            <w:proofErr w:type="spellEnd"/>
            <w:r>
              <w:t xml:space="preserve"> </w:t>
            </w:r>
            <w:proofErr w:type="spellStart"/>
            <w:r>
              <w:t>pripada</w:t>
            </w:r>
            <w:proofErr w:type="spellEnd"/>
            <w:r>
              <w:t xml:space="preserve">, a to je portal </w:t>
            </w:r>
            <w:proofErr w:type="spellStart"/>
            <w:r>
              <w:t>sloj</w:t>
            </w:r>
            <w:proofErr w:type="spellEnd"/>
            <w:r>
              <w:t xml:space="preserve">, to </w:t>
            </w:r>
            <w:proofErr w:type="spellStart"/>
            <w:r>
              <w:t>jeste</w:t>
            </w:r>
            <w:proofErr w:type="spellEnd"/>
            <w:r>
              <w:t xml:space="preserve"> </w:t>
            </w:r>
            <w:proofErr w:type="spellStart"/>
            <w:r>
              <w:t>entitet</w:t>
            </w:r>
            <w:proofErr w:type="spellEnd"/>
            <w:r>
              <w:t xml:space="preserve"> </w:t>
            </w:r>
            <w:proofErr w:type="spellStart"/>
            <w:r>
              <w:t>sa</w:t>
            </w:r>
            <w:proofErr w:type="spellEnd"/>
            <w:r>
              <w:t xml:space="preserve"> </w:t>
            </w:r>
            <w:proofErr w:type="spellStart"/>
            <w:r>
              <w:t>ovom</w:t>
            </w:r>
            <w:proofErr w:type="spellEnd"/>
            <w:r>
              <w:t xml:space="preserve"> </w:t>
            </w:r>
            <w:proofErr w:type="spellStart"/>
            <w:r>
              <w:t>komponentu</w:t>
            </w:r>
            <w:proofErr w:type="spellEnd"/>
            <w:r>
              <w:t xml:space="preserve"> </w:t>
            </w:r>
            <w:proofErr w:type="spellStart"/>
            <w:r>
              <w:t>predstavlja</w:t>
            </w:r>
            <w:proofErr w:type="spellEnd"/>
            <w:r>
              <w:t xml:space="preserve"> </w:t>
            </w:r>
            <w:proofErr w:type="spellStart"/>
            <w:r>
              <w:t>objekat</w:t>
            </w:r>
            <w:proofErr w:type="spellEnd"/>
            <w:r>
              <w:t xml:space="preserve"> </w:t>
            </w:r>
            <w:proofErr w:type="spellStart"/>
            <w:r>
              <w:t>sa</w:t>
            </w:r>
            <w:proofErr w:type="spellEnd"/>
            <w:r>
              <w:t xml:space="preserve"> </w:t>
            </w:r>
            <w:proofErr w:type="spellStart"/>
            <w:r>
              <w:t>kojim</w:t>
            </w:r>
            <w:proofErr w:type="spellEnd"/>
            <w:r>
              <w:t xml:space="preserve"> </w:t>
            </w:r>
            <w:proofErr w:type="spellStart"/>
            <w:r>
              <w:t>kad</w:t>
            </w:r>
            <w:proofErr w:type="spellEnd"/>
            <w:r>
              <w:t xml:space="preserve"> se </w:t>
            </w:r>
            <w:proofErr w:type="spellStart"/>
            <w:r>
              <w:t>dođe</w:t>
            </w:r>
            <w:proofErr w:type="spellEnd"/>
            <w:r>
              <w:t xml:space="preserve"> u </w:t>
            </w:r>
            <w:proofErr w:type="spellStart"/>
            <w:r>
              <w:t>kontakt</w:t>
            </w:r>
            <w:proofErr w:type="spellEnd"/>
            <w:r>
              <w:t xml:space="preserve">, </w:t>
            </w:r>
            <w:proofErr w:type="spellStart"/>
            <w:r>
              <w:t>mapa</w:t>
            </w:r>
            <w:proofErr w:type="spellEnd"/>
            <w:r>
              <w:t xml:space="preserve"> se </w:t>
            </w:r>
            <w:proofErr w:type="spellStart"/>
            <w:r>
              <w:t>završava</w:t>
            </w:r>
            <w:proofErr w:type="spellEnd"/>
            <w:r>
              <w:t>.</w:t>
            </w:r>
          </w:p>
        </w:tc>
      </w:tr>
      <w:tr w:rsidR="00FC27C6" w14:paraId="6B0216AE" w14:textId="77777777" w:rsidTr="00FC27C6">
        <w:tc>
          <w:tcPr>
            <w:tcW w:w="4905" w:type="dxa"/>
          </w:tcPr>
          <w:p w14:paraId="7D5159D1" w14:textId="5BAF7A2A" w:rsidR="00FC27C6" w:rsidRDefault="00BC7407" w:rsidP="00BC7407">
            <w:pPr>
              <w:jc w:val="center"/>
            </w:pPr>
            <w:proofErr w:type="spellStart"/>
            <w:r w:rsidRPr="00BC7407">
              <w:t>PotionComponent</w:t>
            </w:r>
            <w:proofErr w:type="spellEnd"/>
          </w:p>
        </w:tc>
        <w:tc>
          <w:tcPr>
            <w:tcW w:w="4905" w:type="dxa"/>
          </w:tcPr>
          <w:p w14:paraId="34EFB511" w14:textId="059D5C6A" w:rsidR="00FC27C6" w:rsidRDefault="00AF7783" w:rsidP="000153F0">
            <w:pPr>
              <w:jc w:val="left"/>
            </w:pPr>
            <w:proofErr w:type="spellStart"/>
            <w:r>
              <w:t>Sadrži</w:t>
            </w:r>
            <w:proofErr w:type="spellEnd"/>
            <w:r>
              <w:t xml:space="preserve"> </w:t>
            </w:r>
            <w:proofErr w:type="spellStart"/>
            <w:r>
              <w:t>informaciju</w:t>
            </w:r>
            <w:proofErr w:type="spellEnd"/>
            <w:r>
              <w:t xml:space="preserve"> o </w:t>
            </w:r>
            <w:proofErr w:type="spellStart"/>
            <w:r>
              <w:t>sloju</w:t>
            </w:r>
            <w:proofErr w:type="spellEnd"/>
            <w:r>
              <w:t xml:space="preserve"> </w:t>
            </w:r>
            <w:proofErr w:type="spellStart"/>
            <w:r>
              <w:t>kome</w:t>
            </w:r>
            <w:proofErr w:type="spellEnd"/>
            <w:r>
              <w:t xml:space="preserve"> </w:t>
            </w:r>
            <w:proofErr w:type="spellStart"/>
            <w:r>
              <w:t>pripada</w:t>
            </w:r>
            <w:proofErr w:type="spellEnd"/>
            <w:r>
              <w:t xml:space="preserve">, a to je </w:t>
            </w:r>
            <w:proofErr w:type="spellStart"/>
            <w:r>
              <w:t>sloj</w:t>
            </w:r>
            <w:proofErr w:type="spellEnd"/>
            <w:r>
              <w:t xml:space="preserve"> </w:t>
            </w:r>
            <w:proofErr w:type="spellStart"/>
            <w:r>
              <w:t>napitak</w:t>
            </w:r>
            <w:proofErr w:type="spellEnd"/>
            <w:r>
              <w:t xml:space="preserve">. </w:t>
            </w:r>
          </w:p>
        </w:tc>
      </w:tr>
      <w:tr w:rsidR="00FC27C6" w14:paraId="2502D27A" w14:textId="77777777" w:rsidTr="00FC27C6">
        <w:tc>
          <w:tcPr>
            <w:tcW w:w="4905" w:type="dxa"/>
          </w:tcPr>
          <w:p w14:paraId="4A2CF251" w14:textId="1740A08A" w:rsidR="00FC27C6" w:rsidRDefault="00BC7407" w:rsidP="00BC7407">
            <w:pPr>
              <w:jc w:val="center"/>
            </w:pPr>
            <w:proofErr w:type="spellStart"/>
            <w:r w:rsidRPr="00BC7407">
              <w:t>RemoteInputComponent</w:t>
            </w:r>
            <w:proofErr w:type="spellEnd"/>
          </w:p>
        </w:tc>
        <w:tc>
          <w:tcPr>
            <w:tcW w:w="4905" w:type="dxa"/>
          </w:tcPr>
          <w:p w14:paraId="3958F6DA" w14:textId="0D003535" w:rsidR="00FC27C6" w:rsidRDefault="00012757" w:rsidP="000153F0">
            <w:pPr>
              <w:jc w:val="left"/>
            </w:pPr>
            <w:proofErr w:type="spellStart"/>
            <w:r>
              <w:t>Služi</w:t>
            </w:r>
            <w:proofErr w:type="spellEnd"/>
            <w:r>
              <w:t xml:space="preserve"> </w:t>
            </w:r>
            <w:proofErr w:type="spellStart"/>
            <w:r>
              <w:t>samo</w:t>
            </w:r>
            <w:proofErr w:type="spellEnd"/>
            <w:r>
              <w:t xml:space="preserve"> </w:t>
            </w:r>
            <w:proofErr w:type="spellStart"/>
            <w:r>
              <w:t>kao</w:t>
            </w:r>
            <w:proofErr w:type="spellEnd"/>
            <w:r>
              <w:t xml:space="preserve"> family filter </w:t>
            </w:r>
            <w:proofErr w:type="spellStart"/>
            <w:r>
              <w:t>i</w:t>
            </w:r>
            <w:proofErr w:type="spellEnd"/>
            <w:r>
              <w:t xml:space="preserve"> </w:t>
            </w:r>
            <w:proofErr w:type="spellStart"/>
            <w:r>
              <w:t>sadrže</w:t>
            </w:r>
            <w:proofErr w:type="spellEnd"/>
            <w:r>
              <w:t xml:space="preserve"> je </w:t>
            </w:r>
            <w:proofErr w:type="spellStart"/>
            <w:r>
              <w:t>samo</w:t>
            </w:r>
            <w:proofErr w:type="spellEnd"/>
            <w:r>
              <w:t xml:space="preserve"> </w:t>
            </w:r>
            <w:r>
              <w:t xml:space="preserve">online </w:t>
            </w:r>
            <w:proofErr w:type="spellStart"/>
            <w:r>
              <w:t>igrači</w:t>
            </w:r>
            <w:proofErr w:type="spellEnd"/>
          </w:p>
        </w:tc>
      </w:tr>
      <w:tr w:rsidR="00FC27C6" w14:paraId="042475F8" w14:textId="77777777" w:rsidTr="00FC27C6">
        <w:tc>
          <w:tcPr>
            <w:tcW w:w="4905" w:type="dxa"/>
          </w:tcPr>
          <w:p w14:paraId="78515E85" w14:textId="06AD4A58" w:rsidR="00FC27C6" w:rsidRDefault="00BC7407" w:rsidP="00BC7407">
            <w:pPr>
              <w:jc w:val="center"/>
            </w:pPr>
            <w:proofErr w:type="spellStart"/>
            <w:r w:rsidRPr="00BC7407">
              <w:t>SensorComponent</w:t>
            </w:r>
            <w:proofErr w:type="spellEnd"/>
          </w:p>
        </w:tc>
        <w:tc>
          <w:tcPr>
            <w:tcW w:w="4905" w:type="dxa"/>
          </w:tcPr>
          <w:p w14:paraId="64A40A1A" w14:textId="0099128A" w:rsidR="00FC27C6" w:rsidRDefault="00012757" w:rsidP="00012757">
            <w:pPr>
              <w:jc w:val="left"/>
            </w:pPr>
            <w:proofErr w:type="spellStart"/>
            <w:r>
              <w:t>Sadži</w:t>
            </w:r>
            <w:proofErr w:type="spellEnd"/>
            <w:r>
              <w:t xml:space="preserve"> reference </w:t>
            </w:r>
            <w:proofErr w:type="spellStart"/>
            <w:r>
              <w:t>na</w:t>
            </w:r>
            <w:proofErr w:type="spellEnd"/>
            <w:r>
              <w:t xml:space="preserve"> </w:t>
            </w:r>
            <w:proofErr w:type="spellStart"/>
            <w:r>
              <w:t>vlasnika</w:t>
            </w:r>
            <w:proofErr w:type="spellEnd"/>
            <w:r>
              <w:t xml:space="preserve"> </w:t>
            </w:r>
            <w:proofErr w:type="spellStart"/>
            <w:r>
              <w:t>senzora</w:t>
            </w:r>
            <w:proofErr w:type="spellEnd"/>
            <w:r>
              <w:t xml:space="preserve">, </w:t>
            </w:r>
            <w:proofErr w:type="spellStart"/>
            <w:r>
              <w:t>kao</w:t>
            </w:r>
            <w:proofErr w:type="spellEnd"/>
            <w:r>
              <w:t xml:space="preserve"> </w:t>
            </w:r>
            <w:proofErr w:type="spellStart"/>
            <w:r>
              <w:t>i</w:t>
            </w:r>
            <w:proofErr w:type="spellEnd"/>
            <w:r>
              <w:t xml:space="preserve"> </w:t>
            </w:r>
            <w:proofErr w:type="spellStart"/>
            <w:r>
              <w:t>na</w:t>
            </w:r>
            <w:proofErr w:type="spellEnd"/>
            <w:r>
              <w:t xml:space="preserve"> </w:t>
            </w:r>
            <w:proofErr w:type="spellStart"/>
            <w:r>
              <w:t>entitet</w:t>
            </w:r>
            <w:proofErr w:type="spellEnd"/>
            <w:r>
              <w:t xml:space="preserve"> </w:t>
            </w:r>
            <w:proofErr w:type="spellStart"/>
            <w:r>
              <w:t>sa</w:t>
            </w:r>
            <w:proofErr w:type="spellEnd"/>
            <w:r>
              <w:t xml:space="preserve"> </w:t>
            </w:r>
            <w:proofErr w:type="spellStart"/>
            <w:r>
              <w:t>kome</w:t>
            </w:r>
            <w:proofErr w:type="spellEnd"/>
            <w:r>
              <w:t xml:space="preserve"> je sensor </w:t>
            </w:r>
            <w:proofErr w:type="spellStart"/>
            <w:r>
              <w:t>došao</w:t>
            </w:r>
            <w:proofErr w:type="spellEnd"/>
            <w:r>
              <w:t xml:space="preserve"> u </w:t>
            </w:r>
            <w:proofErr w:type="spellStart"/>
            <w:r>
              <w:t>kontakt</w:t>
            </w:r>
            <w:proofErr w:type="spellEnd"/>
            <w:r>
              <w:t>.</w:t>
            </w:r>
            <w:r>
              <w:br/>
            </w:r>
            <w:r>
              <w:br/>
            </w:r>
            <w:proofErr w:type="spellStart"/>
            <w:r>
              <w:t>Senzori</w:t>
            </w:r>
            <w:proofErr w:type="spellEnd"/>
            <w:r>
              <w:t xml:space="preserve"> </w:t>
            </w:r>
            <w:proofErr w:type="spellStart"/>
            <w:r>
              <w:t>su</w:t>
            </w:r>
            <w:proofErr w:type="spellEnd"/>
            <w:r>
              <w:t xml:space="preserve"> Box2D </w:t>
            </w:r>
            <w:proofErr w:type="spellStart"/>
            <w:r>
              <w:t>tela</w:t>
            </w:r>
            <w:proofErr w:type="spellEnd"/>
            <w:r>
              <w:t xml:space="preserve"> </w:t>
            </w:r>
            <w:proofErr w:type="spellStart"/>
            <w:r>
              <w:t>koja</w:t>
            </w:r>
            <w:proofErr w:type="spellEnd"/>
            <w:r>
              <w:t xml:space="preserve"> se </w:t>
            </w:r>
            <w:proofErr w:type="spellStart"/>
            <w:r>
              <w:t>pri</w:t>
            </w:r>
            <w:proofErr w:type="spellEnd"/>
            <w:r>
              <w:t xml:space="preserve"> </w:t>
            </w:r>
            <w:proofErr w:type="spellStart"/>
            <w:r>
              <w:t>kontaktu</w:t>
            </w:r>
            <w:proofErr w:type="spellEnd"/>
            <w:r>
              <w:t xml:space="preserve"> ne </w:t>
            </w:r>
            <w:proofErr w:type="spellStart"/>
            <w:r>
              <w:t>razrešavaju</w:t>
            </w:r>
            <w:proofErr w:type="spellEnd"/>
            <w:r>
              <w:t xml:space="preserve"> </w:t>
            </w:r>
            <w:proofErr w:type="spellStart"/>
            <w:r>
              <w:t>kao</w:t>
            </w:r>
            <w:proofErr w:type="spellEnd"/>
            <w:r>
              <w:t xml:space="preserve"> </w:t>
            </w:r>
            <w:proofErr w:type="spellStart"/>
            <w:r>
              <w:t>sudari</w:t>
            </w:r>
            <w:proofErr w:type="spellEnd"/>
            <w:r>
              <w:t xml:space="preserve">, </w:t>
            </w:r>
            <w:proofErr w:type="spellStart"/>
            <w:r>
              <w:t>već</w:t>
            </w:r>
            <w:proofErr w:type="spellEnd"/>
            <w:r>
              <w:t xml:space="preserve"> se </w:t>
            </w:r>
            <w:proofErr w:type="spellStart"/>
            <w:r>
              <w:t>dobija</w:t>
            </w:r>
            <w:proofErr w:type="spellEnd"/>
            <w:r>
              <w:t xml:space="preserve"> </w:t>
            </w:r>
            <w:proofErr w:type="spellStart"/>
            <w:r>
              <w:t>informacija</w:t>
            </w:r>
            <w:proofErr w:type="spellEnd"/>
            <w:r>
              <w:t xml:space="preserve"> o </w:t>
            </w:r>
            <w:proofErr w:type="spellStart"/>
            <w:r>
              <w:t>kontaktu</w:t>
            </w:r>
            <w:proofErr w:type="spellEnd"/>
            <w:r>
              <w:t>.</w:t>
            </w:r>
          </w:p>
        </w:tc>
      </w:tr>
      <w:tr w:rsidR="00FC27C6" w14:paraId="0055A1FE" w14:textId="77777777" w:rsidTr="00FC27C6">
        <w:tc>
          <w:tcPr>
            <w:tcW w:w="4905" w:type="dxa"/>
          </w:tcPr>
          <w:p w14:paraId="05CE5B80" w14:textId="35206E42" w:rsidR="00FC27C6" w:rsidRDefault="00BC7407" w:rsidP="00BC7407">
            <w:pPr>
              <w:jc w:val="center"/>
            </w:pPr>
            <w:proofErr w:type="spellStart"/>
            <w:r w:rsidRPr="00BC7407">
              <w:t>StateComponent</w:t>
            </w:r>
            <w:proofErr w:type="spellEnd"/>
          </w:p>
        </w:tc>
        <w:tc>
          <w:tcPr>
            <w:tcW w:w="4905" w:type="dxa"/>
          </w:tcPr>
          <w:p w14:paraId="5898FE03" w14:textId="148DA5E4" w:rsidR="00FC27C6" w:rsidRDefault="00012757" w:rsidP="000153F0">
            <w:pPr>
              <w:jc w:val="left"/>
            </w:pPr>
            <w:proofErr w:type="spellStart"/>
            <w:r>
              <w:t>Sadrži</w:t>
            </w:r>
            <w:proofErr w:type="spellEnd"/>
            <w:r>
              <w:t xml:space="preserve"> </w:t>
            </w:r>
            <w:proofErr w:type="spellStart"/>
            <w:r>
              <w:t>informaciju</w:t>
            </w:r>
            <w:proofErr w:type="spellEnd"/>
            <w:r>
              <w:t xml:space="preserve"> o </w:t>
            </w:r>
            <w:proofErr w:type="spellStart"/>
            <w:r>
              <w:t>stanju</w:t>
            </w:r>
            <w:proofErr w:type="spellEnd"/>
            <w:r>
              <w:t xml:space="preserve"> </w:t>
            </w:r>
            <w:proofErr w:type="spellStart"/>
            <w:r>
              <w:t>poput</w:t>
            </w:r>
            <w:proofErr w:type="spellEnd"/>
            <w:r>
              <w:t xml:space="preserve"> </w:t>
            </w:r>
            <w:proofErr w:type="spellStart"/>
            <w:r>
              <w:t>normalno</w:t>
            </w:r>
            <w:proofErr w:type="spellEnd"/>
            <w:r>
              <w:t xml:space="preserve">, </w:t>
            </w:r>
            <w:proofErr w:type="spellStart"/>
            <w:r>
              <w:t>skok</w:t>
            </w:r>
            <w:proofErr w:type="spellEnd"/>
            <w:r>
              <w:t xml:space="preserve">, </w:t>
            </w:r>
            <w:proofErr w:type="spellStart"/>
            <w:r>
              <w:t>padanje</w:t>
            </w:r>
            <w:proofErr w:type="spellEnd"/>
            <w:r>
              <w:t xml:space="preserve">, </w:t>
            </w:r>
            <w:proofErr w:type="spellStart"/>
            <w:r>
              <w:t>kretanje</w:t>
            </w:r>
            <w:proofErr w:type="spellEnd"/>
            <w:r>
              <w:t>,…</w:t>
            </w:r>
          </w:p>
        </w:tc>
      </w:tr>
      <w:tr w:rsidR="00FC27C6" w14:paraId="0BB81165" w14:textId="77777777" w:rsidTr="00FC27C6">
        <w:tc>
          <w:tcPr>
            <w:tcW w:w="4905" w:type="dxa"/>
          </w:tcPr>
          <w:p w14:paraId="70344C23" w14:textId="22B1604B" w:rsidR="00FC27C6" w:rsidRDefault="00BC7407" w:rsidP="00BC7407">
            <w:pPr>
              <w:jc w:val="center"/>
            </w:pPr>
            <w:proofErr w:type="spellStart"/>
            <w:r w:rsidRPr="00BC7407">
              <w:t>SteeringComponent</w:t>
            </w:r>
            <w:proofErr w:type="spellEnd"/>
          </w:p>
        </w:tc>
        <w:tc>
          <w:tcPr>
            <w:tcW w:w="4905" w:type="dxa"/>
          </w:tcPr>
          <w:p w14:paraId="2159C3C5" w14:textId="79895021" w:rsidR="00FC27C6" w:rsidRDefault="00012757" w:rsidP="000153F0">
            <w:pPr>
              <w:jc w:val="left"/>
            </w:pPr>
            <w:proofErr w:type="spellStart"/>
            <w:r>
              <w:t>Sadrži</w:t>
            </w:r>
            <w:proofErr w:type="spellEnd"/>
            <w:r>
              <w:t xml:space="preserve"> </w:t>
            </w:r>
            <w:proofErr w:type="spellStart"/>
            <w:r>
              <w:t>informacije</w:t>
            </w:r>
            <w:proofErr w:type="spellEnd"/>
            <w:r>
              <w:t xml:space="preserve"> </w:t>
            </w:r>
            <w:proofErr w:type="spellStart"/>
            <w:r>
              <w:t>poput</w:t>
            </w:r>
            <w:proofErr w:type="spellEnd"/>
            <w:r>
              <w:t xml:space="preserve"> </w:t>
            </w:r>
            <w:proofErr w:type="spellStart"/>
            <w:r>
              <w:t>stanja</w:t>
            </w:r>
            <w:proofErr w:type="spellEnd"/>
            <w:r>
              <w:t xml:space="preserve"> </w:t>
            </w:r>
            <w:proofErr w:type="spellStart"/>
            <w:r>
              <w:t>kretanja</w:t>
            </w:r>
            <w:proofErr w:type="spellEnd"/>
            <w:r>
              <w:t xml:space="preserve"> AI </w:t>
            </w:r>
            <w:proofErr w:type="spellStart"/>
            <w:r>
              <w:t>entiteta</w:t>
            </w:r>
            <w:proofErr w:type="spellEnd"/>
            <w:r>
              <w:t xml:space="preserve"> </w:t>
            </w:r>
            <w:proofErr w:type="spellStart"/>
            <w:r>
              <w:t>poput</w:t>
            </w:r>
            <w:proofErr w:type="spellEnd"/>
            <w:r>
              <w:t xml:space="preserve"> </w:t>
            </w:r>
            <w:proofErr w:type="spellStart"/>
            <w:r>
              <w:t>lutanje</w:t>
            </w:r>
            <w:proofErr w:type="spellEnd"/>
            <w:r>
              <w:t xml:space="preserve">, </w:t>
            </w:r>
            <w:proofErr w:type="spellStart"/>
            <w:r>
              <w:t>traženje</w:t>
            </w:r>
            <w:proofErr w:type="spellEnd"/>
            <w:r>
              <w:t xml:space="preserve">, </w:t>
            </w:r>
            <w:proofErr w:type="spellStart"/>
            <w:r>
              <w:t>bežanje</w:t>
            </w:r>
            <w:proofErr w:type="spellEnd"/>
            <w:r>
              <w:t xml:space="preserve"> </w:t>
            </w:r>
            <w:proofErr w:type="spellStart"/>
            <w:r>
              <w:t>i</w:t>
            </w:r>
            <w:proofErr w:type="spellEnd"/>
            <w:r>
              <w:t xml:space="preserve"> </w:t>
            </w:r>
            <w:proofErr w:type="spellStart"/>
            <w:r>
              <w:t>tka</w:t>
            </w:r>
            <w:proofErr w:type="spellEnd"/>
            <w:r>
              <w:t xml:space="preserve"> </w:t>
            </w:r>
            <w:proofErr w:type="spellStart"/>
            <w:r>
              <w:t>dalje</w:t>
            </w:r>
            <w:proofErr w:type="spellEnd"/>
            <w:r>
              <w:t xml:space="preserve">. </w:t>
            </w:r>
            <w:proofErr w:type="spellStart"/>
            <w:r>
              <w:t>Takođe</w:t>
            </w:r>
            <w:proofErr w:type="spellEnd"/>
            <w:r>
              <w:t xml:space="preserve"> </w:t>
            </w:r>
            <w:proofErr w:type="spellStart"/>
            <w:r>
              <w:t>sadrže</w:t>
            </w:r>
            <w:proofErr w:type="spellEnd"/>
            <w:r>
              <w:t xml:space="preserve"> </w:t>
            </w:r>
            <w:proofErr w:type="spellStart"/>
            <w:r>
              <w:t>informacij</w:t>
            </w:r>
            <w:r w:rsidR="00465FF2">
              <w:t>u</w:t>
            </w:r>
            <w:proofErr w:type="spellEnd"/>
            <w:r w:rsidR="00465FF2">
              <w:t xml:space="preserve"> o </w:t>
            </w:r>
            <w:proofErr w:type="spellStart"/>
            <w:r w:rsidR="00465FF2">
              <w:t>ubrzanju</w:t>
            </w:r>
            <w:proofErr w:type="spellEnd"/>
            <w:r w:rsidR="00465FF2">
              <w:t xml:space="preserve"> AI </w:t>
            </w:r>
            <w:proofErr w:type="spellStart"/>
            <w:r w:rsidR="00465FF2">
              <w:t>entiteta</w:t>
            </w:r>
            <w:proofErr w:type="spellEnd"/>
          </w:p>
        </w:tc>
      </w:tr>
      <w:tr w:rsidR="00FC27C6" w14:paraId="55BCC777" w14:textId="77777777" w:rsidTr="00FC27C6">
        <w:tc>
          <w:tcPr>
            <w:tcW w:w="4905" w:type="dxa"/>
          </w:tcPr>
          <w:p w14:paraId="2F800557" w14:textId="4382F2BD" w:rsidR="00FC27C6" w:rsidRDefault="00BC7407" w:rsidP="00BC7407">
            <w:pPr>
              <w:jc w:val="center"/>
            </w:pPr>
            <w:proofErr w:type="spellStart"/>
            <w:r w:rsidRPr="00BC7407">
              <w:t>TextureComponent</w:t>
            </w:r>
            <w:proofErr w:type="spellEnd"/>
          </w:p>
        </w:tc>
        <w:tc>
          <w:tcPr>
            <w:tcW w:w="4905" w:type="dxa"/>
          </w:tcPr>
          <w:p w14:paraId="5D59B68B" w14:textId="44D1A785" w:rsidR="00FC27C6" w:rsidRDefault="00465FF2" w:rsidP="000153F0">
            <w:pPr>
              <w:jc w:val="left"/>
            </w:pPr>
            <w:proofErr w:type="spellStart"/>
            <w:r>
              <w:t>Sadrži</w:t>
            </w:r>
            <w:proofErr w:type="spellEnd"/>
            <w:r>
              <w:t xml:space="preserve"> </w:t>
            </w:r>
            <w:proofErr w:type="spellStart"/>
            <w:r>
              <w:t>refrencu</w:t>
            </w:r>
            <w:proofErr w:type="spellEnd"/>
            <w:r>
              <w:t xml:space="preserve"> </w:t>
            </w:r>
            <w:proofErr w:type="spellStart"/>
            <w:r>
              <w:t>na</w:t>
            </w:r>
            <w:proofErr w:type="spellEnd"/>
            <w:r>
              <w:t xml:space="preserve"> </w:t>
            </w:r>
            <w:proofErr w:type="spellStart"/>
            <w:r>
              <w:t>teksturu</w:t>
            </w:r>
            <w:proofErr w:type="spellEnd"/>
            <w:r>
              <w:t xml:space="preserve"> </w:t>
            </w:r>
            <w:proofErr w:type="spellStart"/>
            <w:r>
              <w:t>koju</w:t>
            </w:r>
            <w:proofErr w:type="spellEnd"/>
            <w:r>
              <w:t xml:space="preserve"> je </w:t>
            </w:r>
            <w:proofErr w:type="spellStart"/>
            <w:r>
              <w:t>potrebno</w:t>
            </w:r>
            <w:proofErr w:type="spellEnd"/>
            <w:r>
              <w:t xml:space="preserve"> </w:t>
            </w:r>
            <w:proofErr w:type="spellStart"/>
            <w:r>
              <w:t>iscrtati</w:t>
            </w:r>
            <w:proofErr w:type="spellEnd"/>
          </w:p>
        </w:tc>
      </w:tr>
      <w:tr w:rsidR="00FC27C6" w14:paraId="1F020C1A" w14:textId="77777777" w:rsidTr="00FC27C6">
        <w:tc>
          <w:tcPr>
            <w:tcW w:w="4905" w:type="dxa"/>
          </w:tcPr>
          <w:p w14:paraId="463CF952" w14:textId="518C284A" w:rsidR="00FC27C6" w:rsidRDefault="00BC7407" w:rsidP="00BC7407">
            <w:pPr>
              <w:jc w:val="center"/>
            </w:pPr>
            <w:proofErr w:type="spellStart"/>
            <w:r w:rsidRPr="00BC7407">
              <w:t>TiledMapComponent</w:t>
            </w:r>
            <w:proofErr w:type="spellEnd"/>
          </w:p>
        </w:tc>
        <w:tc>
          <w:tcPr>
            <w:tcW w:w="4905" w:type="dxa"/>
          </w:tcPr>
          <w:p w14:paraId="2C359781" w14:textId="066BB7A6" w:rsidR="00FC27C6" w:rsidRDefault="00805512" w:rsidP="000153F0">
            <w:pPr>
              <w:jc w:val="left"/>
            </w:pPr>
            <w:proofErr w:type="spellStart"/>
            <w:r>
              <w:t>Sadrži</w:t>
            </w:r>
            <w:proofErr w:type="spellEnd"/>
            <w:r>
              <w:t xml:space="preserve"> reference </w:t>
            </w:r>
            <w:proofErr w:type="spellStart"/>
            <w:r>
              <w:t>na</w:t>
            </w:r>
            <w:proofErr w:type="spellEnd"/>
            <w:r>
              <w:t xml:space="preserve"> Map texture </w:t>
            </w:r>
            <w:proofErr w:type="spellStart"/>
            <w:r>
              <w:t>koju</w:t>
            </w:r>
            <w:proofErr w:type="spellEnd"/>
            <w:r>
              <w:t xml:space="preserve"> je </w:t>
            </w:r>
            <w:proofErr w:type="spellStart"/>
            <w:r>
              <w:t>potrebno</w:t>
            </w:r>
            <w:proofErr w:type="spellEnd"/>
            <w:r>
              <w:t xml:space="preserve"> </w:t>
            </w:r>
            <w:proofErr w:type="spellStart"/>
            <w:r>
              <w:t>iscrtati</w:t>
            </w:r>
            <w:proofErr w:type="spellEnd"/>
            <w:r>
              <w:t xml:space="preserve">, </w:t>
            </w:r>
            <w:proofErr w:type="spellStart"/>
            <w:r>
              <w:t>kao</w:t>
            </w:r>
            <w:proofErr w:type="spellEnd"/>
            <w:r>
              <w:t xml:space="preserve"> </w:t>
            </w:r>
            <w:proofErr w:type="spellStart"/>
            <w:r>
              <w:t>i</w:t>
            </w:r>
            <w:proofErr w:type="spellEnd"/>
            <w:r>
              <w:t xml:space="preserve"> </w:t>
            </w:r>
            <w:proofErr w:type="spellStart"/>
            <w:r>
              <w:t>informaciju</w:t>
            </w:r>
            <w:proofErr w:type="spellEnd"/>
            <w:r>
              <w:t xml:space="preserve"> </w:t>
            </w:r>
            <w:proofErr w:type="spellStart"/>
            <w:r>
              <w:t>kom</w:t>
            </w:r>
            <w:proofErr w:type="spellEnd"/>
            <w:r>
              <w:t xml:space="preserve"> </w:t>
            </w:r>
            <w:proofErr w:type="spellStart"/>
            <w:r>
              <w:t>sloju</w:t>
            </w:r>
            <w:proofErr w:type="spellEnd"/>
            <w:r>
              <w:t xml:space="preserve"> </w:t>
            </w:r>
            <w:proofErr w:type="spellStart"/>
            <w:r>
              <w:t>na</w:t>
            </w:r>
            <w:proofErr w:type="spellEnd"/>
            <w:r>
              <w:t xml:space="preserve"> </w:t>
            </w:r>
            <w:proofErr w:type="spellStart"/>
            <w:r>
              <w:t>mapi</w:t>
            </w:r>
            <w:proofErr w:type="spellEnd"/>
            <w:r>
              <w:t xml:space="preserve"> </w:t>
            </w:r>
            <w:proofErr w:type="spellStart"/>
            <w:r>
              <w:t>pripada</w:t>
            </w:r>
            <w:proofErr w:type="spellEnd"/>
            <w:r>
              <w:t xml:space="preserve"> </w:t>
            </w:r>
            <w:proofErr w:type="spellStart"/>
            <w:r>
              <w:t>tekstura</w:t>
            </w:r>
            <w:proofErr w:type="spellEnd"/>
          </w:p>
        </w:tc>
      </w:tr>
      <w:tr w:rsidR="00FC27C6" w14:paraId="61B2129A" w14:textId="77777777" w:rsidTr="00FC27C6">
        <w:tc>
          <w:tcPr>
            <w:tcW w:w="4905" w:type="dxa"/>
          </w:tcPr>
          <w:p w14:paraId="2C970BED" w14:textId="477692B1" w:rsidR="00FC27C6" w:rsidRDefault="00BC7407" w:rsidP="00BC7407">
            <w:pPr>
              <w:jc w:val="center"/>
            </w:pPr>
            <w:proofErr w:type="spellStart"/>
            <w:r w:rsidRPr="00BC7407">
              <w:t>TransformComponent</w:t>
            </w:r>
            <w:proofErr w:type="spellEnd"/>
          </w:p>
        </w:tc>
        <w:tc>
          <w:tcPr>
            <w:tcW w:w="4905" w:type="dxa"/>
          </w:tcPr>
          <w:p w14:paraId="39B14BB4" w14:textId="2A12DB05" w:rsidR="00FC27C6" w:rsidRDefault="00805512" w:rsidP="000153F0">
            <w:pPr>
              <w:jc w:val="left"/>
            </w:pPr>
            <w:proofErr w:type="spellStart"/>
            <w:r>
              <w:t>Sadrži</w:t>
            </w:r>
            <w:proofErr w:type="spellEnd"/>
            <w:r>
              <w:t xml:space="preserve"> </w:t>
            </w:r>
            <w:proofErr w:type="spellStart"/>
            <w:r>
              <w:t>informaciju</w:t>
            </w:r>
            <w:proofErr w:type="spellEnd"/>
            <w:r>
              <w:t xml:space="preserve"> o </w:t>
            </w:r>
            <w:proofErr w:type="spellStart"/>
            <w:r>
              <w:t>poziciji</w:t>
            </w:r>
            <w:proofErr w:type="spellEnd"/>
            <w:r>
              <w:t xml:space="preserve"> u </w:t>
            </w:r>
            <w:proofErr w:type="spellStart"/>
            <w:r>
              <w:t>pikselima</w:t>
            </w:r>
            <w:proofErr w:type="spellEnd"/>
          </w:p>
        </w:tc>
      </w:tr>
      <w:tr w:rsidR="00BC7407" w14:paraId="12D3DF47" w14:textId="77777777" w:rsidTr="00FC27C6">
        <w:tc>
          <w:tcPr>
            <w:tcW w:w="4905" w:type="dxa"/>
          </w:tcPr>
          <w:p w14:paraId="5ED49FE6" w14:textId="3A53CDBE" w:rsidR="00BC7407" w:rsidRPr="00BC7407" w:rsidRDefault="00BC7407" w:rsidP="00BC7407">
            <w:pPr>
              <w:jc w:val="center"/>
            </w:pPr>
            <w:proofErr w:type="spellStart"/>
            <w:r w:rsidRPr="00BC7407">
              <w:t>TypeComponent</w:t>
            </w:r>
            <w:proofErr w:type="spellEnd"/>
          </w:p>
        </w:tc>
        <w:tc>
          <w:tcPr>
            <w:tcW w:w="4905" w:type="dxa"/>
          </w:tcPr>
          <w:p w14:paraId="1E0722EF" w14:textId="03D32C47" w:rsidR="00BC7407" w:rsidRDefault="00805512" w:rsidP="000153F0">
            <w:pPr>
              <w:jc w:val="left"/>
            </w:pPr>
            <w:proofErr w:type="spellStart"/>
            <w:r>
              <w:t>Sadrži</w:t>
            </w:r>
            <w:proofErr w:type="spellEnd"/>
            <w:r>
              <w:t xml:space="preserve"> </w:t>
            </w:r>
            <w:proofErr w:type="spellStart"/>
            <w:r>
              <w:t>informaciju</w:t>
            </w:r>
            <w:proofErr w:type="spellEnd"/>
            <w:r>
              <w:t xml:space="preserve"> o </w:t>
            </w:r>
            <w:proofErr w:type="spellStart"/>
            <w:r>
              <w:t>tipu</w:t>
            </w:r>
            <w:proofErr w:type="spellEnd"/>
            <w:r>
              <w:t xml:space="preserve"> </w:t>
            </w:r>
            <w:proofErr w:type="spellStart"/>
            <w:r>
              <w:t>entieta</w:t>
            </w:r>
            <w:proofErr w:type="spellEnd"/>
            <w:r>
              <w:t xml:space="preserve"> (</w:t>
            </w:r>
            <w:proofErr w:type="spellStart"/>
            <w:r>
              <w:t>Igrač</w:t>
            </w:r>
            <w:proofErr w:type="spellEnd"/>
            <w:r>
              <w:t xml:space="preserve">, </w:t>
            </w:r>
            <w:proofErr w:type="spellStart"/>
            <w:r>
              <w:t>protivnik</w:t>
            </w:r>
            <w:proofErr w:type="spellEnd"/>
            <w:r>
              <w:t xml:space="preserve">, </w:t>
            </w:r>
            <w:proofErr w:type="spellStart"/>
            <w:r>
              <w:t>itd</w:t>
            </w:r>
            <w:proofErr w:type="spellEnd"/>
            <w:r>
              <w:t>)</w:t>
            </w:r>
          </w:p>
        </w:tc>
      </w:tr>
    </w:tbl>
    <w:p w14:paraId="6E264589" w14:textId="77777777" w:rsidR="007577A2" w:rsidRDefault="007577A2">
      <w:pPr>
        <w:spacing w:after="0" w:afterAutospacing="0"/>
        <w:jc w:val="left"/>
        <w:rPr>
          <w:rFonts w:eastAsiaTheme="majorEastAsia" w:cstheme="majorBidi"/>
          <w:b/>
          <w:bCs/>
          <w:kern w:val="32"/>
          <w:sz w:val="32"/>
          <w:szCs w:val="32"/>
        </w:rPr>
      </w:pPr>
      <w:bookmarkStart w:id="3463" w:name="_Toc334831993"/>
      <w:bookmarkStart w:id="3464" w:name="_Toc336455904"/>
      <w:r>
        <w:br w:type="page"/>
      </w:r>
    </w:p>
    <w:p w14:paraId="4422500A" w14:textId="0EF2E6B0" w:rsidR="00E72743" w:rsidRDefault="00551563" w:rsidP="00551563">
      <w:pPr>
        <w:pStyle w:val="Heading4"/>
      </w:pPr>
      <w:r>
        <w:lastRenderedPageBreak/>
        <w:t xml:space="preserve">ECS </w:t>
      </w:r>
      <w:proofErr w:type="spellStart"/>
      <w:r>
        <w:t>entiteti</w:t>
      </w:r>
      <w:proofErr w:type="spellEnd"/>
    </w:p>
    <w:p w14:paraId="3DDBF6C3" w14:textId="674B0597" w:rsidR="00B5198F" w:rsidRDefault="006D11F3">
      <w:pPr>
        <w:spacing w:after="0" w:afterAutospacing="0"/>
        <w:jc w:val="left"/>
      </w:pPr>
      <w:proofErr w:type="spellStart"/>
      <w:r>
        <w:t>Entiteti</w:t>
      </w:r>
      <w:proofErr w:type="spellEnd"/>
      <w:r>
        <w:t xml:space="preserve"> se </w:t>
      </w:r>
      <w:proofErr w:type="spellStart"/>
      <w:r>
        <w:t>kreiraju</w:t>
      </w:r>
      <w:proofErr w:type="spellEnd"/>
      <w:r>
        <w:t xml:space="preserve"> </w:t>
      </w:r>
      <w:proofErr w:type="spellStart"/>
      <w:r>
        <w:t>pozivanje</w:t>
      </w:r>
      <w:proofErr w:type="spellEnd"/>
      <w:r>
        <w:t xml:space="preserve"> </w:t>
      </w:r>
      <w:proofErr w:type="spellStart"/>
      <w:r>
        <w:t>metoda</w:t>
      </w:r>
      <w:proofErr w:type="spellEnd"/>
      <w:r>
        <w:t xml:space="preserve"> </w:t>
      </w:r>
      <w:proofErr w:type="spellStart"/>
      <w:r>
        <w:t>GameWorldCreator</w:t>
      </w:r>
      <w:proofErr w:type="spellEnd"/>
      <w:r>
        <w:t xml:space="preserve"> </w:t>
      </w:r>
      <w:proofErr w:type="spellStart"/>
      <w:r>
        <w:t>klase</w:t>
      </w:r>
      <w:proofErr w:type="spellEnd"/>
      <w:r>
        <w:t xml:space="preserve">, a </w:t>
      </w:r>
      <w:proofErr w:type="spellStart"/>
      <w:r>
        <w:t>lista</w:t>
      </w:r>
      <w:proofErr w:type="spellEnd"/>
      <w:r>
        <w:t xml:space="preserve"> </w:t>
      </w:r>
      <w:proofErr w:type="spellStart"/>
      <w:r>
        <w:t>entiteta</w:t>
      </w:r>
      <w:proofErr w:type="spellEnd"/>
      <w:r>
        <w:t xml:space="preserve"> I </w:t>
      </w:r>
      <w:proofErr w:type="spellStart"/>
      <w:r>
        <w:t>njihova</w:t>
      </w:r>
      <w:proofErr w:type="spellEnd"/>
      <w:r>
        <w:t xml:space="preserve"> </w:t>
      </w:r>
      <w:proofErr w:type="spellStart"/>
      <w:r>
        <w:t>začenja</w:t>
      </w:r>
      <w:proofErr w:type="spellEnd"/>
      <w:r>
        <w:t xml:space="preserve"> </w:t>
      </w:r>
      <w:proofErr w:type="spellStart"/>
      <w:r>
        <w:t>su</w:t>
      </w:r>
      <w:proofErr w:type="spellEnd"/>
      <w:r>
        <w:t xml:space="preserve"> </w:t>
      </w:r>
      <w:proofErr w:type="spellStart"/>
      <w:r>
        <w:t>prikazana</w:t>
      </w:r>
      <w:proofErr w:type="spellEnd"/>
      <w:r>
        <w:t xml:space="preserve"> u </w:t>
      </w:r>
      <w:proofErr w:type="spellStart"/>
      <w:r>
        <w:t>tabeli</w:t>
      </w:r>
      <w:proofErr w:type="spellEnd"/>
      <w:r>
        <w:t xml:space="preserve"> </w:t>
      </w:r>
      <w:proofErr w:type="spellStart"/>
      <w:r>
        <w:t>ispod</w:t>
      </w:r>
      <w:proofErr w:type="spellEnd"/>
      <w:r>
        <w:t>:</w:t>
      </w:r>
    </w:p>
    <w:p w14:paraId="37E95AD5" w14:textId="77777777" w:rsidR="00B5198F" w:rsidRDefault="00B5198F">
      <w:pPr>
        <w:spacing w:after="0" w:afterAutospacing="0"/>
        <w:jc w:val="left"/>
      </w:pPr>
    </w:p>
    <w:p w14:paraId="2931559C" w14:textId="55D17AF1" w:rsidR="00805512" w:rsidRPr="00712C88" w:rsidRDefault="006D11F3" w:rsidP="00712C88">
      <w:pPr>
        <w:spacing w:after="0" w:afterAutospacing="0"/>
        <w:jc w:val="center"/>
        <w:rPr>
          <w:lang w:val="sr-Latn-RS"/>
        </w:rPr>
      </w:pPr>
      <w:r>
        <w:t xml:space="preserve"> </w:t>
      </w:r>
      <w:r w:rsidR="00712C88">
        <w:rPr>
          <w:lang w:val="sr-Latn-RS"/>
        </w:rPr>
        <w:t xml:space="preserve">Tabela </w:t>
      </w:r>
      <w:r w:rsidR="00712C88">
        <w:rPr>
          <w:lang w:val="sr-Latn-RS"/>
        </w:rPr>
        <w:t>3</w:t>
      </w:r>
      <w:r w:rsidR="00712C88">
        <w:rPr>
          <w:lang w:val="sr-Latn-RS"/>
        </w:rPr>
        <w:t xml:space="preserve">. ECS Lista </w:t>
      </w:r>
      <w:r w:rsidR="00712C88">
        <w:rPr>
          <w:lang w:val="sr-Latn-RS"/>
        </w:rPr>
        <w:t>Entiteta</w:t>
      </w:r>
    </w:p>
    <w:tbl>
      <w:tblPr>
        <w:tblStyle w:val="TableGrid"/>
        <w:tblW w:w="0" w:type="auto"/>
        <w:tblLook w:val="04A0" w:firstRow="1" w:lastRow="0" w:firstColumn="1" w:lastColumn="0" w:noHBand="0" w:noVBand="1"/>
      </w:tblPr>
      <w:tblGrid>
        <w:gridCol w:w="4905"/>
        <w:gridCol w:w="4905"/>
      </w:tblGrid>
      <w:tr w:rsidR="00B5198F" w14:paraId="2A3C8FD1" w14:textId="77777777" w:rsidTr="002A5A3F">
        <w:tc>
          <w:tcPr>
            <w:tcW w:w="4905" w:type="dxa"/>
          </w:tcPr>
          <w:p w14:paraId="7D3050E6" w14:textId="65929501" w:rsidR="00B5198F" w:rsidRPr="00B5198F" w:rsidRDefault="00B5198F" w:rsidP="00B5198F">
            <w:pPr>
              <w:jc w:val="center"/>
              <w:rPr>
                <w:b/>
                <w:bCs/>
              </w:rPr>
            </w:pPr>
            <w:proofErr w:type="spellStart"/>
            <w:r w:rsidRPr="00B5198F">
              <w:rPr>
                <w:b/>
                <w:bCs/>
              </w:rPr>
              <w:t>Naziv</w:t>
            </w:r>
            <w:proofErr w:type="spellEnd"/>
            <w:r w:rsidRPr="00B5198F">
              <w:rPr>
                <w:b/>
                <w:bCs/>
              </w:rPr>
              <w:t xml:space="preserve"> </w:t>
            </w:r>
            <w:proofErr w:type="spellStart"/>
            <w:r w:rsidRPr="00B5198F">
              <w:rPr>
                <w:b/>
                <w:bCs/>
              </w:rPr>
              <w:t>entiteta</w:t>
            </w:r>
            <w:proofErr w:type="spellEnd"/>
          </w:p>
        </w:tc>
        <w:tc>
          <w:tcPr>
            <w:tcW w:w="4905" w:type="dxa"/>
          </w:tcPr>
          <w:p w14:paraId="419C74E0" w14:textId="23D504E9" w:rsidR="00B5198F" w:rsidRPr="00B5198F" w:rsidRDefault="00B5198F" w:rsidP="00B5198F">
            <w:pPr>
              <w:jc w:val="center"/>
              <w:rPr>
                <w:b/>
                <w:bCs/>
                <w:lang w:val="sr-Latn-RS"/>
              </w:rPr>
            </w:pPr>
            <w:proofErr w:type="spellStart"/>
            <w:r w:rsidRPr="00B5198F">
              <w:rPr>
                <w:b/>
                <w:bCs/>
              </w:rPr>
              <w:t>Obja</w:t>
            </w:r>
            <w:proofErr w:type="spellEnd"/>
            <w:r w:rsidRPr="00B5198F">
              <w:rPr>
                <w:b/>
                <w:bCs/>
                <w:lang w:val="sr-Latn-RS"/>
              </w:rPr>
              <w:t>šnjenje</w:t>
            </w:r>
          </w:p>
        </w:tc>
      </w:tr>
      <w:tr w:rsidR="00B5198F" w:rsidRPr="009D1B90" w14:paraId="31F6815F" w14:textId="77777777" w:rsidTr="002A5A3F">
        <w:tc>
          <w:tcPr>
            <w:tcW w:w="4905" w:type="dxa"/>
          </w:tcPr>
          <w:p w14:paraId="7066019D" w14:textId="436B3C31" w:rsidR="00B5198F" w:rsidRDefault="00B5198F" w:rsidP="002A5A3F">
            <w:pPr>
              <w:jc w:val="center"/>
            </w:pPr>
            <w:proofErr w:type="spellStart"/>
            <w:r>
              <w:t>FlyingBat</w:t>
            </w:r>
            <w:proofErr w:type="spellEnd"/>
          </w:p>
        </w:tc>
        <w:tc>
          <w:tcPr>
            <w:tcW w:w="4905" w:type="dxa"/>
          </w:tcPr>
          <w:p w14:paraId="1458E930" w14:textId="5129C362" w:rsidR="00B5198F" w:rsidRPr="00C75F74" w:rsidRDefault="00B5198F" w:rsidP="002A5A3F">
            <w:pPr>
              <w:jc w:val="left"/>
            </w:pPr>
            <w:r>
              <w:rPr>
                <w:lang w:val="sr-Latn-RS"/>
              </w:rPr>
              <w:t xml:space="preserve">Leteći Ai protivnik koji oko sebe ima senzor </w:t>
            </w:r>
            <w:r w:rsidR="00C75F74">
              <w:rPr>
                <w:lang w:val="sr-Latn-RS"/>
              </w:rPr>
              <w:t xml:space="preserve">(ViewArea senzor) </w:t>
            </w:r>
            <w:r>
              <w:rPr>
                <w:lang w:val="sr-Latn-RS"/>
              </w:rPr>
              <w:t xml:space="preserve">koji mu pomaže da uoči igrača. U momentu kada ga uoči, to jeste kada igrač </w:t>
            </w:r>
            <w:r w:rsidR="00C75F74">
              <w:rPr>
                <w:lang w:val="sr-Latn-RS"/>
              </w:rPr>
              <w:t>dođe u kontakt sa senzorom tada biva napadun od strate FlyingBat</w:t>
            </w:r>
            <w:r w:rsidR="00C75F74">
              <w:t>-a.</w:t>
            </w:r>
          </w:p>
        </w:tc>
      </w:tr>
      <w:tr w:rsidR="00B5198F" w:rsidRPr="009D1B90" w14:paraId="3242DB7A" w14:textId="77777777" w:rsidTr="002A5A3F">
        <w:tc>
          <w:tcPr>
            <w:tcW w:w="4905" w:type="dxa"/>
          </w:tcPr>
          <w:p w14:paraId="62F57428" w14:textId="4E057C3D" w:rsidR="00B5198F" w:rsidRDefault="00C75F74" w:rsidP="002A5A3F">
            <w:pPr>
              <w:jc w:val="center"/>
            </w:pPr>
            <w:proofErr w:type="spellStart"/>
            <w:r>
              <w:t>ViewArea</w:t>
            </w:r>
            <w:proofErr w:type="spellEnd"/>
          </w:p>
        </w:tc>
        <w:tc>
          <w:tcPr>
            <w:tcW w:w="4905" w:type="dxa"/>
          </w:tcPr>
          <w:p w14:paraId="7D75FB9E" w14:textId="1343F187" w:rsidR="00B5198F" w:rsidRPr="00C75F74" w:rsidRDefault="00C75F74" w:rsidP="002A5A3F">
            <w:pPr>
              <w:jc w:val="left"/>
            </w:pPr>
            <w:r>
              <w:rPr>
                <w:lang w:val="sr-Latn-RS"/>
              </w:rPr>
              <w:t>Senzor koji pomaže protivnicima da uoče protivnika i spram toga reaguju na određeni način</w:t>
            </w:r>
          </w:p>
        </w:tc>
      </w:tr>
      <w:tr w:rsidR="00C75F74" w:rsidRPr="009D1B90" w14:paraId="19AF8E8D" w14:textId="77777777" w:rsidTr="002A5A3F">
        <w:tc>
          <w:tcPr>
            <w:tcW w:w="4905" w:type="dxa"/>
          </w:tcPr>
          <w:p w14:paraId="7E06E1D8" w14:textId="3C0C6E07" w:rsidR="00C75F74" w:rsidRDefault="00C75F74" w:rsidP="002A5A3F">
            <w:pPr>
              <w:jc w:val="center"/>
            </w:pPr>
            <w:r>
              <w:t>Portal</w:t>
            </w:r>
          </w:p>
        </w:tc>
        <w:tc>
          <w:tcPr>
            <w:tcW w:w="4905" w:type="dxa"/>
          </w:tcPr>
          <w:p w14:paraId="691304E4" w14:textId="4C2D5DD9" w:rsidR="00C75F74" w:rsidRDefault="00C75F74" w:rsidP="002A5A3F">
            <w:pPr>
              <w:jc w:val="left"/>
              <w:rPr>
                <w:lang w:val="sr-Latn-RS"/>
              </w:rPr>
            </w:pPr>
            <w:r>
              <w:rPr>
                <w:lang w:val="sr-Latn-RS"/>
              </w:rPr>
              <w:t>Entitet koji predstavlja objekat koji označava kraj nivoa</w:t>
            </w:r>
          </w:p>
        </w:tc>
      </w:tr>
      <w:tr w:rsidR="00C75F74" w:rsidRPr="009D1B90" w14:paraId="7390F9E2" w14:textId="77777777" w:rsidTr="00F976D5">
        <w:trPr>
          <w:trHeight w:val="665"/>
        </w:trPr>
        <w:tc>
          <w:tcPr>
            <w:tcW w:w="4905" w:type="dxa"/>
          </w:tcPr>
          <w:p w14:paraId="28DCAA39" w14:textId="131A86D7" w:rsidR="00C75F74" w:rsidRDefault="00F976D5" w:rsidP="002A5A3F">
            <w:pPr>
              <w:jc w:val="center"/>
            </w:pPr>
            <w:r>
              <w:t>Platform</w:t>
            </w:r>
          </w:p>
        </w:tc>
        <w:tc>
          <w:tcPr>
            <w:tcW w:w="4905" w:type="dxa"/>
          </w:tcPr>
          <w:p w14:paraId="347B26EC" w14:textId="563A2C85" w:rsidR="00C75F74" w:rsidRDefault="00F976D5" w:rsidP="002A5A3F">
            <w:pPr>
              <w:jc w:val="left"/>
              <w:rPr>
                <w:lang w:val="sr-Latn-RS"/>
              </w:rPr>
            </w:pPr>
            <w:r>
              <w:rPr>
                <w:lang w:val="sr-Latn-RS"/>
              </w:rPr>
              <w:t>Entitet koji predstavlja objekat po kome igrači i protivnici mogu hodati</w:t>
            </w:r>
          </w:p>
        </w:tc>
      </w:tr>
      <w:tr w:rsidR="00F976D5" w:rsidRPr="009D1B90" w14:paraId="2C02BC4A" w14:textId="77777777" w:rsidTr="002A5A3F">
        <w:tc>
          <w:tcPr>
            <w:tcW w:w="4905" w:type="dxa"/>
          </w:tcPr>
          <w:p w14:paraId="1095F4CC" w14:textId="7D95164B" w:rsidR="00F976D5" w:rsidRDefault="00F976D5" w:rsidP="00F976D5">
            <w:pPr>
              <w:jc w:val="center"/>
            </w:pPr>
            <w:proofErr w:type="spellStart"/>
            <w:r>
              <w:t>HurtableObject</w:t>
            </w:r>
            <w:proofErr w:type="spellEnd"/>
          </w:p>
        </w:tc>
        <w:tc>
          <w:tcPr>
            <w:tcW w:w="4905" w:type="dxa"/>
          </w:tcPr>
          <w:p w14:paraId="63DCE324" w14:textId="25182416" w:rsidR="00F976D5" w:rsidRDefault="00F976D5" w:rsidP="00F976D5">
            <w:pPr>
              <w:jc w:val="left"/>
              <w:rPr>
                <w:lang w:val="sr-Latn-RS"/>
              </w:rPr>
            </w:pPr>
            <w:r>
              <w:rPr>
                <w:lang w:val="sr-Latn-RS"/>
              </w:rPr>
              <w:t>Entitet koji predstavlja smrtonosan objekat</w:t>
            </w:r>
          </w:p>
        </w:tc>
      </w:tr>
      <w:tr w:rsidR="00F976D5" w:rsidRPr="009D1B90" w14:paraId="18780B92" w14:textId="77777777" w:rsidTr="002A5A3F">
        <w:tc>
          <w:tcPr>
            <w:tcW w:w="4905" w:type="dxa"/>
          </w:tcPr>
          <w:p w14:paraId="17FC962F" w14:textId="4F61C607" w:rsidR="00F976D5" w:rsidRDefault="00F976D5" w:rsidP="00F976D5">
            <w:pPr>
              <w:jc w:val="center"/>
            </w:pPr>
            <w:proofErr w:type="spellStart"/>
            <w:r>
              <w:t>LimitAreaObject</w:t>
            </w:r>
            <w:proofErr w:type="spellEnd"/>
          </w:p>
        </w:tc>
        <w:tc>
          <w:tcPr>
            <w:tcW w:w="4905" w:type="dxa"/>
          </w:tcPr>
          <w:p w14:paraId="501A3535" w14:textId="1B883868" w:rsidR="00F976D5" w:rsidRDefault="00F976D5" w:rsidP="00F976D5">
            <w:pPr>
              <w:jc w:val="left"/>
              <w:rPr>
                <w:lang w:val="sr-Latn-RS"/>
              </w:rPr>
            </w:pPr>
            <w:r>
              <w:rPr>
                <w:lang w:val="sr-Latn-RS"/>
              </w:rPr>
              <w:t>Entiet koji sprečava igrače da izađu van definisanog nivoa</w:t>
            </w:r>
          </w:p>
        </w:tc>
      </w:tr>
      <w:tr w:rsidR="00F976D5" w:rsidRPr="009D1B90" w14:paraId="69B0681B" w14:textId="77777777" w:rsidTr="002A5A3F">
        <w:tc>
          <w:tcPr>
            <w:tcW w:w="4905" w:type="dxa"/>
          </w:tcPr>
          <w:p w14:paraId="6ED75BFB" w14:textId="5C5D7661" w:rsidR="00F976D5" w:rsidRDefault="00F976D5" w:rsidP="00F976D5">
            <w:pPr>
              <w:jc w:val="center"/>
            </w:pPr>
            <w:r>
              <w:t>Player</w:t>
            </w:r>
          </w:p>
        </w:tc>
        <w:tc>
          <w:tcPr>
            <w:tcW w:w="4905" w:type="dxa"/>
          </w:tcPr>
          <w:p w14:paraId="56F0A9D6" w14:textId="1CE5D213" w:rsidR="00F976D5" w:rsidRDefault="00F976D5" w:rsidP="00F976D5">
            <w:pPr>
              <w:jc w:val="left"/>
              <w:rPr>
                <w:lang w:val="sr-Latn-RS"/>
              </w:rPr>
            </w:pPr>
            <w:r>
              <w:rPr>
                <w:lang w:val="sr-Latn-RS"/>
              </w:rPr>
              <w:t>Entitet koji predstavlja igrača</w:t>
            </w:r>
          </w:p>
        </w:tc>
      </w:tr>
      <w:tr w:rsidR="00F976D5" w:rsidRPr="009D1B90" w14:paraId="1C460EE5" w14:textId="77777777" w:rsidTr="002A5A3F">
        <w:tc>
          <w:tcPr>
            <w:tcW w:w="4905" w:type="dxa"/>
          </w:tcPr>
          <w:p w14:paraId="5F5B8E3C" w14:textId="442EEA24" w:rsidR="00F976D5" w:rsidRDefault="00F976D5" w:rsidP="00F976D5">
            <w:pPr>
              <w:jc w:val="center"/>
            </w:pPr>
            <w:r>
              <w:t>Enemy</w:t>
            </w:r>
          </w:p>
        </w:tc>
        <w:tc>
          <w:tcPr>
            <w:tcW w:w="4905" w:type="dxa"/>
          </w:tcPr>
          <w:p w14:paraId="566C8563" w14:textId="07C96AF8" w:rsidR="00F976D5" w:rsidRDefault="00F976D5" w:rsidP="00F976D5">
            <w:pPr>
              <w:jc w:val="left"/>
              <w:rPr>
                <w:lang w:val="sr-Latn-RS"/>
              </w:rPr>
            </w:pPr>
            <w:r>
              <w:rPr>
                <w:lang w:val="sr-Latn-RS"/>
              </w:rPr>
              <w:t>Entitet koji predstavlja protivnika</w:t>
            </w:r>
          </w:p>
        </w:tc>
      </w:tr>
      <w:tr w:rsidR="00F976D5" w:rsidRPr="009D1B90" w14:paraId="432317DF" w14:textId="77777777" w:rsidTr="002A5A3F">
        <w:tc>
          <w:tcPr>
            <w:tcW w:w="4905" w:type="dxa"/>
          </w:tcPr>
          <w:p w14:paraId="6853C107" w14:textId="78AA6968" w:rsidR="00F976D5" w:rsidRDefault="00F976D5" w:rsidP="00F976D5">
            <w:pPr>
              <w:jc w:val="center"/>
            </w:pPr>
            <w:proofErr w:type="spellStart"/>
            <w:r>
              <w:t>BasicCollectible</w:t>
            </w:r>
            <w:proofErr w:type="spellEnd"/>
          </w:p>
        </w:tc>
        <w:tc>
          <w:tcPr>
            <w:tcW w:w="4905" w:type="dxa"/>
          </w:tcPr>
          <w:p w14:paraId="702128B2" w14:textId="269B0030" w:rsidR="00F976D5" w:rsidRDefault="00F976D5" w:rsidP="00F976D5">
            <w:pPr>
              <w:jc w:val="left"/>
              <w:rPr>
                <w:lang w:val="sr-Latn-RS"/>
              </w:rPr>
            </w:pPr>
            <w:r>
              <w:rPr>
                <w:lang w:val="sr-Latn-RS"/>
              </w:rPr>
              <w:t>Entitet koji predstavlja super moć koja može da se pokupi</w:t>
            </w:r>
          </w:p>
        </w:tc>
      </w:tr>
      <w:tr w:rsidR="00F976D5" w:rsidRPr="009D1B90" w14:paraId="1DE56C2E" w14:textId="77777777" w:rsidTr="002A5A3F">
        <w:tc>
          <w:tcPr>
            <w:tcW w:w="4905" w:type="dxa"/>
          </w:tcPr>
          <w:p w14:paraId="5897DD36" w14:textId="238A5928" w:rsidR="00F976D5" w:rsidRDefault="00F976D5" w:rsidP="00F976D5">
            <w:pPr>
              <w:jc w:val="center"/>
            </w:pPr>
            <w:r>
              <w:t>Potion</w:t>
            </w:r>
          </w:p>
        </w:tc>
        <w:tc>
          <w:tcPr>
            <w:tcW w:w="4905" w:type="dxa"/>
          </w:tcPr>
          <w:p w14:paraId="550E3A75" w14:textId="4C42CC44" w:rsidR="00F976D5" w:rsidRDefault="00F976D5" w:rsidP="00F976D5">
            <w:pPr>
              <w:jc w:val="left"/>
              <w:rPr>
                <w:lang w:val="sr-Latn-RS"/>
              </w:rPr>
            </w:pPr>
            <w:r>
              <w:rPr>
                <w:lang w:val="sr-Latn-RS"/>
              </w:rPr>
              <w:t>Entitet koji predstavlja napitak koji igrač može pokupiti</w:t>
            </w:r>
          </w:p>
        </w:tc>
      </w:tr>
      <w:tr w:rsidR="00F976D5" w:rsidRPr="009D1B90" w14:paraId="247ECDAC" w14:textId="77777777" w:rsidTr="002A5A3F">
        <w:tc>
          <w:tcPr>
            <w:tcW w:w="4905" w:type="dxa"/>
          </w:tcPr>
          <w:p w14:paraId="4B971B38" w14:textId="3D9871EF" w:rsidR="00F976D5" w:rsidRDefault="00F976D5" w:rsidP="00F976D5">
            <w:pPr>
              <w:jc w:val="center"/>
            </w:pPr>
            <w:r>
              <w:t>Bullet</w:t>
            </w:r>
          </w:p>
        </w:tc>
        <w:tc>
          <w:tcPr>
            <w:tcW w:w="4905" w:type="dxa"/>
          </w:tcPr>
          <w:p w14:paraId="7EFBFF51" w14:textId="1067076B" w:rsidR="00F976D5" w:rsidRDefault="00F976D5" w:rsidP="00F976D5">
            <w:pPr>
              <w:jc w:val="left"/>
              <w:rPr>
                <w:lang w:val="sr-Latn-RS"/>
              </w:rPr>
            </w:pPr>
            <w:r>
              <w:rPr>
                <w:lang w:val="sr-Latn-RS"/>
              </w:rPr>
              <w:t>Entitet koji predstavlja</w:t>
            </w:r>
            <w:r w:rsidR="00385960">
              <w:rPr>
                <w:lang w:val="sr-Latn-RS"/>
              </w:rPr>
              <w:t xml:space="preserve"> magičnu loptu koju igrači i neki protivnici mogu da ispale</w:t>
            </w:r>
          </w:p>
        </w:tc>
      </w:tr>
      <w:tr w:rsidR="00385960" w:rsidRPr="009D1B90" w14:paraId="59832486" w14:textId="77777777" w:rsidTr="002A5A3F">
        <w:tc>
          <w:tcPr>
            <w:tcW w:w="4905" w:type="dxa"/>
          </w:tcPr>
          <w:p w14:paraId="362E1139" w14:textId="567A6289" w:rsidR="00385960" w:rsidRDefault="00385960" w:rsidP="00F976D5">
            <w:pPr>
              <w:jc w:val="center"/>
            </w:pPr>
            <w:proofErr w:type="spellStart"/>
            <w:r>
              <w:t>ExplosionEffect</w:t>
            </w:r>
            <w:proofErr w:type="spellEnd"/>
          </w:p>
        </w:tc>
        <w:tc>
          <w:tcPr>
            <w:tcW w:w="4905" w:type="dxa"/>
          </w:tcPr>
          <w:p w14:paraId="20578B2E" w14:textId="4F6071DF" w:rsidR="00385960" w:rsidRDefault="00385960" w:rsidP="00F976D5">
            <w:pPr>
              <w:jc w:val="left"/>
              <w:rPr>
                <w:lang w:val="sr-Latn-RS"/>
              </w:rPr>
            </w:pPr>
            <w:r>
              <w:rPr>
                <w:lang w:val="sr-Latn-RS"/>
              </w:rPr>
              <w:t>Entitet koji predstavlja ekspolzivni efekat</w:t>
            </w:r>
          </w:p>
        </w:tc>
      </w:tr>
    </w:tbl>
    <w:p w14:paraId="4E231E1F" w14:textId="77777777" w:rsidR="00712C88" w:rsidRDefault="00712C88">
      <w:pPr>
        <w:spacing w:after="0" w:afterAutospacing="0"/>
        <w:jc w:val="left"/>
      </w:pPr>
    </w:p>
    <w:p w14:paraId="334BD91E" w14:textId="77777777" w:rsidR="00712C88" w:rsidRDefault="00712C88">
      <w:pPr>
        <w:spacing w:after="0" w:afterAutospacing="0"/>
        <w:jc w:val="left"/>
      </w:pPr>
      <w:r>
        <w:br w:type="page"/>
      </w:r>
    </w:p>
    <w:p w14:paraId="4333F4A5" w14:textId="458EB138" w:rsidR="00712C88" w:rsidRDefault="00712C88" w:rsidP="00712C88">
      <w:pPr>
        <w:pStyle w:val="Heading4"/>
      </w:pPr>
      <w:r>
        <w:lastRenderedPageBreak/>
        <w:t xml:space="preserve">ECS </w:t>
      </w:r>
      <w:proofErr w:type="spellStart"/>
      <w:r>
        <w:t>sistemi</w:t>
      </w:r>
      <w:proofErr w:type="spellEnd"/>
    </w:p>
    <w:p w14:paraId="7A393D33" w14:textId="7A18B9BF" w:rsidR="00EB3773" w:rsidRDefault="00B6076B" w:rsidP="00B6076B">
      <w:pPr>
        <w:rPr>
          <w:lang w:val="sr-Latn-RS"/>
        </w:rPr>
      </w:pPr>
      <w:proofErr w:type="spellStart"/>
      <w:r>
        <w:t>Radni</w:t>
      </w:r>
      <w:proofErr w:type="spellEnd"/>
      <w:r>
        <w:t xml:space="preserve"> </w:t>
      </w:r>
      <w:proofErr w:type="spellStart"/>
      <w:r>
        <w:t>okvir</w:t>
      </w:r>
      <w:proofErr w:type="spellEnd"/>
      <w:r>
        <w:t xml:space="preserve"> </w:t>
      </w:r>
      <w:proofErr w:type="spellStart"/>
      <w:r>
        <w:t>LibGDX</w:t>
      </w:r>
      <w:proofErr w:type="spellEnd"/>
      <w:r>
        <w:t xml:space="preserve"> </w:t>
      </w:r>
      <w:proofErr w:type="spellStart"/>
      <w:r>
        <w:t>pruža</w:t>
      </w:r>
      <w:proofErr w:type="spellEnd"/>
      <w:r>
        <w:t xml:space="preserve"> </w:t>
      </w:r>
      <w:proofErr w:type="spellStart"/>
      <w:r w:rsidR="002A219B">
        <w:t>implementaciju</w:t>
      </w:r>
      <w:proofErr w:type="spellEnd"/>
      <w:r w:rsidR="002A219B">
        <w:t xml:space="preserve"> ECS</w:t>
      </w:r>
      <w:r>
        <w:t xml:space="preserve"> pod </w:t>
      </w:r>
      <w:proofErr w:type="spellStart"/>
      <w:r>
        <w:t>nazivom</w:t>
      </w:r>
      <w:proofErr w:type="spellEnd"/>
      <w:r>
        <w:t xml:space="preserve"> Ashley</w:t>
      </w:r>
      <w:r w:rsidR="002A219B">
        <w:t xml:space="preserve">. </w:t>
      </w:r>
      <w:proofErr w:type="spellStart"/>
      <w:r w:rsidR="002A219B">
        <w:t>Osnovna</w:t>
      </w:r>
      <w:proofErr w:type="spellEnd"/>
      <w:r w:rsidR="002A219B">
        <w:t xml:space="preserve"> </w:t>
      </w:r>
      <w:proofErr w:type="spellStart"/>
      <w:r w:rsidR="002A219B">
        <w:t>klasa</w:t>
      </w:r>
      <w:proofErr w:type="spellEnd"/>
      <w:r w:rsidR="002A219B">
        <w:t xml:space="preserve"> </w:t>
      </w:r>
      <w:proofErr w:type="spellStart"/>
      <w:r w:rsidR="002A219B">
        <w:t>koja</w:t>
      </w:r>
      <w:proofErr w:type="spellEnd"/>
      <w:r w:rsidR="002A219B">
        <w:t xml:space="preserve"> </w:t>
      </w:r>
      <w:proofErr w:type="spellStart"/>
      <w:r w:rsidR="002A219B">
        <w:t>predstavlja</w:t>
      </w:r>
      <w:proofErr w:type="spellEnd"/>
      <w:r w:rsidR="002A219B">
        <w:t xml:space="preserve"> </w:t>
      </w:r>
      <w:proofErr w:type="spellStart"/>
      <w:r w:rsidR="002A219B">
        <w:t>sistem</w:t>
      </w:r>
      <w:proofErr w:type="spellEnd"/>
      <w:r w:rsidR="002A219B">
        <w:t xml:space="preserve"> u </w:t>
      </w:r>
      <w:proofErr w:type="spellStart"/>
      <w:r w:rsidR="002A219B">
        <w:t>ovoj</w:t>
      </w:r>
      <w:proofErr w:type="spellEnd"/>
      <w:r w:rsidR="002A219B">
        <w:t xml:space="preserve"> </w:t>
      </w:r>
      <w:proofErr w:type="spellStart"/>
      <w:r w:rsidR="002A219B">
        <w:t>biblioteci</w:t>
      </w:r>
      <w:proofErr w:type="spellEnd"/>
      <w:r w:rsidR="002A219B">
        <w:t xml:space="preserve"> se </w:t>
      </w:r>
      <w:proofErr w:type="spellStart"/>
      <w:r w:rsidR="002A219B">
        <w:t>naziva</w:t>
      </w:r>
      <w:proofErr w:type="spellEnd"/>
      <w:r w:rsidR="002A219B">
        <w:t xml:space="preserve"> </w:t>
      </w:r>
      <w:proofErr w:type="spellStart"/>
      <w:r w:rsidR="002A219B">
        <w:t>EntitySystem</w:t>
      </w:r>
      <w:proofErr w:type="spellEnd"/>
      <w:r w:rsidR="002A219B">
        <w:t xml:space="preserve">. </w:t>
      </w:r>
      <w:proofErr w:type="spellStart"/>
      <w:r w:rsidR="002A219B">
        <w:t>Mada</w:t>
      </w:r>
      <w:proofErr w:type="spellEnd"/>
      <w:r w:rsidR="00752985">
        <w:t xml:space="preserve"> </w:t>
      </w:r>
      <w:r w:rsidR="002A219B">
        <w:t xml:space="preserve">se </w:t>
      </w:r>
      <w:proofErr w:type="spellStart"/>
      <w:r w:rsidR="002A219B">
        <w:t>obično</w:t>
      </w:r>
      <w:proofErr w:type="spellEnd"/>
      <w:r w:rsidR="002A219B">
        <w:t xml:space="preserve"> </w:t>
      </w:r>
      <w:proofErr w:type="spellStart"/>
      <w:r w:rsidR="002A219B">
        <w:t>koristi</w:t>
      </w:r>
      <w:proofErr w:type="spellEnd"/>
      <w:r w:rsidR="002A219B">
        <w:t xml:space="preserve"> </w:t>
      </w:r>
      <w:proofErr w:type="spellStart"/>
      <w:r w:rsidR="002A219B">
        <w:t>klasa</w:t>
      </w:r>
      <w:proofErr w:type="spellEnd"/>
      <w:r w:rsidR="002A219B">
        <w:t xml:space="preserve"> </w:t>
      </w:r>
      <w:proofErr w:type="spellStart"/>
      <w:r w:rsidR="002A219B">
        <w:t>koja</w:t>
      </w:r>
      <w:proofErr w:type="spellEnd"/>
      <w:r w:rsidR="002A219B">
        <w:t xml:space="preserve"> </w:t>
      </w:r>
      <w:proofErr w:type="spellStart"/>
      <w:r w:rsidR="002A219B">
        <w:t>nasleđuje</w:t>
      </w:r>
      <w:proofErr w:type="spellEnd"/>
      <w:r w:rsidR="002A219B">
        <w:t xml:space="preserve"> </w:t>
      </w:r>
      <w:proofErr w:type="spellStart"/>
      <w:r w:rsidR="002A219B">
        <w:t>ovu</w:t>
      </w:r>
      <w:proofErr w:type="spellEnd"/>
      <w:r w:rsidR="002A219B">
        <w:t xml:space="preserve"> </w:t>
      </w:r>
      <w:proofErr w:type="spellStart"/>
      <w:r w:rsidR="002A219B">
        <w:t>klasu</w:t>
      </w:r>
      <w:proofErr w:type="spellEnd"/>
      <w:r w:rsidR="002A219B">
        <w:t xml:space="preserve"> </w:t>
      </w:r>
      <w:proofErr w:type="spellStart"/>
      <w:r w:rsidR="002A219B">
        <w:t>i</w:t>
      </w:r>
      <w:proofErr w:type="spellEnd"/>
      <w:r w:rsidR="002A219B">
        <w:t xml:space="preserve"> </w:t>
      </w:r>
      <w:proofErr w:type="spellStart"/>
      <w:r w:rsidR="002A219B">
        <w:t>naziva</w:t>
      </w:r>
      <w:proofErr w:type="spellEnd"/>
      <w:r w:rsidR="002A219B">
        <w:t xml:space="preserve"> se </w:t>
      </w:r>
      <w:proofErr w:type="spellStart"/>
      <w:r w:rsidR="002A219B">
        <w:t>IteratingSystem</w:t>
      </w:r>
      <w:proofErr w:type="spellEnd"/>
      <w:r w:rsidR="00752985">
        <w:t xml:space="preserve"> (</w:t>
      </w:r>
      <w:proofErr w:type="spellStart"/>
      <w:r w:rsidR="00752985">
        <w:t>Slika</w:t>
      </w:r>
      <w:proofErr w:type="spellEnd"/>
      <w:r w:rsidR="00752985">
        <w:t xml:space="preserve"> 30.). </w:t>
      </w:r>
      <w:proofErr w:type="spellStart"/>
      <w:r w:rsidR="00752985">
        <w:t>Tokom</w:t>
      </w:r>
      <w:proofErr w:type="spellEnd"/>
      <w:r w:rsidR="00752985">
        <w:t xml:space="preserve"> </w:t>
      </w:r>
      <w:proofErr w:type="spellStart"/>
      <w:r w:rsidR="00752985">
        <w:t>svake</w:t>
      </w:r>
      <w:proofErr w:type="spellEnd"/>
      <w:r w:rsidR="00752985">
        <w:t xml:space="preserve"> </w:t>
      </w:r>
      <w:proofErr w:type="spellStart"/>
      <w:r w:rsidR="00752985">
        <w:t>iteracije</w:t>
      </w:r>
      <w:proofErr w:type="spellEnd"/>
      <w:r w:rsidR="00752985">
        <w:t xml:space="preserve"> </w:t>
      </w:r>
      <w:proofErr w:type="spellStart"/>
      <w:r w:rsidR="00752985">
        <w:t>igra</w:t>
      </w:r>
      <w:proofErr w:type="spellEnd"/>
      <w:r w:rsidR="00752985">
        <w:rPr>
          <w:lang w:val="sr-Latn-RS"/>
        </w:rPr>
        <w:t>čke petlje (Odvija se kroz LibGdx životni ciklus, tačnije kroz render() metodu) poziva se engine update() metoda koja prolazi kroz niz registrovanih sistema i poziva njihove update() metode (s1.update(), s2.update(),  i tako dalje). Iterativni sistemi imaju unapređenje update() metode tako da pri pozivanje ove metode prolazi se kroz svaki entitet</w:t>
      </w:r>
      <w:r w:rsidR="00EB3773">
        <w:rPr>
          <w:lang w:val="sr-Latn-RS"/>
        </w:rPr>
        <w:t xml:space="preserve"> koristeći metodu processEntity(Entity entit</w:t>
      </w:r>
      <w:r w:rsidR="00531332">
        <w:rPr>
          <w:lang w:val="sr-Latn-RS"/>
        </w:rPr>
        <w:t>y</w:t>
      </w:r>
      <w:r w:rsidR="00EB3773">
        <w:rPr>
          <w:lang w:val="sr-Latn-RS"/>
        </w:rPr>
        <w:t>)</w:t>
      </w:r>
      <w:r w:rsidR="00752985">
        <w:rPr>
          <w:lang w:val="sr-Latn-RS"/>
        </w:rPr>
        <w:t xml:space="preserve"> koji odgovara podešenim family filterima datog sistema</w:t>
      </w:r>
      <w:r w:rsidR="00EB3773">
        <w:rPr>
          <w:lang w:val="sr-Latn-RS"/>
        </w:rPr>
        <w:t>. Family filter je takođe unapređenje iterativnih sistema. Suština ovog filtera je da se iterira samo kroz odgovarajući skup entiteta.</w:t>
      </w:r>
      <w:r w:rsidR="00531332">
        <w:rPr>
          <w:lang w:val="sr-Latn-RS"/>
        </w:rPr>
        <w:t xml:space="preserve"> Svaki sistem overrajduje processEntity metodu i implementira logiku za specijalizovanu funckionalnost.</w:t>
      </w:r>
    </w:p>
    <w:p w14:paraId="202287FF" w14:textId="20641B88" w:rsidR="00EB3773" w:rsidRDefault="00EB3773" w:rsidP="00EB3773">
      <w:pPr>
        <w:spacing w:after="0" w:afterAutospacing="0"/>
      </w:pPr>
      <w:r>
        <w:rPr>
          <w:lang w:val="sr-Latn-RS"/>
        </w:rPr>
        <w:t>Primer EnemySystem ima filter</w:t>
      </w:r>
      <w:r>
        <w:t>:</w:t>
      </w:r>
    </w:p>
    <w:p w14:paraId="57ABD3B2" w14:textId="77777777" w:rsidR="00EB3773" w:rsidRPr="00EB3773" w:rsidRDefault="00EB3773" w:rsidP="00EB3773">
      <w:pPr>
        <w:shd w:val="clear" w:color="auto" w:fill="2025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left"/>
        <w:rPr>
          <w:rFonts w:ascii="Courier New" w:eastAsia="Times New Roman" w:hAnsi="Courier New" w:cs="Courier New"/>
          <w:color w:val="CCCED3"/>
          <w:sz w:val="20"/>
          <w:szCs w:val="20"/>
        </w:rPr>
      </w:pPr>
      <w:r w:rsidRPr="00EB3773">
        <w:rPr>
          <w:rFonts w:ascii="Courier New" w:eastAsia="Times New Roman" w:hAnsi="Courier New" w:cs="Courier New"/>
          <w:color w:val="ABC8FF"/>
          <w:sz w:val="20"/>
          <w:szCs w:val="20"/>
        </w:rPr>
        <w:t>super(</w:t>
      </w:r>
      <w:proofErr w:type="spellStart"/>
      <w:r w:rsidRPr="00EB3773">
        <w:rPr>
          <w:rFonts w:ascii="Courier New" w:eastAsia="Times New Roman" w:hAnsi="Courier New" w:cs="Courier New"/>
          <w:color w:val="42FFC2"/>
          <w:sz w:val="20"/>
          <w:szCs w:val="20"/>
        </w:rPr>
        <w:t>Family</w:t>
      </w:r>
      <w:r w:rsidRPr="00EB3773">
        <w:rPr>
          <w:rFonts w:ascii="Courier New" w:eastAsia="Times New Roman" w:hAnsi="Courier New" w:cs="Courier New"/>
          <w:color w:val="ABC8FF"/>
          <w:sz w:val="20"/>
          <w:szCs w:val="20"/>
        </w:rPr>
        <w:t>.</w:t>
      </w:r>
      <w:r w:rsidRPr="00EB3773">
        <w:rPr>
          <w:rFonts w:ascii="Courier New" w:eastAsia="Times New Roman" w:hAnsi="Courier New" w:cs="Courier New"/>
          <w:color w:val="66E5FF"/>
          <w:sz w:val="20"/>
          <w:szCs w:val="20"/>
        </w:rPr>
        <w:t>all</w:t>
      </w:r>
      <w:proofErr w:type="spellEnd"/>
      <w:r w:rsidRPr="00EB3773">
        <w:rPr>
          <w:rFonts w:ascii="Courier New" w:eastAsia="Times New Roman" w:hAnsi="Courier New" w:cs="Courier New"/>
          <w:color w:val="ABC8FF"/>
          <w:sz w:val="20"/>
          <w:szCs w:val="20"/>
        </w:rPr>
        <w:t>(</w:t>
      </w:r>
      <w:proofErr w:type="spellStart"/>
      <w:r w:rsidRPr="00EB3773">
        <w:rPr>
          <w:rFonts w:ascii="Courier New" w:eastAsia="Times New Roman" w:hAnsi="Courier New" w:cs="Courier New"/>
          <w:color w:val="42FFC2"/>
          <w:sz w:val="20"/>
          <w:szCs w:val="20"/>
        </w:rPr>
        <w:t>EnemyComponent</w:t>
      </w:r>
      <w:r w:rsidRPr="00EB3773">
        <w:rPr>
          <w:rFonts w:ascii="Courier New" w:eastAsia="Times New Roman" w:hAnsi="Courier New" w:cs="Courier New"/>
          <w:color w:val="ABC8FF"/>
          <w:sz w:val="20"/>
          <w:szCs w:val="20"/>
        </w:rPr>
        <w:t>.class</w:t>
      </w:r>
      <w:proofErr w:type="spellEnd"/>
      <w:r w:rsidRPr="00EB3773">
        <w:rPr>
          <w:rFonts w:ascii="Courier New" w:eastAsia="Times New Roman" w:hAnsi="Courier New" w:cs="Courier New"/>
          <w:color w:val="ABC8FF"/>
          <w:sz w:val="20"/>
          <w:szCs w:val="20"/>
        </w:rPr>
        <w:t>).</w:t>
      </w:r>
      <w:r w:rsidRPr="00EB3773">
        <w:rPr>
          <w:rFonts w:ascii="Courier New" w:eastAsia="Times New Roman" w:hAnsi="Courier New" w:cs="Courier New"/>
          <w:color w:val="57B2FF"/>
          <w:sz w:val="20"/>
          <w:szCs w:val="20"/>
        </w:rPr>
        <w:t>get</w:t>
      </w:r>
      <w:r w:rsidRPr="00EB3773">
        <w:rPr>
          <w:rFonts w:ascii="Courier New" w:eastAsia="Times New Roman" w:hAnsi="Courier New" w:cs="Courier New"/>
          <w:color w:val="ABC8FF"/>
          <w:sz w:val="20"/>
          <w:szCs w:val="20"/>
        </w:rPr>
        <w:t>());</w:t>
      </w:r>
    </w:p>
    <w:p w14:paraId="2A9280DA" w14:textId="1093BF03" w:rsidR="00EB3773" w:rsidRDefault="00EB3773" w:rsidP="00EB3773">
      <w:pPr>
        <w:jc w:val="left"/>
        <w:rPr>
          <w:noProof/>
          <w:lang w:val="sr-Latn-RS"/>
        </w:rPr>
      </w:pPr>
      <w:r>
        <w:rPr>
          <w:noProof/>
        </w:rPr>
        <w:t>Zna</w:t>
      </w:r>
      <w:r>
        <w:rPr>
          <w:noProof/>
          <w:lang w:val="sr-Latn-RS"/>
        </w:rPr>
        <w:t xml:space="preserve">či da će sistem prolaziti kroz sve entitete koje </w:t>
      </w:r>
      <w:r w:rsidR="00531332">
        <w:rPr>
          <w:noProof/>
          <w:lang w:val="sr-Latn-RS"/>
        </w:rPr>
        <w:t>moraju imati EnemyComponent</w:t>
      </w:r>
    </w:p>
    <w:p w14:paraId="0F1388AB" w14:textId="659DA608" w:rsidR="00531332" w:rsidRDefault="00531332" w:rsidP="00531332">
      <w:pPr>
        <w:spacing w:after="0" w:afterAutospacing="0"/>
        <w:jc w:val="left"/>
        <w:rPr>
          <w:noProof/>
          <w:lang w:val="sr-Latn-RS"/>
        </w:rPr>
      </w:pPr>
      <w:r>
        <w:rPr>
          <w:noProof/>
          <w:lang w:val="sr-Latn-RS"/>
        </w:rPr>
        <w:t xml:space="preserve">Primer </w:t>
      </w:r>
      <w:r w:rsidRPr="00531332">
        <w:rPr>
          <w:noProof/>
          <w:lang w:val="sr-Latn-RS"/>
        </w:rPr>
        <w:t>HealthManagerSystem</w:t>
      </w:r>
      <w:r>
        <w:rPr>
          <w:noProof/>
          <w:lang w:val="sr-Latn-RS"/>
        </w:rPr>
        <w:t xml:space="preserve"> ima filtere</w:t>
      </w:r>
      <w:r>
        <w:rPr>
          <w:noProof/>
        </w:rPr>
        <w:t>:</w:t>
      </w:r>
    </w:p>
    <w:p w14:paraId="49A8D733" w14:textId="7974CAC4" w:rsidR="00531332" w:rsidRDefault="00531332" w:rsidP="00531332">
      <w:pPr>
        <w:pStyle w:val="HTMLPreformatted"/>
        <w:shd w:val="clear" w:color="auto" w:fill="202531"/>
        <w:rPr>
          <w:color w:val="CCCED3"/>
        </w:rPr>
      </w:pPr>
      <w:r>
        <w:rPr>
          <w:color w:val="ABC8FF"/>
        </w:rPr>
        <w:t>super(</w:t>
      </w:r>
      <w:proofErr w:type="spellStart"/>
      <w:r>
        <w:rPr>
          <w:color w:val="42FFC2"/>
        </w:rPr>
        <w:t>Family</w:t>
      </w:r>
      <w:r>
        <w:rPr>
          <w:color w:val="ABC8FF"/>
        </w:rPr>
        <w:t>.</w:t>
      </w:r>
      <w:r>
        <w:rPr>
          <w:color w:val="66E5FF"/>
        </w:rPr>
        <w:t>all</w:t>
      </w:r>
      <w:proofErr w:type="spellEnd"/>
      <w:r>
        <w:rPr>
          <w:color w:val="ABC8FF"/>
        </w:rPr>
        <w:t>(</w:t>
      </w:r>
      <w:proofErr w:type="spellStart"/>
      <w:r>
        <w:rPr>
          <w:color w:val="42FFC2"/>
        </w:rPr>
        <w:t>HealthComponent</w:t>
      </w:r>
      <w:r>
        <w:rPr>
          <w:color w:val="ABC8FF"/>
        </w:rPr>
        <w:t>.class</w:t>
      </w:r>
      <w:proofErr w:type="spellEnd"/>
      <w:r>
        <w:rPr>
          <w:color w:val="ABC8FF"/>
        </w:rPr>
        <w:t xml:space="preserve">, </w:t>
      </w:r>
      <w:proofErr w:type="spellStart"/>
      <w:r>
        <w:rPr>
          <w:color w:val="42FFC2"/>
        </w:rPr>
        <w:t>CollisionComponent</w:t>
      </w:r>
      <w:r>
        <w:rPr>
          <w:color w:val="ABC8FF"/>
        </w:rPr>
        <w:t>.class</w:t>
      </w:r>
      <w:proofErr w:type="spellEnd"/>
      <w:r>
        <w:rPr>
          <w:color w:val="ABC8FF"/>
        </w:rPr>
        <w:t xml:space="preserve">, </w:t>
      </w:r>
      <w:r>
        <w:rPr>
          <w:color w:val="42FFC2"/>
        </w:rPr>
        <w:t>B2dBodyComponent</w:t>
      </w:r>
      <w:r>
        <w:rPr>
          <w:color w:val="ABC8FF"/>
        </w:rPr>
        <w:t>.class).</w:t>
      </w:r>
      <w:r>
        <w:rPr>
          <w:color w:val="57B2FF"/>
        </w:rPr>
        <w:t>get</w:t>
      </w:r>
      <w:r>
        <w:rPr>
          <w:color w:val="ABC8FF"/>
        </w:rPr>
        <w:t>());</w:t>
      </w:r>
    </w:p>
    <w:p w14:paraId="14E364FF" w14:textId="7B7FC795" w:rsidR="00531332" w:rsidRDefault="00531332" w:rsidP="00531332">
      <w:pPr>
        <w:spacing w:after="0" w:afterAutospacing="0"/>
        <w:jc w:val="left"/>
        <w:rPr>
          <w:noProof/>
          <w:lang w:val="sr-Latn-RS"/>
        </w:rPr>
      </w:pPr>
      <w:r>
        <w:rPr>
          <w:noProof/>
        </w:rPr>
        <w:t>Zna</w:t>
      </w:r>
      <w:r>
        <w:rPr>
          <w:noProof/>
          <w:lang w:val="sr-Latn-RS"/>
        </w:rPr>
        <w:t>či da će sistem prolaziti kroz sve entitete koje moraju imati</w:t>
      </w:r>
      <w:r>
        <w:rPr>
          <w:noProof/>
          <w:lang w:val="sr-Latn-RS"/>
        </w:rPr>
        <w:t xml:space="preserve"> HealthComponent, CollisionComponent i B2dBodyComponent, a to su igrači i protivnici</w:t>
      </w:r>
    </w:p>
    <w:p w14:paraId="4E42BB64" w14:textId="6D54904C" w:rsidR="00531332" w:rsidRPr="00531332" w:rsidRDefault="00531332" w:rsidP="00EB3773">
      <w:pPr>
        <w:jc w:val="left"/>
        <w:rPr>
          <w:noProof/>
        </w:rPr>
      </w:pPr>
    </w:p>
    <w:p w14:paraId="3C2D7FB8" w14:textId="4650F34C" w:rsidR="00752985" w:rsidRDefault="00752985" w:rsidP="00752985">
      <w:pPr>
        <w:jc w:val="center"/>
        <w:rPr>
          <w:lang w:val="sr-Latn-RS"/>
        </w:rPr>
      </w:pPr>
      <w:r>
        <w:rPr>
          <w:noProof/>
        </w:rPr>
        <w:drawing>
          <wp:inline distT="0" distB="0" distL="0" distR="0" wp14:anchorId="765C9E32" wp14:editId="35296D1A">
            <wp:extent cx="6159398" cy="3650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1143" cy="3651476"/>
                    </a:xfrm>
                    <a:prstGeom prst="rect">
                      <a:avLst/>
                    </a:prstGeom>
                  </pic:spPr>
                </pic:pic>
              </a:graphicData>
            </a:graphic>
          </wp:inline>
        </w:drawing>
      </w:r>
      <w:r w:rsidRPr="00752985">
        <w:rPr>
          <w:lang w:val="sr-Latn-RS"/>
        </w:rPr>
        <w:t xml:space="preserve"> </w:t>
      </w:r>
      <w:r>
        <w:rPr>
          <w:lang w:val="sr-Latn-RS"/>
        </w:rPr>
        <w:t xml:space="preserve">Slika </w:t>
      </w:r>
      <w:r>
        <w:rPr>
          <w:lang w:val="sr-Latn-RS"/>
        </w:rPr>
        <w:t>30</w:t>
      </w:r>
      <w:r>
        <w:rPr>
          <w:lang w:val="sr-Latn-RS"/>
        </w:rPr>
        <w:t xml:space="preserve">. </w:t>
      </w:r>
      <w:r>
        <w:rPr>
          <w:lang w:val="sr-Latn-RS"/>
        </w:rPr>
        <w:t>Iteracija engine-a kroz sisteme</w:t>
      </w:r>
    </w:p>
    <w:p w14:paraId="2B8112B0" w14:textId="4B421D88" w:rsidR="00531332" w:rsidRDefault="00531332">
      <w:pPr>
        <w:spacing w:after="0" w:afterAutospacing="0"/>
        <w:jc w:val="left"/>
      </w:pPr>
      <w:r>
        <w:br w:type="page"/>
      </w:r>
    </w:p>
    <w:p w14:paraId="4273C5F8" w14:textId="483E91B2" w:rsidR="00805512" w:rsidRDefault="00531332">
      <w:pPr>
        <w:spacing w:after="0" w:afterAutospacing="0"/>
        <w:jc w:val="left"/>
        <w:rPr>
          <w:rFonts w:eastAsiaTheme="majorEastAsia" w:cstheme="majorBidi"/>
          <w:kern w:val="32"/>
        </w:rPr>
      </w:pPr>
      <w:r w:rsidRPr="00531332">
        <w:rPr>
          <w:rFonts w:eastAsiaTheme="majorEastAsia" w:cstheme="majorBidi"/>
          <w:kern w:val="32"/>
        </w:rPr>
        <w:lastRenderedPageBreak/>
        <w:t xml:space="preserve">Lista </w:t>
      </w:r>
      <w:proofErr w:type="spellStart"/>
      <w:r w:rsidRPr="00531332">
        <w:rPr>
          <w:rFonts w:eastAsiaTheme="majorEastAsia" w:cstheme="majorBidi"/>
          <w:kern w:val="32"/>
        </w:rPr>
        <w:t>sistema</w:t>
      </w:r>
      <w:proofErr w:type="spellEnd"/>
      <w:r w:rsidRPr="00531332">
        <w:rPr>
          <w:rFonts w:eastAsiaTheme="majorEastAsia" w:cstheme="majorBidi"/>
          <w:kern w:val="32"/>
        </w:rPr>
        <w:t xml:space="preserve"> </w:t>
      </w:r>
      <w:proofErr w:type="spellStart"/>
      <w:r w:rsidRPr="00531332">
        <w:rPr>
          <w:rFonts w:eastAsiaTheme="majorEastAsia" w:cstheme="majorBidi"/>
          <w:kern w:val="32"/>
        </w:rPr>
        <w:t>prikazana</w:t>
      </w:r>
      <w:proofErr w:type="spellEnd"/>
      <w:r w:rsidRPr="00531332">
        <w:rPr>
          <w:rFonts w:eastAsiaTheme="majorEastAsia" w:cstheme="majorBidi"/>
          <w:kern w:val="32"/>
        </w:rPr>
        <w:t xml:space="preserve"> je u </w:t>
      </w:r>
      <w:proofErr w:type="spellStart"/>
      <w:r w:rsidRPr="00531332">
        <w:rPr>
          <w:rFonts w:eastAsiaTheme="majorEastAsia" w:cstheme="majorBidi"/>
          <w:kern w:val="32"/>
        </w:rPr>
        <w:t>tabeli</w:t>
      </w:r>
      <w:proofErr w:type="spellEnd"/>
      <w:r w:rsidRPr="00531332">
        <w:rPr>
          <w:rFonts w:eastAsiaTheme="majorEastAsia" w:cstheme="majorBidi"/>
          <w:kern w:val="32"/>
        </w:rPr>
        <w:t xml:space="preserve"> </w:t>
      </w:r>
      <w:proofErr w:type="spellStart"/>
      <w:r w:rsidRPr="00531332">
        <w:rPr>
          <w:rFonts w:eastAsiaTheme="majorEastAsia" w:cstheme="majorBidi"/>
          <w:kern w:val="32"/>
        </w:rPr>
        <w:t>ispod</w:t>
      </w:r>
      <w:proofErr w:type="spellEnd"/>
      <w:r w:rsidRPr="00531332">
        <w:rPr>
          <w:rFonts w:eastAsiaTheme="majorEastAsia" w:cstheme="majorBidi"/>
          <w:kern w:val="32"/>
        </w:rPr>
        <w:t>.</w:t>
      </w:r>
    </w:p>
    <w:p w14:paraId="23682352" w14:textId="658636A5" w:rsidR="00531332" w:rsidRDefault="00531332">
      <w:pPr>
        <w:spacing w:after="0" w:afterAutospacing="0"/>
        <w:jc w:val="left"/>
        <w:rPr>
          <w:rFonts w:eastAsiaTheme="majorEastAsia" w:cstheme="majorBidi"/>
          <w:kern w:val="32"/>
        </w:rPr>
      </w:pPr>
    </w:p>
    <w:tbl>
      <w:tblPr>
        <w:tblStyle w:val="TableGrid"/>
        <w:tblW w:w="0" w:type="auto"/>
        <w:tblLook w:val="04A0" w:firstRow="1" w:lastRow="0" w:firstColumn="1" w:lastColumn="0" w:noHBand="0" w:noVBand="1"/>
      </w:tblPr>
      <w:tblGrid>
        <w:gridCol w:w="4968"/>
        <w:gridCol w:w="4842"/>
      </w:tblGrid>
      <w:tr w:rsidR="005470ED" w14:paraId="54A840ED" w14:textId="77777777" w:rsidTr="001A1246">
        <w:tc>
          <w:tcPr>
            <w:tcW w:w="4968" w:type="dxa"/>
          </w:tcPr>
          <w:p w14:paraId="3E6BE558" w14:textId="616D2F05" w:rsidR="005470ED" w:rsidRPr="005470ED" w:rsidRDefault="005470ED">
            <w:pPr>
              <w:spacing w:after="0" w:afterAutospacing="0"/>
              <w:jc w:val="left"/>
              <w:rPr>
                <w:rFonts w:eastAsiaTheme="majorEastAsia" w:cstheme="majorBidi"/>
                <w:b/>
                <w:bCs/>
                <w:kern w:val="32"/>
              </w:rPr>
            </w:pPr>
            <w:proofErr w:type="spellStart"/>
            <w:r w:rsidRPr="005470ED">
              <w:rPr>
                <w:rFonts w:eastAsiaTheme="majorEastAsia" w:cstheme="majorBidi"/>
                <w:b/>
                <w:bCs/>
                <w:kern w:val="32"/>
              </w:rPr>
              <w:t>Imena</w:t>
            </w:r>
            <w:proofErr w:type="spellEnd"/>
            <w:r w:rsidRPr="005470ED">
              <w:rPr>
                <w:rFonts w:eastAsiaTheme="majorEastAsia" w:cstheme="majorBidi"/>
                <w:b/>
                <w:bCs/>
                <w:kern w:val="32"/>
              </w:rPr>
              <w:t xml:space="preserve"> </w:t>
            </w:r>
            <w:proofErr w:type="spellStart"/>
            <w:r w:rsidRPr="005470ED">
              <w:rPr>
                <w:rFonts w:eastAsiaTheme="majorEastAsia" w:cstheme="majorBidi"/>
                <w:b/>
                <w:bCs/>
                <w:kern w:val="32"/>
              </w:rPr>
              <w:t>sistema</w:t>
            </w:r>
            <w:proofErr w:type="spellEnd"/>
          </w:p>
        </w:tc>
        <w:tc>
          <w:tcPr>
            <w:tcW w:w="4842" w:type="dxa"/>
          </w:tcPr>
          <w:p w14:paraId="4C4A2CDF" w14:textId="3C894A3A" w:rsidR="005470ED" w:rsidRPr="005470ED" w:rsidRDefault="005470ED">
            <w:pPr>
              <w:spacing w:after="0" w:afterAutospacing="0"/>
              <w:jc w:val="left"/>
              <w:rPr>
                <w:rFonts w:eastAsiaTheme="majorEastAsia" w:cstheme="majorBidi"/>
                <w:b/>
                <w:bCs/>
                <w:kern w:val="32"/>
              </w:rPr>
            </w:pPr>
            <w:proofErr w:type="spellStart"/>
            <w:r w:rsidRPr="005470ED">
              <w:rPr>
                <w:rFonts w:eastAsiaTheme="majorEastAsia" w:cstheme="majorBidi"/>
                <w:b/>
                <w:bCs/>
                <w:kern w:val="32"/>
              </w:rPr>
              <w:t>Opis</w:t>
            </w:r>
            <w:proofErr w:type="spellEnd"/>
            <w:r w:rsidRPr="005470ED">
              <w:rPr>
                <w:rFonts w:eastAsiaTheme="majorEastAsia" w:cstheme="majorBidi"/>
                <w:b/>
                <w:bCs/>
                <w:kern w:val="32"/>
              </w:rPr>
              <w:t xml:space="preserve"> </w:t>
            </w:r>
            <w:proofErr w:type="spellStart"/>
            <w:r w:rsidRPr="005470ED">
              <w:rPr>
                <w:rFonts w:eastAsiaTheme="majorEastAsia" w:cstheme="majorBidi"/>
                <w:b/>
                <w:bCs/>
                <w:kern w:val="32"/>
              </w:rPr>
              <w:t>funkcionalnosti</w:t>
            </w:r>
            <w:proofErr w:type="spellEnd"/>
          </w:p>
        </w:tc>
      </w:tr>
      <w:tr w:rsidR="005470ED" w14:paraId="1F1B2010" w14:textId="77777777" w:rsidTr="001A1246">
        <w:tc>
          <w:tcPr>
            <w:tcW w:w="4968" w:type="dxa"/>
          </w:tcPr>
          <w:p w14:paraId="55CF9CBD" w14:textId="4FF6367C" w:rsidR="005470ED" w:rsidRDefault="005470ED" w:rsidP="005470ED">
            <w:pPr>
              <w:tabs>
                <w:tab w:val="left" w:pos="1094"/>
              </w:tabs>
              <w:spacing w:after="0" w:afterAutospacing="0"/>
              <w:jc w:val="center"/>
              <w:rPr>
                <w:rFonts w:eastAsiaTheme="majorEastAsia" w:cstheme="majorBidi"/>
                <w:kern w:val="32"/>
              </w:rPr>
            </w:pPr>
            <w:proofErr w:type="spellStart"/>
            <w:r w:rsidRPr="005470ED">
              <w:rPr>
                <w:rFonts w:eastAsiaTheme="majorEastAsia" w:cstheme="majorBidi"/>
                <w:kern w:val="32"/>
              </w:rPr>
              <w:t>AnimationSystem</w:t>
            </w:r>
            <w:proofErr w:type="spellEnd"/>
          </w:p>
        </w:tc>
        <w:tc>
          <w:tcPr>
            <w:tcW w:w="4842" w:type="dxa"/>
          </w:tcPr>
          <w:p w14:paraId="18BCD3EE" w14:textId="59ADF738" w:rsidR="005470ED" w:rsidRDefault="00CE243F">
            <w:pPr>
              <w:spacing w:after="0" w:afterAutospacing="0"/>
              <w:jc w:val="left"/>
              <w:rPr>
                <w:rFonts w:eastAsiaTheme="majorEastAsia" w:cstheme="majorBidi"/>
                <w:kern w:val="32"/>
              </w:rPr>
            </w:pPr>
            <w:proofErr w:type="spellStart"/>
            <w:r>
              <w:rPr>
                <w:rFonts w:eastAsiaTheme="majorEastAsia" w:cstheme="majorBidi"/>
                <w:kern w:val="32"/>
              </w:rPr>
              <w:t>Delegira</w:t>
            </w:r>
            <w:proofErr w:type="spellEnd"/>
            <w:r>
              <w:rPr>
                <w:rFonts w:eastAsiaTheme="majorEastAsia" w:cstheme="majorBidi"/>
                <w:kern w:val="32"/>
              </w:rPr>
              <w:t xml:space="preserve"> </w:t>
            </w:r>
            <w:proofErr w:type="spellStart"/>
            <w:r>
              <w:rPr>
                <w:rFonts w:eastAsiaTheme="majorEastAsia" w:cstheme="majorBidi"/>
                <w:kern w:val="32"/>
              </w:rPr>
              <w:t>trenutnu</w:t>
            </w:r>
            <w:proofErr w:type="spellEnd"/>
            <w:r>
              <w:rPr>
                <w:rFonts w:eastAsiaTheme="majorEastAsia" w:cstheme="majorBidi"/>
                <w:kern w:val="32"/>
              </w:rPr>
              <w:t xml:space="preserve"> </w:t>
            </w:r>
            <w:proofErr w:type="spellStart"/>
            <w:r>
              <w:rPr>
                <w:rFonts w:eastAsiaTheme="majorEastAsia" w:cstheme="majorBidi"/>
                <w:kern w:val="32"/>
              </w:rPr>
              <w:t>aktivnu</w:t>
            </w:r>
            <w:proofErr w:type="spellEnd"/>
            <w:r>
              <w:rPr>
                <w:rFonts w:eastAsiaTheme="majorEastAsia" w:cstheme="majorBidi"/>
                <w:kern w:val="32"/>
              </w:rPr>
              <w:t xml:space="preserve"> </w:t>
            </w:r>
            <w:proofErr w:type="spellStart"/>
            <w:r>
              <w:rPr>
                <w:rFonts w:eastAsiaTheme="majorEastAsia" w:cstheme="majorBidi"/>
                <w:kern w:val="32"/>
              </w:rPr>
              <w:t>teksturu</w:t>
            </w:r>
            <w:proofErr w:type="spellEnd"/>
          </w:p>
        </w:tc>
      </w:tr>
      <w:tr w:rsidR="005470ED" w14:paraId="09493DC5" w14:textId="77777777" w:rsidTr="001A1246">
        <w:tc>
          <w:tcPr>
            <w:tcW w:w="4968" w:type="dxa"/>
          </w:tcPr>
          <w:p w14:paraId="6EA9CE0A" w14:textId="7C6A92E6" w:rsidR="005470ED" w:rsidRDefault="005470ED" w:rsidP="005470ED">
            <w:pPr>
              <w:spacing w:after="0" w:afterAutospacing="0"/>
              <w:jc w:val="center"/>
              <w:rPr>
                <w:rFonts w:eastAsiaTheme="majorEastAsia" w:cstheme="majorBidi"/>
                <w:kern w:val="32"/>
              </w:rPr>
            </w:pPr>
            <w:r w:rsidRPr="005470ED">
              <w:rPr>
                <w:rFonts w:eastAsiaTheme="majorEastAsia" w:cstheme="majorBidi"/>
                <w:kern w:val="32"/>
              </w:rPr>
              <w:t>B2dContactSystem</w:t>
            </w:r>
          </w:p>
        </w:tc>
        <w:tc>
          <w:tcPr>
            <w:tcW w:w="4842" w:type="dxa"/>
          </w:tcPr>
          <w:p w14:paraId="035259BC" w14:textId="43C4BEFD" w:rsidR="005470ED" w:rsidRDefault="00CE243F">
            <w:pPr>
              <w:spacing w:after="0" w:afterAutospacing="0"/>
              <w:jc w:val="left"/>
              <w:rPr>
                <w:rFonts w:eastAsiaTheme="majorEastAsia" w:cstheme="majorBidi"/>
                <w:kern w:val="32"/>
              </w:rPr>
            </w:pPr>
            <w:proofErr w:type="spellStart"/>
            <w:r>
              <w:rPr>
                <w:rFonts w:eastAsiaTheme="majorEastAsia" w:cstheme="majorBidi"/>
                <w:kern w:val="32"/>
              </w:rPr>
              <w:t>Entitetima</w:t>
            </w:r>
            <w:proofErr w:type="spellEnd"/>
            <w:r>
              <w:rPr>
                <w:rFonts w:eastAsiaTheme="majorEastAsia" w:cstheme="majorBidi"/>
                <w:kern w:val="32"/>
              </w:rPr>
              <w:t xml:space="preserve"> </w:t>
            </w:r>
            <w:proofErr w:type="spellStart"/>
            <w:r>
              <w:rPr>
                <w:rFonts w:eastAsiaTheme="majorEastAsia" w:cstheme="majorBidi"/>
                <w:kern w:val="32"/>
              </w:rPr>
              <w:t>između</w:t>
            </w:r>
            <w:proofErr w:type="spellEnd"/>
            <w:r>
              <w:rPr>
                <w:rFonts w:eastAsiaTheme="majorEastAsia" w:cstheme="majorBidi"/>
                <w:kern w:val="32"/>
              </w:rPr>
              <w:t xml:space="preserve"> </w:t>
            </w:r>
            <w:proofErr w:type="spellStart"/>
            <w:r>
              <w:rPr>
                <w:rFonts w:eastAsiaTheme="majorEastAsia" w:cstheme="majorBidi"/>
                <w:kern w:val="32"/>
              </w:rPr>
              <w:t>kojih</w:t>
            </w:r>
            <w:proofErr w:type="spellEnd"/>
            <w:r>
              <w:rPr>
                <w:rFonts w:eastAsiaTheme="majorEastAsia" w:cstheme="majorBidi"/>
                <w:kern w:val="32"/>
              </w:rPr>
              <w:t xml:space="preserve"> je </w:t>
            </w:r>
            <w:proofErr w:type="spellStart"/>
            <w:r>
              <w:rPr>
                <w:rFonts w:eastAsiaTheme="majorEastAsia" w:cstheme="majorBidi"/>
                <w:kern w:val="32"/>
              </w:rPr>
              <w:t>došlo</w:t>
            </w:r>
            <w:proofErr w:type="spellEnd"/>
            <w:r>
              <w:rPr>
                <w:rFonts w:eastAsiaTheme="majorEastAsia" w:cstheme="majorBidi"/>
                <w:kern w:val="32"/>
              </w:rPr>
              <w:t xml:space="preserve"> do </w:t>
            </w:r>
            <w:proofErr w:type="spellStart"/>
            <w:r>
              <w:rPr>
                <w:rFonts w:eastAsiaTheme="majorEastAsia" w:cstheme="majorBidi"/>
                <w:kern w:val="32"/>
              </w:rPr>
              <w:t>kontakta</w:t>
            </w:r>
            <w:proofErr w:type="spellEnd"/>
            <w:r>
              <w:rPr>
                <w:rFonts w:eastAsiaTheme="majorEastAsia" w:cstheme="majorBidi"/>
                <w:kern w:val="32"/>
              </w:rPr>
              <w:t xml:space="preserve"> </w:t>
            </w:r>
            <w:proofErr w:type="spellStart"/>
            <w:r>
              <w:rPr>
                <w:rFonts w:eastAsiaTheme="majorEastAsia" w:cstheme="majorBidi"/>
                <w:kern w:val="32"/>
              </w:rPr>
              <w:t>proseđuje</w:t>
            </w:r>
            <w:proofErr w:type="spellEnd"/>
            <w:r>
              <w:rPr>
                <w:rFonts w:eastAsiaTheme="majorEastAsia" w:cstheme="majorBidi"/>
                <w:kern w:val="32"/>
              </w:rPr>
              <w:t xml:space="preserve"> </w:t>
            </w:r>
            <w:proofErr w:type="spellStart"/>
            <w:r>
              <w:rPr>
                <w:rFonts w:eastAsiaTheme="majorEastAsia" w:cstheme="majorBidi"/>
                <w:kern w:val="32"/>
              </w:rPr>
              <w:t>informaciju</w:t>
            </w:r>
            <w:proofErr w:type="spellEnd"/>
            <w:r>
              <w:rPr>
                <w:rFonts w:eastAsiaTheme="majorEastAsia" w:cstheme="majorBidi"/>
                <w:kern w:val="32"/>
              </w:rPr>
              <w:t xml:space="preserve"> o </w:t>
            </w:r>
            <w:proofErr w:type="spellStart"/>
            <w:r>
              <w:rPr>
                <w:rFonts w:eastAsiaTheme="majorEastAsia" w:cstheme="majorBidi"/>
                <w:kern w:val="32"/>
              </w:rPr>
              <w:t>entitetu</w:t>
            </w:r>
            <w:proofErr w:type="spellEnd"/>
            <w:r>
              <w:rPr>
                <w:rFonts w:eastAsiaTheme="majorEastAsia" w:cstheme="majorBidi"/>
                <w:kern w:val="32"/>
              </w:rPr>
              <w:t xml:space="preserve"> </w:t>
            </w:r>
            <w:proofErr w:type="spellStart"/>
            <w:r>
              <w:rPr>
                <w:rFonts w:eastAsiaTheme="majorEastAsia" w:cstheme="majorBidi"/>
                <w:kern w:val="32"/>
              </w:rPr>
              <w:t>sa</w:t>
            </w:r>
            <w:proofErr w:type="spellEnd"/>
            <w:r>
              <w:rPr>
                <w:rFonts w:eastAsiaTheme="majorEastAsia" w:cstheme="majorBidi"/>
                <w:kern w:val="32"/>
              </w:rPr>
              <w:t xml:space="preserve"> </w:t>
            </w:r>
            <w:proofErr w:type="spellStart"/>
            <w:r>
              <w:rPr>
                <w:rFonts w:eastAsiaTheme="majorEastAsia" w:cstheme="majorBidi"/>
                <w:kern w:val="32"/>
              </w:rPr>
              <w:t>kojim</w:t>
            </w:r>
            <w:proofErr w:type="spellEnd"/>
            <w:r>
              <w:rPr>
                <w:rFonts w:eastAsiaTheme="majorEastAsia" w:cstheme="majorBidi"/>
                <w:kern w:val="32"/>
              </w:rPr>
              <w:t xml:space="preserve"> </w:t>
            </w:r>
            <w:proofErr w:type="spellStart"/>
            <w:r>
              <w:rPr>
                <w:rFonts w:eastAsiaTheme="majorEastAsia" w:cstheme="majorBidi"/>
                <w:kern w:val="32"/>
              </w:rPr>
              <w:t>su</w:t>
            </w:r>
            <w:proofErr w:type="spellEnd"/>
            <w:r>
              <w:rPr>
                <w:rFonts w:eastAsiaTheme="majorEastAsia" w:cstheme="majorBidi"/>
                <w:kern w:val="32"/>
              </w:rPr>
              <w:t xml:space="preserve"> </w:t>
            </w:r>
            <w:proofErr w:type="spellStart"/>
            <w:r>
              <w:rPr>
                <w:rFonts w:eastAsiaTheme="majorEastAsia" w:cstheme="majorBidi"/>
                <w:kern w:val="32"/>
              </w:rPr>
              <w:t>došli</w:t>
            </w:r>
            <w:proofErr w:type="spellEnd"/>
            <w:r>
              <w:rPr>
                <w:rFonts w:eastAsiaTheme="majorEastAsia" w:cstheme="majorBidi"/>
                <w:kern w:val="32"/>
              </w:rPr>
              <w:t xml:space="preserve"> u </w:t>
            </w:r>
            <w:proofErr w:type="spellStart"/>
            <w:r>
              <w:rPr>
                <w:rFonts w:eastAsiaTheme="majorEastAsia" w:cstheme="majorBidi"/>
                <w:kern w:val="32"/>
              </w:rPr>
              <w:t>kontakt</w:t>
            </w:r>
            <w:proofErr w:type="spellEnd"/>
          </w:p>
        </w:tc>
      </w:tr>
      <w:tr w:rsidR="005470ED" w14:paraId="0C3FA816" w14:textId="77777777" w:rsidTr="001A1246">
        <w:tc>
          <w:tcPr>
            <w:tcW w:w="4968" w:type="dxa"/>
          </w:tcPr>
          <w:p w14:paraId="59D35215" w14:textId="33951A26" w:rsidR="005470ED" w:rsidRDefault="005470ED" w:rsidP="005470ED">
            <w:pPr>
              <w:tabs>
                <w:tab w:val="left" w:pos="1544"/>
              </w:tabs>
              <w:spacing w:after="0" w:afterAutospacing="0"/>
              <w:jc w:val="center"/>
              <w:rPr>
                <w:rFonts w:eastAsiaTheme="majorEastAsia" w:cstheme="majorBidi"/>
                <w:kern w:val="32"/>
              </w:rPr>
            </w:pPr>
            <w:proofErr w:type="spellStart"/>
            <w:r w:rsidRPr="005470ED">
              <w:rPr>
                <w:rFonts w:eastAsiaTheme="majorEastAsia" w:cstheme="majorBidi"/>
                <w:kern w:val="32"/>
              </w:rPr>
              <w:t>BulletSystem</w:t>
            </w:r>
            <w:proofErr w:type="spellEnd"/>
          </w:p>
        </w:tc>
        <w:tc>
          <w:tcPr>
            <w:tcW w:w="4842" w:type="dxa"/>
          </w:tcPr>
          <w:p w14:paraId="1B00E436" w14:textId="70F48C82" w:rsidR="005470ED" w:rsidRDefault="00C60BE8">
            <w:pPr>
              <w:spacing w:after="0" w:afterAutospacing="0"/>
              <w:jc w:val="left"/>
              <w:rPr>
                <w:rFonts w:eastAsiaTheme="majorEastAsia" w:cstheme="majorBidi"/>
                <w:kern w:val="32"/>
              </w:rPr>
            </w:pPr>
            <w:proofErr w:type="spellStart"/>
            <w:r>
              <w:rPr>
                <w:rFonts w:eastAsiaTheme="majorEastAsia" w:cstheme="majorBidi"/>
                <w:kern w:val="32"/>
              </w:rPr>
              <w:t>Proverava</w:t>
            </w:r>
            <w:proofErr w:type="spellEnd"/>
            <w:r>
              <w:rPr>
                <w:rFonts w:eastAsiaTheme="majorEastAsia" w:cstheme="majorBidi"/>
                <w:kern w:val="32"/>
              </w:rPr>
              <w:t xml:space="preserve"> </w:t>
            </w:r>
            <w:proofErr w:type="spellStart"/>
            <w:r>
              <w:rPr>
                <w:rFonts w:eastAsiaTheme="majorEastAsia" w:cstheme="majorBidi"/>
                <w:kern w:val="32"/>
              </w:rPr>
              <w:t>stanje</w:t>
            </w:r>
            <w:proofErr w:type="spellEnd"/>
            <w:r>
              <w:rPr>
                <w:rFonts w:eastAsiaTheme="majorEastAsia" w:cstheme="majorBidi"/>
                <w:kern w:val="32"/>
              </w:rPr>
              <w:t xml:space="preserve"> </w:t>
            </w:r>
            <w:proofErr w:type="spellStart"/>
            <w:r>
              <w:rPr>
                <w:rFonts w:eastAsiaTheme="majorEastAsia" w:cstheme="majorBidi"/>
                <w:kern w:val="32"/>
              </w:rPr>
              <w:t>metka</w:t>
            </w:r>
            <w:proofErr w:type="spellEnd"/>
            <w:r>
              <w:rPr>
                <w:rFonts w:eastAsiaTheme="majorEastAsia" w:cstheme="majorBidi"/>
                <w:kern w:val="32"/>
              </w:rPr>
              <w:t xml:space="preserve"> ( </w:t>
            </w:r>
            <w:proofErr w:type="spellStart"/>
            <w:r>
              <w:rPr>
                <w:rFonts w:eastAsiaTheme="majorEastAsia" w:cstheme="majorBidi"/>
                <w:kern w:val="32"/>
              </w:rPr>
              <w:t>leteće</w:t>
            </w:r>
            <w:proofErr w:type="spellEnd"/>
            <w:r>
              <w:rPr>
                <w:rFonts w:eastAsiaTheme="majorEastAsia" w:cstheme="majorBidi"/>
                <w:kern w:val="32"/>
              </w:rPr>
              <w:t xml:space="preserve"> </w:t>
            </w:r>
            <w:proofErr w:type="spellStart"/>
            <w:r>
              <w:rPr>
                <w:rFonts w:eastAsiaTheme="majorEastAsia" w:cstheme="majorBidi"/>
                <w:kern w:val="32"/>
              </w:rPr>
              <w:t>magične</w:t>
            </w:r>
            <w:proofErr w:type="spellEnd"/>
            <w:r>
              <w:rPr>
                <w:rFonts w:eastAsiaTheme="majorEastAsia" w:cstheme="majorBidi"/>
                <w:kern w:val="32"/>
              </w:rPr>
              <w:t xml:space="preserve"> </w:t>
            </w:r>
            <w:proofErr w:type="spellStart"/>
            <w:r>
              <w:rPr>
                <w:rFonts w:eastAsiaTheme="majorEastAsia" w:cstheme="majorBidi"/>
                <w:kern w:val="32"/>
              </w:rPr>
              <w:t>lopte</w:t>
            </w:r>
            <w:proofErr w:type="spellEnd"/>
            <w:r>
              <w:rPr>
                <w:rFonts w:eastAsiaTheme="majorEastAsia" w:cstheme="majorBidi"/>
                <w:kern w:val="32"/>
              </w:rPr>
              <w:t xml:space="preserve"> ), </w:t>
            </w:r>
            <w:proofErr w:type="spellStart"/>
            <w:r>
              <w:rPr>
                <w:rFonts w:eastAsiaTheme="majorEastAsia" w:cstheme="majorBidi"/>
                <w:kern w:val="32"/>
              </w:rPr>
              <w:t>tačnije</w:t>
            </w:r>
            <w:proofErr w:type="spellEnd"/>
            <w:r>
              <w:rPr>
                <w:rFonts w:eastAsiaTheme="majorEastAsia" w:cstheme="majorBidi"/>
                <w:kern w:val="32"/>
              </w:rPr>
              <w:t xml:space="preserve"> </w:t>
            </w:r>
            <w:proofErr w:type="spellStart"/>
            <w:r>
              <w:rPr>
                <w:rFonts w:eastAsiaTheme="majorEastAsia" w:cstheme="majorBidi"/>
                <w:kern w:val="32"/>
              </w:rPr>
              <w:t>poluživot</w:t>
            </w:r>
            <w:proofErr w:type="spellEnd"/>
            <w:r>
              <w:rPr>
                <w:rFonts w:eastAsiaTheme="majorEastAsia" w:cstheme="majorBidi"/>
                <w:kern w:val="32"/>
              </w:rPr>
              <w:t xml:space="preserve"> </w:t>
            </w:r>
            <w:proofErr w:type="spellStart"/>
            <w:r>
              <w:rPr>
                <w:rFonts w:eastAsiaTheme="majorEastAsia" w:cstheme="majorBidi"/>
                <w:kern w:val="32"/>
              </w:rPr>
              <w:t>kao</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da li je </w:t>
            </w:r>
            <w:proofErr w:type="spellStart"/>
            <w:r>
              <w:rPr>
                <w:rFonts w:eastAsiaTheme="majorEastAsia" w:cstheme="majorBidi"/>
                <w:kern w:val="32"/>
              </w:rPr>
              <w:t>metak</w:t>
            </w:r>
            <w:proofErr w:type="spellEnd"/>
            <w:r>
              <w:rPr>
                <w:rFonts w:eastAsiaTheme="majorEastAsia" w:cstheme="majorBidi"/>
                <w:kern w:val="32"/>
              </w:rPr>
              <w:t xml:space="preserve"> u </w:t>
            </w:r>
            <w:proofErr w:type="spellStart"/>
            <w:r>
              <w:rPr>
                <w:rFonts w:eastAsiaTheme="majorEastAsia" w:cstheme="majorBidi"/>
                <w:kern w:val="32"/>
              </w:rPr>
              <w:t>međuvremenu</w:t>
            </w:r>
            <w:proofErr w:type="spellEnd"/>
            <w:r>
              <w:rPr>
                <w:rFonts w:eastAsiaTheme="majorEastAsia" w:cstheme="majorBidi"/>
                <w:kern w:val="32"/>
              </w:rPr>
              <w:t xml:space="preserve"> </w:t>
            </w:r>
            <w:proofErr w:type="spellStart"/>
            <w:r>
              <w:rPr>
                <w:rFonts w:eastAsiaTheme="majorEastAsia" w:cstheme="majorBidi"/>
                <w:kern w:val="32"/>
              </w:rPr>
              <w:t>uništen</w:t>
            </w:r>
            <w:proofErr w:type="spellEnd"/>
          </w:p>
        </w:tc>
      </w:tr>
      <w:tr w:rsidR="005470ED" w14:paraId="1443AF68" w14:textId="77777777" w:rsidTr="001A1246">
        <w:tc>
          <w:tcPr>
            <w:tcW w:w="4968" w:type="dxa"/>
          </w:tcPr>
          <w:p w14:paraId="01201DE0" w14:textId="776FE6B3"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CharacterStatsSystem</w:t>
            </w:r>
            <w:proofErr w:type="spellEnd"/>
          </w:p>
        </w:tc>
        <w:tc>
          <w:tcPr>
            <w:tcW w:w="4842" w:type="dxa"/>
          </w:tcPr>
          <w:p w14:paraId="4826D199" w14:textId="038FB7D7" w:rsidR="005470ED" w:rsidRDefault="00C60BE8">
            <w:pPr>
              <w:spacing w:after="0" w:afterAutospacing="0"/>
              <w:jc w:val="left"/>
              <w:rPr>
                <w:rFonts w:eastAsiaTheme="majorEastAsia" w:cstheme="majorBidi"/>
                <w:kern w:val="32"/>
              </w:rPr>
            </w:pPr>
            <w:proofErr w:type="spellStart"/>
            <w:r>
              <w:rPr>
                <w:rFonts w:eastAsiaTheme="majorEastAsia" w:cstheme="majorBidi"/>
                <w:kern w:val="32"/>
              </w:rPr>
              <w:t>Osvežava</w:t>
            </w:r>
            <w:proofErr w:type="spellEnd"/>
            <w:r>
              <w:rPr>
                <w:rFonts w:eastAsiaTheme="majorEastAsia" w:cstheme="majorBidi"/>
                <w:kern w:val="32"/>
              </w:rPr>
              <w:t xml:space="preserve"> </w:t>
            </w:r>
            <w:proofErr w:type="spellStart"/>
            <w:r>
              <w:rPr>
                <w:rFonts w:eastAsiaTheme="majorEastAsia" w:cstheme="majorBidi"/>
                <w:kern w:val="32"/>
              </w:rPr>
              <w:t>trenutnu</w:t>
            </w:r>
            <w:proofErr w:type="spellEnd"/>
            <w:r>
              <w:rPr>
                <w:rFonts w:eastAsiaTheme="majorEastAsia" w:cstheme="majorBidi"/>
                <w:kern w:val="32"/>
              </w:rPr>
              <w:t xml:space="preserve"> </w:t>
            </w:r>
            <w:proofErr w:type="spellStart"/>
            <w:r>
              <w:rPr>
                <w:rFonts w:eastAsiaTheme="majorEastAsia" w:cstheme="majorBidi"/>
                <w:kern w:val="32"/>
              </w:rPr>
              <w:t>poziciju</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broj</w:t>
            </w:r>
            <w:proofErr w:type="spellEnd"/>
            <w:r>
              <w:rPr>
                <w:rFonts w:eastAsiaTheme="majorEastAsia" w:cstheme="majorBidi"/>
                <w:kern w:val="32"/>
              </w:rPr>
              <w:t xml:space="preserve"> </w:t>
            </w:r>
            <w:proofErr w:type="spellStart"/>
            <w:r>
              <w:rPr>
                <w:rFonts w:eastAsiaTheme="majorEastAsia" w:cstheme="majorBidi"/>
                <w:kern w:val="32"/>
              </w:rPr>
              <w:t>preostalih</w:t>
            </w:r>
            <w:proofErr w:type="spellEnd"/>
            <w:r>
              <w:rPr>
                <w:rFonts w:eastAsiaTheme="majorEastAsia" w:cstheme="majorBidi"/>
                <w:kern w:val="32"/>
              </w:rPr>
              <w:t xml:space="preserve"> </w:t>
            </w:r>
            <w:proofErr w:type="spellStart"/>
            <w:r>
              <w:rPr>
                <w:rFonts w:eastAsiaTheme="majorEastAsia" w:cstheme="majorBidi"/>
                <w:kern w:val="32"/>
              </w:rPr>
              <w:t>života</w:t>
            </w:r>
            <w:proofErr w:type="spellEnd"/>
            <w:r>
              <w:rPr>
                <w:rFonts w:eastAsiaTheme="majorEastAsia" w:cstheme="majorBidi"/>
                <w:kern w:val="32"/>
              </w:rPr>
              <w:t xml:space="preserve"> </w:t>
            </w:r>
            <w:proofErr w:type="spellStart"/>
            <w:r>
              <w:rPr>
                <w:rFonts w:eastAsiaTheme="majorEastAsia" w:cstheme="majorBidi"/>
                <w:kern w:val="32"/>
              </w:rPr>
              <w:t>entitetima</w:t>
            </w:r>
            <w:proofErr w:type="spellEnd"/>
            <w:r>
              <w:rPr>
                <w:rFonts w:eastAsiaTheme="majorEastAsia" w:cstheme="majorBidi"/>
                <w:kern w:val="32"/>
              </w:rPr>
              <w:t xml:space="preserve"> koji </w:t>
            </w:r>
            <w:proofErr w:type="spellStart"/>
            <w:r>
              <w:rPr>
                <w:rFonts w:eastAsiaTheme="majorEastAsia" w:cstheme="majorBidi"/>
                <w:kern w:val="32"/>
              </w:rPr>
              <w:t>sadrže</w:t>
            </w:r>
            <w:proofErr w:type="spellEnd"/>
            <w:r>
              <w:rPr>
                <w:rFonts w:eastAsiaTheme="majorEastAsia" w:cstheme="majorBidi"/>
                <w:kern w:val="32"/>
              </w:rPr>
              <w:t xml:space="preserve"> </w:t>
            </w:r>
            <w:proofErr w:type="spellStart"/>
            <w:r w:rsidRPr="00C60BE8">
              <w:rPr>
                <w:rFonts w:eastAsiaTheme="majorEastAsia" w:cstheme="majorBidi"/>
                <w:kern w:val="32"/>
              </w:rPr>
              <w:t>CharacterStatsComponent</w:t>
            </w:r>
            <w:proofErr w:type="spellEnd"/>
          </w:p>
        </w:tc>
      </w:tr>
      <w:tr w:rsidR="005470ED" w14:paraId="70946D65" w14:textId="77777777" w:rsidTr="001A1246">
        <w:tc>
          <w:tcPr>
            <w:tcW w:w="4968" w:type="dxa"/>
          </w:tcPr>
          <w:p w14:paraId="03ACD90A" w14:textId="5D925019"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CollectibleBasicManagerSystem</w:t>
            </w:r>
            <w:proofErr w:type="spellEnd"/>
          </w:p>
        </w:tc>
        <w:tc>
          <w:tcPr>
            <w:tcW w:w="4842" w:type="dxa"/>
          </w:tcPr>
          <w:p w14:paraId="190F0736" w14:textId="7ED89FE9" w:rsidR="005470ED" w:rsidRDefault="00C60BE8">
            <w:pPr>
              <w:spacing w:after="0" w:afterAutospacing="0"/>
              <w:jc w:val="left"/>
              <w:rPr>
                <w:rFonts w:eastAsiaTheme="majorEastAsia" w:cstheme="majorBidi"/>
                <w:kern w:val="32"/>
              </w:rPr>
            </w:pPr>
            <w:proofErr w:type="spellStart"/>
            <w:r>
              <w:rPr>
                <w:rFonts w:eastAsiaTheme="majorEastAsia" w:cstheme="majorBidi"/>
                <w:kern w:val="32"/>
              </w:rPr>
              <w:t>Obrađuje</w:t>
            </w:r>
            <w:proofErr w:type="spellEnd"/>
            <w:r>
              <w:rPr>
                <w:rFonts w:eastAsiaTheme="majorEastAsia" w:cstheme="majorBidi"/>
                <w:kern w:val="32"/>
              </w:rPr>
              <w:t xml:space="preserve"> </w:t>
            </w:r>
            <w:proofErr w:type="spellStart"/>
            <w:r>
              <w:rPr>
                <w:rFonts w:eastAsiaTheme="majorEastAsia" w:cstheme="majorBidi"/>
                <w:kern w:val="32"/>
              </w:rPr>
              <w:t>zahteve</w:t>
            </w:r>
            <w:proofErr w:type="spellEnd"/>
            <w:r>
              <w:rPr>
                <w:rFonts w:eastAsiaTheme="majorEastAsia" w:cstheme="majorBidi"/>
                <w:kern w:val="32"/>
              </w:rPr>
              <w:t xml:space="preserve"> </w:t>
            </w:r>
            <w:proofErr w:type="spellStart"/>
            <w:r>
              <w:rPr>
                <w:rFonts w:eastAsiaTheme="majorEastAsia" w:cstheme="majorBidi"/>
                <w:kern w:val="32"/>
              </w:rPr>
              <w:t>igrača</w:t>
            </w:r>
            <w:proofErr w:type="spellEnd"/>
            <w:r>
              <w:rPr>
                <w:rFonts w:eastAsiaTheme="majorEastAsia" w:cstheme="majorBidi"/>
                <w:kern w:val="32"/>
              </w:rPr>
              <w:t xml:space="preserve"> koji </w:t>
            </w:r>
            <w:proofErr w:type="spellStart"/>
            <w:r>
              <w:rPr>
                <w:rFonts w:eastAsiaTheme="majorEastAsia" w:cstheme="majorBidi"/>
                <w:kern w:val="32"/>
              </w:rPr>
              <w:t>imaju</w:t>
            </w:r>
            <w:proofErr w:type="spellEnd"/>
            <w:r>
              <w:rPr>
                <w:rFonts w:eastAsiaTheme="majorEastAsia" w:cstheme="majorBidi"/>
                <w:kern w:val="32"/>
              </w:rPr>
              <w:t xml:space="preserve"> </w:t>
            </w:r>
            <w:proofErr w:type="spellStart"/>
            <w:r>
              <w:rPr>
                <w:rFonts w:eastAsiaTheme="majorEastAsia" w:cstheme="majorBidi"/>
                <w:kern w:val="32"/>
              </w:rPr>
              <w:t>neku</w:t>
            </w:r>
            <w:proofErr w:type="spellEnd"/>
            <w:r>
              <w:rPr>
                <w:rFonts w:eastAsiaTheme="majorEastAsia" w:cstheme="majorBidi"/>
                <w:kern w:val="32"/>
              </w:rPr>
              <w:t xml:space="preserve"> od super </w:t>
            </w:r>
            <w:proofErr w:type="spellStart"/>
            <w:r>
              <w:rPr>
                <w:rFonts w:eastAsiaTheme="majorEastAsia" w:cstheme="majorBidi"/>
                <w:kern w:val="32"/>
              </w:rPr>
              <w:t>moći</w:t>
            </w:r>
            <w:proofErr w:type="spellEnd"/>
            <w:r>
              <w:rPr>
                <w:rFonts w:eastAsiaTheme="majorEastAsia" w:cstheme="majorBidi"/>
                <w:kern w:val="32"/>
              </w:rPr>
              <w:t xml:space="preserve"> (</w:t>
            </w:r>
            <w:proofErr w:type="spellStart"/>
            <w:r>
              <w:rPr>
                <w:rFonts w:eastAsiaTheme="majorEastAsia" w:cstheme="majorBidi"/>
                <w:kern w:val="32"/>
              </w:rPr>
              <w:t>dvostruki</w:t>
            </w:r>
            <w:proofErr w:type="spellEnd"/>
            <w:r>
              <w:rPr>
                <w:rFonts w:eastAsiaTheme="majorEastAsia" w:cstheme="majorBidi"/>
                <w:kern w:val="32"/>
              </w:rPr>
              <w:t xml:space="preserve"> </w:t>
            </w:r>
            <w:proofErr w:type="spellStart"/>
            <w:r>
              <w:rPr>
                <w:rFonts w:eastAsiaTheme="majorEastAsia" w:cstheme="majorBidi"/>
                <w:kern w:val="32"/>
              </w:rPr>
              <w:t>pucanj</w:t>
            </w:r>
            <w:proofErr w:type="spellEnd"/>
            <w:r>
              <w:rPr>
                <w:rFonts w:eastAsiaTheme="majorEastAsia" w:cstheme="majorBidi"/>
                <w:kern w:val="32"/>
              </w:rPr>
              <w:t xml:space="preserve">, </w:t>
            </w:r>
            <w:proofErr w:type="spellStart"/>
            <w:r>
              <w:rPr>
                <w:rFonts w:eastAsiaTheme="majorEastAsia" w:cstheme="majorBidi"/>
                <w:kern w:val="32"/>
              </w:rPr>
              <w:t>dugački</w:t>
            </w:r>
            <w:proofErr w:type="spellEnd"/>
            <w:r>
              <w:rPr>
                <w:rFonts w:eastAsiaTheme="majorEastAsia" w:cstheme="majorBidi"/>
                <w:kern w:val="32"/>
              </w:rPr>
              <w:t xml:space="preserve"> </w:t>
            </w:r>
            <w:proofErr w:type="spellStart"/>
            <w:r>
              <w:rPr>
                <w:rFonts w:eastAsiaTheme="majorEastAsia" w:cstheme="majorBidi"/>
                <w:kern w:val="32"/>
              </w:rPr>
              <w:t>skok</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udarac</w:t>
            </w:r>
            <w:proofErr w:type="spellEnd"/>
            <w:r>
              <w:rPr>
                <w:rFonts w:eastAsiaTheme="majorEastAsia" w:cstheme="majorBidi"/>
                <w:kern w:val="32"/>
              </w:rPr>
              <w:t xml:space="preserve"> </w:t>
            </w:r>
            <w:proofErr w:type="spellStart"/>
            <w:r>
              <w:rPr>
                <w:rFonts w:eastAsiaTheme="majorEastAsia" w:cstheme="majorBidi"/>
                <w:kern w:val="32"/>
              </w:rPr>
              <w:t>nogom</w:t>
            </w:r>
            <w:proofErr w:type="spellEnd"/>
            <w:r>
              <w:rPr>
                <w:rFonts w:eastAsiaTheme="majorEastAsia" w:cstheme="majorBidi"/>
                <w:kern w:val="32"/>
              </w:rPr>
              <w:t xml:space="preserve"> o </w:t>
            </w:r>
            <w:proofErr w:type="spellStart"/>
            <w:r>
              <w:rPr>
                <w:rFonts w:eastAsiaTheme="majorEastAsia" w:cstheme="majorBidi"/>
                <w:kern w:val="32"/>
              </w:rPr>
              <w:t>zemlju</w:t>
            </w:r>
            <w:proofErr w:type="spellEnd"/>
            <w:r>
              <w:rPr>
                <w:rFonts w:eastAsiaTheme="majorEastAsia" w:cstheme="majorBidi"/>
                <w:kern w:val="32"/>
              </w:rPr>
              <w:t xml:space="preserve">) </w:t>
            </w:r>
          </w:p>
        </w:tc>
      </w:tr>
      <w:tr w:rsidR="005470ED" w14:paraId="03D5F901" w14:textId="77777777" w:rsidTr="001A1246">
        <w:tc>
          <w:tcPr>
            <w:tcW w:w="4968" w:type="dxa"/>
          </w:tcPr>
          <w:p w14:paraId="0935A02D" w14:textId="53AA7F07"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CollisionEffectsSystem</w:t>
            </w:r>
            <w:proofErr w:type="spellEnd"/>
          </w:p>
        </w:tc>
        <w:tc>
          <w:tcPr>
            <w:tcW w:w="4842" w:type="dxa"/>
          </w:tcPr>
          <w:p w14:paraId="694E81C9" w14:textId="280377C9" w:rsidR="005470ED" w:rsidRDefault="00C60BE8">
            <w:pPr>
              <w:spacing w:after="0" w:afterAutospacing="0"/>
              <w:jc w:val="left"/>
              <w:rPr>
                <w:rFonts w:eastAsiaTheme="majorEastAsia" w:cstheme="majorBidi"/>
                <w:kern w:val="32"/>
              </w:rPr>
            </w:pPr>
            <w:r>
              <w:rPr>
                <w:rFonts w:eastAsiaTheme="majorEastAsia" w:cstheme="majorBidi"/>
                <w:kern w:val="32"/>
              </w:rPr>
              <w:t xml:space="preserve">Meri </w:t>
            </w:r>
            <w:proofErr w:type="spellStart"/>
            <w:r>
              <w:rPr>
                <w:rFonts w:eastAsiaTheme="majorEastAsia" w:cstheme="majorBidi"/>
                <w:kern w:val="32"/>
              </w:rPr>
              <w:t>vreme</w:t>
            </w:r>
            <w:proofErr w:type="spellEnd"/>
            <w:r>
              <w:rPr>
                <w:rFonts w:eastAsiaTheme="majorEastAsia" w:cstheme="majorBidi"/>
                <w:kern w:val="32"/>
              </w:rPr>
              <w:t xml:space="preserve"> </w:t>
            </w:r>
            <w:proofErr w:type="spellStart"/>
            <w:r>
              <w:rPr>
                <w:rFonts w:eastAsiaTheme="majorEastAsia" w:cstheme="majorBidi"/>
                <w:kern w:val="32"/>
              </w:rPr>
              <w:t>poluživota</w:t>
            </w:r>
            <w:proofErr w:type="spellEnd"/>
            <w:r>
              <w:rPr>
                <w:rFonts w:eastAsiaTheme="majorEastAsia" w:cstheme="majorBidi"/>
                <w:kern w:val="32"/>
              </w:rPr>
              <w:t xml:space="preserve"> </w:t>
            </w:r>
            <w:proofErr w:type="spellStart"/>
            <w:r>
              <w:rPr>
                <w:rFonts w:eastAsiaTheme="majorEastAsia" w:cstheme="majorBidi"/>
                <w:kern w:val="32"/>
              </w:rPr>
              <w:t>entiteta</w:t>
            </w:r>
            <w:proofErr w:type="spellEnd"/>
            <w:r w:rsidR="00343CB4">
              <w:rPr>
                <w:rFonts w:eastAsiaTheme="majorEastAsia" w:cstheme="majorBidi"/>
                <w:kern w:val="32"/>
              </w:rPr>
              <w:t xml:space="preserve"> koji </w:t>
            </w:r>
            <w:proofErr w:type="spellStart"/>
            <w:r w:rsidR="00343CB4">
              <w:rPr>
                <w:rFonts w:eastAsiaTheme="majorEastAsia" w:cstheme="majorBidi"/>
                <w:kern w:val="32"/>
              </w:rPr>
              <w:t>predstavljaju</w:t>
            </w:r>
            <w:proofErr w:type="spellEnd"/>
            <w:r w:rsidR="00343CB4">
              <w:rPr>
                <w:rFonts w:eastAsiaTheme="majorEastAsia" w:cstheme="majorBidi"/>
                <w:kern w:val="32"/>
              </w:rPr>
              <w:t xml:space="preserve"> </w:t>
            </w:r>
            <w:proofErr w:type="spellStart"/>
            <w:r w:rsidR="00343CB4">
              <w:rPr>
                <w:rFonts w:eastAsiaTheme="majorEastAsia" w:cstheme="majorBidi"/>
                <w:kern w:val="32"/>
              </w:rPr>
              <w:t>ekplozivni</w:t>
            </w:r>
            <w:proofErr w:type="spellEnd"/>
            <w:r w:rsidR="00343CB4">
              <w:rPr>
                <w:rFonts w:eastAsiaTheme="majorEastAsia" w:cstheme="majorBidi"/>
                <w:kern w:val="32"/>
              </w:rPr>
              <w:t xml:space="preserve"> </w:t>
            </w:r>
            <w:proofErr w:type="spellStart"/>
            <w:r w:rsidR="00343CB4">
              <w:rPr>
                <w:rFonts w:eastAsiaTheme="majorEastAsia" w:cstheme="majorBidi"/>
                <w:kern w:val="32"/>
              </w:rPr>
              <w:t>efekat</w:t>
            </w:r>
            <w:proofErr w:type="spellEnd"/>
            <w:r w:rsidR="00343CB4">
              <w:rPr>
                <w:rFonts w:eastAsiaTheme="majorEastAsia" w:cstheme="majorBidi"/>
                <w:kern w:val="32"/>
              </w:rPr>
              <w:t xml:space="preserve">. </w:t>
            </w:r>
            <w:proofErr w:type="spellStart"/>
            <w:r w:rsidR="00343CB4">
              <w:rPr>
                <w:rFonts w:eastAsiaTheme="majorEastAsia" w:cstheme="majorBidi"/>
                <w:kern w:val="32"/>
              </w:rPr>
              <w:t>Ekplozivni</w:t>
            </w:r>
            <w:proofErr w:type="spellEnd"/>
            <w:r w:rsidR="00343CB4">
              <w:rPr>
                <w:rFonts w:eastAsiaTheme="majorEastAsia" w:cstheme="majorBidi"/>
                <w:kern w:val="32"/>
              </w:rPr>
              <w:t xml:space="preserve"> </w:t>
            </w:r>
            <w:proofErr w:type="spellStart"/>
            <w:r w:rsidR="00343CB4">
              <w:rPr>
                <w:rFonts w:eastAsiaTheme="majorEastAsia" w:cstheme="majorBidi"/>
                <w:kern w:val="32"/>
              </w:rPr>
              <w:t>efekat</w:t>
            </w:r>
            <w:proofErr w:type="spellEnd"/>
            <w:r w:rsidR="00343CB4">
              <w:rPr>
                <w:rFonts w:eastAsiaTheme="majorEastAsia" w:cstheme="majorBidi"/>
                <w:kern w:val="32"/>
              </w:rPr>
              <w:t xml:space="preserve"> </w:t>
            </w:r>
            <w:proofErr w:type="spellStart"/>
            <w:r w:rsidR="00343CB4">
              <w:rPr>
                <w:rFonts w:eastAsiaTheme="majorEastAsia" w:cstheme="majorBidi"/>
                <w:kern w:val="32"/>
              </w:rPr>
              <w:t>treba</w:t>
            </w:r>
            <w:proofErr w:type="spellEnd"/>
            <w:r w:rsidR="00343CB4">
              <w:rPr>
                <w:rFonts w:eastAsiaTheme="majorEastAsia" w:cstheme="majorBidi"/>
                <w:kern w:val="32"/>
              </w:rPr>
              <w:t xml:space="preserve"> da </w:t>
            </w:r>
            <w:proofErr w:type="spellStart"/>
            <w:r w:rsidR="00343CB4">
              <w:rPr>
                <w:rFonts w:eastAsiaTheme="majorEastAsia" w:cstheme="majorBidi"/>
                <w:kern w:val="32"/>
              </w:rPr>
              <w:t>nestane</w:t>
            </w:r>
            <w:proofErr w:type="spellEnd"/>
            <w:r w:rsidR="00343CB4">
              <w:rPr>
                <w:rFonts w:eastAsiaTheme="majorEastAsia" w:cstheme="majorBidi"/>
                <w:kern w:val="32"/>
              </w:rPr>
              <w:t xml:space="preserve"> </w:t>
            </w:r>
            <w:proofErr w:type="spellStart"/>
            <w:r w:rsidR="00343CB4">
              <w:rPr>
                <w:rFonts w:eastAsiaTheme="majorEastAsia" w:cstheme="majorBidi"/>
                <w:kern w:val="32"/>
              </w:rPr>
              <w:t>kada</w:t>
            </w:r>
            <w:proofErr w:type="spellEnd"/>
            <w:r w:rsidR="00343CB4">
              <w:rPr>
                <w:rFonts w:eastAsiaTheme="majorEastAsia" w:cstheme="majorBidi"/>
                <w:kern w:val="32"/>
              </w:rPr>
              <w:t xml:space="preserve"> se </w:t>
            </w:r>
            <w:proofErr w:type="spellStart"/>
            <w:r w:rsidR="00343CB4">
              <w:rPr>
                <w:rFonts w:eastAsiaTheme="majorEastAsia" w:cstheme="majorBidi"/>
                <w:kern w:val="32"/>
              </w:rPr>
              <w:t>sekvencijalno</w:t>
            </w:r>
            <w:proofErr w:type="spellEnd"/>
            <w:r w:rsidR="00343CB4">
              <w:rPr>
                <w:rFonts w:eastAsiaTheme="majorEastAsia" w:cstheme="majorBidi"/>
                <w:kern w:val="32"/>
              </w:rPr>
              <w:t xml:space="preserve"> </w:t>
            </w:r>
            <w:proofErr w:type="spellStart"/>
            <w:r w:rsidR="00343CB4">
              <w:rPr>
                <w:rFonts w:eastAsiaTheme="majorEastAsia" w:cstheme="majorBidi"/>
                <w:kern w:val="32"/>
              </w:rPr>
              <w:t>prikažu</w:t>
            </w:r>
            <w:proofErr w:type="spellEnd"/>
            <w:r w:rsidR="00343CB4">
              <w:rPr>
                <w:rFonts w:eastAsiaTheme="majorEastAsia" w:cstheme="majorBidi"/>
                <w:kern w:val="32"/>
              </w:rPr>
              <w:t xml:space="preserve"> </w:t>
            </w:r>
            <w:proofErr w:type="spellStart"/>
            <w:r w:rsidR="00343CB4">
              <w:rPr>
                <w:rFonts w:eastAsiaTheme="majorEastAsia" w:cstheme="majorBidi"/>
                <w:kern w:val="32"/>
              </w:rPr>
              <w:t>sve</w:t>
            </w:r>
            <w:proofErr w:type="spellEnd"/>
            <w:r w:rsidR="00343CB4">
              <w:rPr>
                <w:rFonts w:eastAsiaTheme="majorEastAsia" w:cstheme="majorBidi"/>
                <w:kern w:val="32"/>
              </w:rPr>
              <w:t xml:space="preserve"> </w:t>
            </w:r>
            <w:proofErr w:type="spellStart"/>
            <w:r w:rsidR="00343CB4">
              <w:rPr>
                <w:rFonts w:eastAsiaTheme="majorEastAsia" w:cstheme="majorBidi"/>
                <w:kern w:val="32"/>
              </w:rPr>
              <w:t>sličice</w:t>
            </w:r>
            <w:proofErr w:type="spellEnd"/>
            <w:r w:rsidR="00343CB4">
              <w:rPr>
                <w:rFonts w:eastAsiaTheme="majorEastAsia" w:cstheme="majorBidi"/>
                <w:kern w:val="32"/>
              </w:rPr>
              <w:t xml:space="preserve"> u </w:t>
            </w:r>
            <w:proofErr w:type="spellStart"/>
            <w:r w:rsidR="00343CB4">
              <w:rPr>
                <w:rFonts w:eastAsiaTheme="majorEastAsia" w:cstheme="majorBidi"/>
                <w:kern w:val="32"/>
              </w:rPr>
              <w:t>vidu</w:t>
            </w:r>
            <w:proofErr w:type="spellEnd"/>
            <w:r w:rsidR="00343CB4">
              <w:rPr>
                <w:rFonts w:eastAsiaTheme="majorEastAsia" w:cstheme="majorBidi"/>
                <w:kern w:val="32"/>
              </w:rPr>
              <w:t xml:space="preserve"> </w:t>
            </w:r>
            <w:proofErr w:type="spellStart"/>
            <w:r w:rsidR="00343CB4">
              <w:rPr>
                <w:rFonts w:eastAsiaTheme="majorEastAsia" w:cstheme="majorBidi"/>
                <w:kern w:val="32"/>
              </w:rPr>
              <w:t>animacije</w:t>
            </w:r>
            <w:proofErr w:type="spellEnd"/>
          </w:p>
        </w:tc>
      </w:tr>
      <w:tr w:rsidR="005470ED" w14:paraId="179137FF" w14:textId="77777777" w:rsidTr="001A1246">
        <w:tc>
          <w:tcPr>
            <w:tcW w:w="4968" w:type="dxa"/>
          </w:tcPr>
          <w:p w14:paraId="42BE4DF1" w14:textId="4BBA37FF"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CollisionSystem</w:t>
            </w:r>
            <w:proofErr w:type="spellEnd"/>
          </w:p>
        </w:tc>
        <w:tc>
          <w:tcPr>
            <w:tcW w:w="4842" w:type="dxa"/>
          </w:tcPr>
          <w:p w14:paraId="19C0E155" w14:textId="6E26E818" w:rsidR="005470ED" w:rsidRDefault="00343CB4">
            <w:pPr>
              <w:spacing w:after="0" w:afterAutospacing="0"/>
              <w:jc w:val="left"/>
              <w:rPr>
                <w:rFonts w:eastAsiaTheme="majorEastAsia" w:cstheme="majorBidi"/>
                <w:kern w:val="32"/>
              </w:rPr>
            </w:pPr>
            <w:proofErr w:type="spellStart"/>
            <w:r>
              <w:rPr>
                <w:rFonts w:eastAsiaTheme="majorEastAsia" w:cstheme="majorBidi"/>
                <w:kern w:val="32"/>
              </w:rPr>
              <w:t>Razrešava</w:t>
            </w:r>
            <w:proofErr w:type="spellEnd"/>
            <w:r>
              <w:rPr>
                <w:rFonts w:eastAsiaTheme="majorEastAsia" w:cstheme="majorBidi"/>
                <w:kern w:val="32"/>
              </w:rPr>
              <w:t xml:space="preserve"> </w:t>
            </w:r>
            <w:proofErr w:type="spellStart"/>
            <w:r>
              <w:rPr>
                <w:rFonts w:eastAsiaTheme="majorEastAsia" w:cstheme="majorBidi"/>
                <w:kern w:val="32"/>
              </w:rPr>
              <w:t>sudare</w:t>
            </w:r>
            <w:proofErr w:type="spellEnd"/>
            <w:r>
              <w:rPr>
                <w:rFonts w:eastAsiaTheme="majorEastAsia" w:cstheme="majorBidi"/>
                <w:kern w:val="32"/>
              </w:rPr>
              <w:t xml:space="preserve"> </w:t>
            </w:r>
            <w:proofErr w:type="spellStart"/>
            <w:r>
              <w:rPr>
                <w:rFonts w:eastAsiaTheme="majorEastAsia" w:cstheme="majorBidi"/>
                <w:kern w:val="32"/>
              </w:rPr>
              <w:t>između</w:t>
            </w:r>
            <w:proofErr w:type="spellEnd"/>
            <w:r>
              <w:rPr>
                <w:rFonts w:eastAsiaTheme="majorEastAsia" w:cstheme="majorBidi"/>
                <w:kern w:val="32"/>
              </w:rPr>
              <w:t xml:space="preserve"> </w:t>
            </w:r>
            <w:proofErr w:type="spellStart"/>
            <w:r>
              <w:rPr>
                <w:rFonts w:eastAsiaTheme="majorEastAsia" w:cstheme="majorBidi"/>
                <w:kern w:val="32"/>
              </w:rPr>
              <w:t>dva</w:t>
            </w:r>
            <w:proofErr w:type="spellEnd"/>
            <w:r>
              <w:rPr>
                <w:rFonts w:eastAsiaTheme="majorEastAsia" w:cstheme="majorBidi"/>
                <w:kern w:val="32"/>
              </w:rPr>
              <w:t xml:space="preserve"> </w:t>
            </w:r>
            <w:proofErr w:type="spellStart"/>
            <w:r>
              <w:rPr>
                <w:rFonts w:eastAsiaTheme="majorEastAsia" w:cstheme="majorBidi"/>
                <w:kern w:val="32"/>
              </w:rPr>
              <w:t>tela</w:t>
            </w:r>
            <w:proofErr w:type="spellEnd"/>
            <w:r>
              <w:rPr>
                <w:rFonts w:eastAsiaTheme="majorEastAsia" w:cstheme="majorBidi"/>
                <w:kern w:val="32"/>
              </w:rPr>
              <w:t xml:space="preserve"> (</w:t>
            </w:r>
            <w:proofErr w:type="spellStart"/>
            <w:r>
              <w:rPr>
                <w:rFonts w:eastAsiaTheme="majorEastAsia" w:cstheme="majorBidi"/>
                <w:kern w:val="32"/>
              </w:rPr>
              <w:t>Informacije</w:t>
            </w:r>
            <w:proofErr w:type="spellEnd"/>
            <w:r>
              <w:rPr>
                <w:rFonts w:eastAsiaTheme="majorEastAsia" w:cstheme="majorBidi"/>
                <w:kern w:val="32"/>
              </w:rPr>
              <w:t xml:space="preserve"> prima od </w:t>
            </w:r>
            <w:r w:rsidRPr="005470ED">
              <w:rPr>
                <w:rFonts w:eastAsiaTheme="majorEastAsia" w:cstheme="majorBidi"/>
                <w:kern w:val="32"/>
              </w:rPr>
              <w:t>B2dContactSystem</w:t>
            </w:r>
            <w:r>
              <w:rPr>
                <w:rFonts w:eastAsiaTheme="majorEastAsia" w:cstheme="majorBidi"/>
                <w:kern w:val="32"/>
              </w:rPr>
              <w:t>).</w:t>
            </w:r>
          </w:p>
        </w:tc>
      </w:tr>
      <w:tr w:rsidR="005470ED" w14:paraId="31C7B32C" w14:textId="77777777" w:rsidTr="001A1246">
        <w:tc>
          <w:tcPr>
            <w:tcW w:w="4968" w:type="dxa"/>
          </w:tcPr>
          <w:p w14:paraId="391DFB5E" w14:textId="44687C78"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DataReceivingSystem</w:t>
            </w:r>
            <w:proofErr w:type="spellEnd"/>
          </w:p>
        </w:tc>
        <w:tc>
          <w:tcPr>
            <w:tcW w:w="4842" w:type="dxa"/>
          </w:tcPr>
          <w:p w14:paraId="4E4114CC" w14:textId="7FB06B53" w:rsidR="005470ED" w:rsidRDefault="00343CB4">
            <w:pPr>
              <w:spacing w:after="0" w:afterAutospacing="0"/>
              <w:jc w:val="left"/>
              <w:rPr>
                <w:rFonts w:eastAsiaTheme="majorEastAsia" w:cstheme="majorBidi"/>
                <w:kern w:val="32"/>
              </w:rPr>
            </w:pPr>
            <w:proofErr w:type="spellStart"/>
            <w:r>
              <w:rPr>
                <w:rFonts w:eastAsiaTheme="majorEastAsia" w:cstheme="majorBidi"/>
                <w:kern w:val="32"/>
              </w:rPr>
              <w:t>Sistem</w:t>
            </w:r>
            <w:proofErr w:type="spellEnd"/>
            <w:r>
              <w:rPr>
                <w:rFonts w:eastAsiaTheme="majorEastAsia" w:cstheme="majorBidi"/>
                <w:kern w:val="32"/>
              </w:rPr>
              <w:t xml:space="preserve"> </w:t>
            </w:r>
            <w:proofErr w:type="spellStart"/>
            <w:r>
              <w:rPr>
                <w:rFonts w:eastAsiaTheme="majorEastAsia" w:cstheme="majorBidi"/>
                <w:kern w:val="32"/>
              </w:rPr>
              <w:t>zadužen</w:t>
            </w:r>
            <w:proofErr w:type="spellEnd"/>
            <w:r>
              <w:rPr>
                <w:rFonts w:eastAsiaTheme="majorEastAsia" w:cstheme="majorBidi"/>
                <w:kern w:val="32"/>
              </w:rPr>
              <w:t xml:space="preserve"> za </w:t>
            </w:r>
            <w:proofErr w:type="spellStart"/>
            <w:r>
              <w:rPr>
                <w:rFonts w:eastAsiaTheme="majorEastAsia" w:cstheme="majorBidi"/>
                <w:kern w:val="32"/>
              </w:rPr>
              <w:t>primanje</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obrađivanje</w:t>
            </w:r>
            <w:proofErr w:type="spellEnd"/>
            <w:r>
              <w:rPr>
                <w:rFonts w:eastAsiaTheme="majorEastAsia" w:cstheme="majorBidi"/>
                <w:kern w:val="32"/>
              </w:rPr>
              <w:t xml:space="preserve"> </w:t>
            </w:r>
            <w:proofErr w:type="spellStart"/>
            <w:r>
              <w:rPr>
                <w:rFonts w:eastAsiaTheme="majorEastAsia" w:cstheme="majorBidi"/>
                <w:kern w:val="32"/>
              </w:rPr>
              <w:t>informacija</w:t>
            </w:r>
            <w:proofErr w:type="spellEnd"/>
            <w:r>
              <w:rPr>
                <w:rFonts w:eastAsiaTheme="majorEastAsia" w:cstheme="majorBidi"/>
                <w:kern w:val="32"/>
              </w:rPr>
              <w:t xml:space="preserve"> </w:t>
            </w:r>
            <w:proofErr w:type="spellStart"/>
            <w:r>
              <w:rPr>
                <w:rFonts w:eastAsiaTheme="majorEastAsia" w:cstheme="majorBidi"/>
                <w:kern w:val="32"/>
              </w:rPr>
              <w:t>koje</w:t>
            </w:r>
            <w:proofErr w:type="spellEnd"/>
            <w:r>
              <w:rPr>
                <w:rFonts w:eastAsiaTheme="majorEastAsia" w:cstheme="majorBidi"/>
                <w:kern w:val="32"/>
              </w:rPr>
              <w:t xml:space="preserve"> </w:t>
            </w:r>
            <w:proofErr w:type="spellStart"/>
            <w:r>
              <w:rPr>
                <w:rFonts w:eastAsiaTheme="majorEastAsia" w:cstheme="majorBidi"/>
                <w:kern w:val="32"/>
              </w:rPr>
              <w:t>su</w:t>
            </w:r>
            <w:proofErr w:type="spellEnd"/>
            <w:r>
              <w:rPr>
                <w:rFonts w:eastAsiaTheme="majorEastAsia" w:cstheme="majorBidi"/>
                <w:kern w:val="32"/>
              </w:rPr>
              <w:t xml:space="preserve"> </w:t>
            </w:r>
            <w:proofErr w:type="spellStart"/>
            <w:r>
              <w:rPr>
                <w:rFonts w:eastAsiaTheme="majorEastAsia" w:cstheme="majorBidi"/>
                <w:kern w:val="32"/>
              </w:rPr>
              <w:t>pristigle</w:t>
            </w:r>
            <w:proofErr w:type="spellEnd"/>
            <w:r>
              <w:rPr>
                <w:rFonts w:eastAsiaTheme="majorEastAsia" w:cstheme="majorBidi"/>
                <w:kern w:val="32"/>
              </w:rPr>
              <w:t xml:space="preserve"> </w:t>
            </w:r>
            <w:proofErr w:type="spellStart"/>
            <w:r>
              <w:rPr>
                <w:rFonts w:eastAsiaTheme="majorEastAsia" w:cstheme="majorBidi"/>
                <w:kern w:val="32"/>
              </w:rPr>
              <w:t>preko</w:t>
            </w:r>
            <w:proofErr w:type="spellEnd"/>
            <w:r>
              <w:rPr>
                <w:rFonts w:eastAsiaTheme="majorEastAsia" w:cstheme="majorBidi"/>
                <w:kern w:val="32"/>
              </w:rPr>
              <w:t xml:space="preserve"> </w:t>
            </w:r>
            <w:proofErr w:type="spellStart"/>
            <w:r>
              <w:rPr>
                <w:rFonts w:eastAsiaTheme="majorEastAsia" w:cstheme="majorBidi"/>
                <w:kern w:val="32"/>
              </w:rPr>
              <w:t>interneta</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tiču</w:t>
            </w:r>
            <w:proofErr w:type="spellEnd"/>
            <w:r>
              <w:rPr>
                <w:rFonts w:eastAsiaTheme="majorEastAsia" w:cstheme="majorBidi"/>
                <w:kern w:val="32"/>
              </w:rPr>
              <w:t xml:space="preserve"> se </w:t>
            </w:r>
            <w:proofErr w:type="spellStart"/>
            <w:r>
              <w:rPr>
                <w:rFonts w:eastAsiaTheme="majorEastAsia" w:cstheme="majorBidi"/>
                <w:kern w:val="32"/>
              </w:rPr>
              <w:t>samih</w:t>
            </w:r>
            <w:proofErr w:type="spellEnd"/>
            <w:r>
              <w:rPr>
                <w:rFonts w:eastAsiaTheme="majorEastAsia" w:cstheme="majorBidi"/>
                <w:kern w:val="32"/>
              </w:rPr>
              <w:t xml:space="preserve"> </w:t>
            </w:r>
            <w:proofErr w:type="spellStart"/>
            <w:r>
              <w:rPr>
                <w:rFonts w:eastAsiaTheme="majorEastAsia" w:cstheme="majorBidi"/>
                <w:kern w:val="32"/>
              </w:rPr>
              <w:t>igrača</w:t>
            </w:r>
            <w:proofErr w:type="spellEnd"/>
          </w:p>
        </w:tc>
      </w:tr>
      <w:tr w:rsidR="005470ED" w14:paraId="47A3FC11" w14:textId="77777777" w:rsidTr="001A1246">
        <w:tc>
          <w:tcPr>
            <w:tcW w:w="4968" w:type="dxa"/>
          </w:tcPr>
          <w:p w14:paraId="55316963" w14:textId="58D2391E"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DataTransmittingSystem</w:t>
            </w:r>
            <w:proofErr w:type="spellEnd"/>
          </w:p>
        </w:tc>
        <w:tc>
          <w:tcPr>
            <w:tcW w:w="4842" w:type="dxa"/>
          </w:tcPr>
          <w:p w14:paraId="63A4E2F7" w14:textId="0524A778" w:rsidR="005470ED" w:rsidRDefault="00343CB4">
            <w:pPr>
              <w:spacing w:after="0" w:afterAutospacing="0"/>
              <w:jc w:val="left"/>
              <w:rPr>
                <w:rFonts w:eastAsiaTheme="majorEastAsia" w:cstheme="majorBidi"/>
                <w:kern w:val="32"/>
              </w:rPr>
            </w:pPr>
            <w:proofErr w:type="spellStart"/>
            <w:r>
              <w:rPr>
                <w:rFonts w:eastAsiaTheme="majorEastAsia" w:cstheme="majorBidi"/>
                <w:kern w:val="32"/>
              </w:rPr>
              <w:t>Sistem</w:t>
            </w:r>
            <w:proofErr w:type="spellEnd"/>
            <w:r>
              <w:rPr>
                <w:rFonts w:eastAsiaTheme="majorEastAsia" w:cstheme="majorBidi"/>
                <w:kern w:val="32"/>
              </w:rPr>
              <w:t xml:space="preserve"> </w:t>
            </w:r>
            <w:proofErr w:type="spellStart"/>
            <w:r>
              <w:rPr>
                <w:rFonts w:eastAsiaTheme="majorEastAsia" w:cstheme="majorBidi"/>
                <w:kern w:val="32"/>
              </w:rPr>
              <w:t>zadužen</w:t>
            </w:r>
            <w:proofErr w:type="spellEnd"/>
            <w:r>
              <w:rPr>
                <w:rFonts w:eastAsiaTheme="majorEastAsia" w:cstheme="majorBidi"/>
                <w:kern w:val="32"/>
              </w:rPr>
              <w:t xml:space="preserve"> za </w:t>
            </w:r>
            <w:proofErr w:type="spellStart"/>
            <w:r>
              <w:rPr>
                <w:rFonts w:eastAsiaTheme="majorEastAsia" w:cstheme="majorBidi"/>
                <w:kern w:val="32"/>
              </w:rPr>
              <w:t>obrađivanje</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slanje</w:t>
            </w:r>
            <w:proofErr w:type="spellEnd"/>
            <w:r>
              <w:rPr>
                <w:rFonts w:eastAsiaTheme="majorEastAsia" w:cstheme="majorBidi"/>
                <w:kern w:val="32"/>
              </w:rPr>
              <w:t xml:space="preserve"> </w:t>
            </w:r>
            <w:proofErr w:type="spellStart"/>
            <w:r>
              <w:rPr>
                <w:rFonts w:eastAsiaTheme="majorEastAsia" w:cstheme="majorBidi"/>
                <w:kern w:val="32"/>
              </w:rPr>
              <w:t>informacija</w:t>
            </w:r>
            <w:proofErr w:type="spellEnd"/>
            <w:r>
              <w:rPr>
                <w:rFonts w:eastAsiaTheme="majorEastAsia" w:cstheme="majorBidi"/>
                <w:kern w:val="32"/>
              </w:rPr>
              <w:t xml:space="preserve"> </w:t>
            </w:r>
            <w:proofErr w:type="spellStart"/>
            <w:r>
              <w:rPr>
                <w:rFonts w:eastAsiaTheme="majorEastAsia" w:cstheme="majorBidi"/>
                <w:kern w:val="32"/>
              </w:rPr>
              <w:t>preko</w:t>
            </w:r>
            <w:proofErr w:type="spellEnd"/>
            <w:r>
              <w:rPr>
                <w:rFonts w:eastAsiaTheme="majorEastAsia" w:cstheme="majorBidi"/>
                <w:kern w:val="32"/>
              </w:rPr>
              <w:t xml:space="preserve"> </w:t>
            </w:r>
            <w:proofErr w:type="spellStart"/>
            <w:r>
              <w:rPr>
                <w:rFonts w:eastAsiaTheme="majorEastAsia" w:cstheme="majorBidi"/>
                <w:kern w:val="32"/>
              </w:rPr>
              <w:t>interneta</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tiču</w:t>
            </w:r>
            <w:proofErr w:type="spellEnd"/>
            <w:r>
              <w:rPr>
                <w:rFonts w:eastAsiaTheme="majorEastAsia" w:cstheme="majorBidi"/>
                <w:kern w:val="32"/>
              </w:rPr>
              <w:t xml:space="preserve"> se </w:t>
            </w:r>
            <w:proofErr w:type="spellStart"/>
            <w:r>
              <w:rPr>
                <w:rFonts w:eastAsiaTheme="majorEastAsia" w:cstheme="majorBidi"/>
                <w:kern w:val="32"/>
              </w:rPr>
              <w:t>samih</w:t>
            </w:r>
            <w:proofErr w:type="spellEnd"/>
            <w:r>
              <w:rPr>
                <w:rFonts w:eastAsiaTheme="majorEastAsia" w:cstheme="majorBidi"/>
                <w:kern w:val="32"/>
              </w:rPr>
              <w:t xml:space="preserve"> </w:t>
            </w:r>
            <w:proofErr w:type="spellStart"/>
            <w:r>
              <w:rPr>
                <w:rFonts w:eastAsiaTheme="majorEastAsia" w:cstheme="majorBidi"/>
                <w:kern w:val="32"/>
              </w:rPr>
              <w:t>igrača</w:t>
            </w:r>
            <w:proofErr w:type="spellEnd"/>
          </w:p>
        </w:tc>
      </w:tr>
      <w:tr w:rsidR="005470ED" w14:paraId="0103EDB2" w14:textId="77777777" w:rsidTr="001A1246">
        <w:tc>
          <w:tcPr>
            <w:tcW w:w="4968" w:type="dxa"/>
          </w:tcPr>
          <w:p w14:paraId="7909E5F3" w14:textId="6BEFD720"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EnemyDataReceivingSystem</w:t>
            </w:r>
            <w:proofErr w:type="spellEnd"/>
          </w:p>
        </w:tc>
        <w:tc>
          <w:tcPr>
            <w:tcW w:w="4842" w:type="dxa"/>
          </w:tcPr>
          <w:p w14:paraId="0BC789F3" w14:textId="4C5ABB9F" w:rsidR="005470ED" w:rsidRDefault="00343CB4">
            <w:pPr>
              <w:spacing w:after="0" w:afterAutospacing="0"/>
              <w:jc w:val="left"/>
              <w:rPr>
                <w:rFonts w:eastAsiaTheme="majorEastAsia" w:cstheme="majorBidi"/>
                <w:kern w:val="32"/>
              </w:rPr>
            </w:pPr>
            <w:proofErr w:type="spellStart"/>
            <w:r>
              <w:rPr>
                <w:rFonts w:eastAsiaTheme="majorEastAsia" w:cstheme="majorBidi"/>
                <w:kern w:val="32"/>
              </w:rPr>
              <w:t>Sistem</w:t>
            </w:r>
            <w:proofErr w:type="spellEnd"/>
            <w:r>
              <w:rPr>
                <w:rFonts w:eastAsiaTheme="majorEastAsia" w:cstheme="majorBidi"/>
                <w:kern w:val="32"/>
              </w:rPr>
              <w:t xml:space="preserve"> </w:t>
            </w:r>
            <w:proofErr w:type="spellStart"/>
            <w:r>
              <w:rPr>
                <w:rFonts w:eastAsiaTheme="majorEastAsia" w:cstheme="majorBidi"/>
                <w:kern w:val="32"/>
              </w:rPr>
              <w:t>zadužen</w:t>
            </w:r>
            <w:proofErr w:type="spellEnd"/>
            <w:r>
              <w:rPr>
                <w:rFonts w:eastAsiaTheme="majorEastAsia" w:cstheme="majorBidi"/>
                <w:kern w:val="32"/>
              </w:rPr>
              <w:t xml:space="preserve"> za </w:t>
            </w:r>
            <w:proofErr w:type="spellStart"/>
            <w:r>
              <w:rPr>
                <w:rFonts w:eastAsiaTheme="majorEastAsia" w:cstheme="majorBidi"/>
                <w:kern w:val="32"/>
              </w:rPr>
              <w:t>primanje</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obrađivanje</w:t>
            </w:r>
            <w:proofErr w:type="spellEnd"/>
            <w:r>
              <w:rPr>
                <w:rFonts w:eastAsiaTheme="majorEastAsia" w:cstheme="majorBidi"/>
                <w:kern w:val="32"/>
              </w:rPr>
              <w:t xml:space="preserve"> </w:t>
            </w:r>
            <w:proofErr w:type="spellStart"/>
            <w:r>
              <w:rPr>
                <w:rFonts w:eastAsiaTheme="majorEastAsia" w:cstheme="majorBidi"/>
                <w:kern w:val="32"/>
              </w:rPr>
              <w:t>informacija</w:t>
            </w:r>
            <w:proofErr w:type="spellEnd"/>
            <w:r>
              <w:rPr>
                <w:rFonts w:eastAsiaTheme="majorEastAsia" w:cstheme="majorBidi"/>
                <w:kern w:val="32"/>
              </w:rPr>
              <w:t xml:space="preserve"> </w:t>
            </w:r>
            <w:proofErr w:type="spellStart"/>
            <w:r>
              <w:rPr>
                <w:rFonts w:eastAsiaTheme="majorEastAsia" w:cstheme="majorBidi"/>
                <w:kern w:val="32"/>
              </w:rPr>
              <w:t>koje</w:t>
            </w:r>
            <w:proofErr w:type="spellEnd"/>
            <w:r>
              <w:rPr>
                <w:rFonts w:eastAsiaTheme="majorEastAsia" w:cstheme="majorBidi"/>
                <w:kern w:val="32"/>
              </w:rPr>
              <w:t xml:space="preserve"> </w:t>
            </w:r>
            <w:proofErr w:type="spellStart"/>
            <w:r>
              <w:rPr>
                <w:rFonts w:eastAsiaTheme="majorEastAsia" w:cstheme="majorBidi"/>
                <w:kern w:val="32"/>
              </w:rPr>
              <w:t>su</w:t>
            </w:r>
            <w:proofErr w:type="spellEnd"/>
            <w:r>
              <w:rPr>
                <w:rFonts w:eastAsiaTheme="majorEastAsia" w:cstheme="majorBidi"/>
                <w:kern w:val="32"/>
              </w:rPr>
              <w:t xml:space="preserve"> </w:t>
            </w:r>
            <w:proofErr w:type="spellStart"/>
            <w:r>
              <w:rPr>
                <w:rFonts w:eastAsiaTheme="majorEastAsia" w:cstheme="majorBidi"/>
                <w:kern w:val="32"/>
              </w:rPr>
              <w:t>pristigle</w:t>
            </w:r>
            <w:proofErr w:type="spellEnd"/>
            <w:r>
              <w:rPr>
                <w:rFonts w:eastAsiaTheme="majorEastAsia" w:cstheme="majorBidi"/>
                <w:kern w:val="32"/>
              </w:rPr>
              <w:t xml:space="preserve"> </w:t>
            </w:r>
            <w:proofErr w:type="spellStart"/>
            <w:r>
              <w:rPr>
                <w:rFonts w:eastAsiaTheme="majorEastAsia" w:cstheme="majorBidi"/>
                <w:kern w:val="32"/>
              </w:rPr>
              <w:t>preko</w:t>
            </w:r>
            <w:proofErr w:type="spellEnd"/>
            <w:r>
              <w:rPr>
                <w:rFonts w:eastAsiaTheme="majorEastAsia" w:cstheme="majorBidi"/>
                <w:kern w:val="32"/>
              </w:rPr>
              <w:t xml:space="preserve"> </w:t>
            </w:r>
            <w:proofErr w:type="spellStart"/>
            <w:r>
              <w:rPr>
                <w:rFonts w:eastAsiaTheme="majorEastAsia" w:cstheme="majorBidi"/>
                <w:kern w:val="32"/>
              </w:rPr>
              <w:t>interneta</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tiču</w:t>
            </w:r>
            <w:proofErr w:type="spellEnd"/>
            <w:r>
              <w:rPr>
                <w:rFonts w:eastAsiaTheme="majorEastAsia" w:cstheme="majorBidi"/>
                <w:kern w:val="32"/>
              </w:rPr>
              <w:t xml:space="preserve"> se </w:t>
            </w:r>
            <w:proofErr w:type="spellStart"/>
            <w:r>
              <w:rPr>
                <w:rFonts w:eastAsiaTheme="majorEastAsia" w:cstheme="majorBidi"/>
                <w:kern w:val="32"/>
              </w:rPr>
              <w:t>protivnika</w:t>
            </w:r>
            <w:proofErr w:type="spellEnd"/>
            <w:r>
              <w:rPr>
                <w:rFonts w:eastAsiaTheme="majorEastAsia" w:cstheme="majorBidi"/>
                <w:kern w:val="32"/>
              </w:rPr>
              <w:t>.</w:t>
            </w:r>
          </w:p>
        </w:tc>
      </w:tr>
      <w:tr w:rsidR="005470ED" w14:paraId="37003A7A" w14:textId="77777777" w:rsidTr="001A1246">
        <w:tc>
          <w:tcPr>
            <w:tcW w:w="4968" w:type="dxa"/>
          </w:tcPr>
          <w:p w14:paraId="0EC284E8" w14:textId="401BE784"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EnemySystem</w:t>
            </w:r>
            <w:proofErr w:type="spellEnd"/>
          </w:p>
        </w:tc>
        <w:tc>
          <w:tcPr>
            <w:tcW w:w="4842" w:type="dxa"/>
          </w:tcPr>
          <w:p w14:paraId="57717772" w14:textId="2A0E02FC" w:rsidR="005470ED" w:rsidRDefault="00343CB4">
            <w:pPr>
              <w:spacing w:after="0" w:afterAutospacing="0"/>
              <w:jc w:val="left"/>
              <w:rPr>
                <w:rFonts w:eastAsiaTheme="majorEastAsia" w:cstheme="majorBidi"/>
                <w:kern w:val="32"/>
              </w:rPr>
            </w:pPr>
            <w:proofErr w:type="spellStart"/>
            <w:r>
              <w:rPr>
                <w:rFonts w:eastAsiaTheme="majorEastAsia" w:cstheme="majorBidi"/>
                <w:kern w:val="32"/>
              </w:rPr>
              <w:t>Obrađuje</w:t>
            </w:r>
            <w:proofErr w:type="spellEnd"/>
            <w:r>
              <w:rPr>
                <w:rFonts w:eastAsiaTheme="majorEastAsia" w:cstheme="majorBidi"/>
                <w:kern w:val="32"/>
              </w:rPr>
              <w:t xml:space="preserve"> </w:t>
            </w:r>
            <w:proofErr w:type="spellStart"/>
            <w:r>
              <w:rPr>
                <w:rFonts w:eastAsiaTheme="majorEastAsia" w:cstheme="majorBidi"/>
                <w:kern w:val="32"/>
              </w:rPr>
              <w:t>poziciju</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ponašanje</w:t>
            </w:r>
            <w:proofErr w:type="spellEnd"/>
            <w:r>
              <w:rPr>
                <w:rFonts w:eastAsiaTheme="majorEastAsia" w:cstheme="majorBidi"/>
                <w:kern w:val="32"/>
              </w:rPr>
              <w:t xml:space="preserve"> </w:t>
            </w:r>
            <w:proofErr w:type="spellStart"/>
            <w:r>
              <w:rPr>
                <w:rFonts w:eastAsiaTheme="majorEastAsia" w:cstheme="majorBidi"/>
                <w:kern w:val="32"/>
              </w:rPr>
              <w:t>protivnika</w:t>
            </w:r>
            <w:proofErr w:type="spellEnd"/>
          </w:p>
        </w:tc>
      </w:tr>
      <w:tr w:rsidR="005470ED" w14:paraId="3CAA75D3" w14:textId="77777777" w:rsidTr="001A1246">
        <w:tc>
          <w:tcPr>
            <w:tcW w:w="4968" w:type="dxa"/>
          </w:tcPr>
          <w:p w14:paraId="1ED02540" w14:textId="22C7C54C"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HealthManagerSystem</w:t>
            </w:r>
            <w:proofErr w:type="spellEnd"/>
          </w:p>
        </w:tc>
        <w:tc>
          <w:tcPr>
            <w:tcW w:w="4842" w:type="dxa"/>
          </w:tcPr>
          <w:p w14:paraId="3231D44E" w14:textId="032B7588" w:rsidR="005470ED" w:rsidRDefault="001A1246">
            <w:pPr>
              <w:spacing w:after="0" w:afterAutospacing="0"/>
              <w:jc w:val="left"/>
              <w:rPr>
                <w:rFonts w:eastAsiaTheme="majorEastAsia" w:cstheme="majorBidi"/>
                <w:kern w:val="32"/>
              </w:rPr>
            </w:pPr>
            <w:proofErr w:type="spellStart"/>
            <w:r>
              <w:rPr>
                <w:rFonts w:eastAsiaTheme="majorEastAsia" w:cstheme="majorBidi"/>
                <w:kern w:val="32"/>
              </w:rPr>
              <w:t>Izvršava</w:t>
            </w:r>
            <w:proofErr w:type="spellEnd"/>
            <w:r>
              <w:rPr>
                <w:rFonts w:eastAsiaTheme="majorEastAsia" w:cstheme="majorBidi"/>
                <w:kern w:val="32"/>
              </w:rPr>
              <w:t xml:space="preserve"> </w:t>
            </w:r>
            <w:proofErr w:type="spellStart"/>
            <w:r>
              <w:rPr>
                <w:rFonts w:eastAsiaTheme="majorEastAsia" w:cstheme="majorBidi"/>
                <w:kern w:val="32"/>
              </w:rPr>
              <w:t>akcije</w:t>
            </w:r>
            <w:proofErr w:type="spellEnd"/>
            <w:r>
              <w:rPr>
                <w:rFonts w:eastAsiaTheme="majorEastAsia" w:cstheme="majorBidi"/>
                <w:kern w:val="32"/>
              </w:rPr>
              <w:t xml:space="preserve"> </w:t>
            </w:r>
            <w:proofErr w:type="spellStart"/>
            <w:r>
              <w:rPr>
                <w:rFonts w:eastAsiaTheme="majorEastAsia" w:cstheme="majorBidi"/>
                <w:kern w:val="32"/>
              </w:rPr>
              <w:t>poput</w:t>
            </w:r>
            <w:proofErr w:type="spellEnd"/>
            <w:r>
              <w:rPr>
                <w:rFonts w:eastAsiaTheme="majorEastAsia" w:cstheme="majorBidi"/>
                <w:kern w:val="32"/>
              </w:rPr>
              <w:t xml:space="preserve"> </w:t>
            </w:r>
            <w:proofErr w:type="spellStart"/>
            <w:r>
              <w:rPr>
                <w:rFonts w:eastAsiaTheme="majorEastAsia" w:cstheme="majorBidi"/>
                <w:kern w:val="32"/>
              </w:rPr>
              <w:t>smanjivanja</w:t>
            </w:r>
            <w:proofErr w:type="spellEnd"/>
            <w:r>
              <w:rPr>
                <w:rFonts w:eastAsiaTheme="majorEastAsia" w:cstheme="majorBidi"/>
                <w:kern w:val="32"/>
              </w:rPr>
              <w:t xml:space="preserve"> </w:t>
            </w:r>
            <w:proofErr w:type="spellStart"/>
            <w:r>
              <w:rPr>
                <w:rFonts w:eastAsiaTheme="majorEastAsia" w:cstheme="majorBidi"/>
                <w:kern w:val="32"/>
              </w:rPr>
              <w:t>životnih</w:t>
            </w:r>
            <w:proofErr w:type="spellEnd"/>
            <w:r>
              <w:rPr>
                <w:rFonts w:eastAsiaTheme="majorEastAsia" w:cstheme="majorBidi"/>
                <w:kern w:val="32"/>
              </w:rPr>
              <w:t xml:space="preserve"> </w:t>
            </w:r>
            <w:proofErr w:type="spellStart"/>
            <w:r>
              <w:rPr>
                <w:rFonts w:eastAsiaTheme="majorEastAsia" w:cstheme="majorBidi"/>
                <w:kern w:val="32"/>
              </w:rPr>
              <w:t>poena</w:t>
            </w:r>
            <w:proofErr w:type="spellEnd"/>
            <w:r>
              <w:rPr>
                <w:rFonts w:eastAsiaTheme="majorEastAsia" w:cstheme="majorBidi"/>
                <w:kern w:val="32"/>
              </w:rPr>
              <w:t xml:space="preserve"> </w:t>
            </w:r>
            <w:proofErr w:type="spellStart"/>
            <w:r>
              <w:rPr>
                <w:rFonts w:eastAsiaTheme="majorEastAsia" w:cstheme="majorBidi"/>
                <w:kern w:val="32"/>
              </w:rPr>
              <w:t>entitetima</w:t>
            </w:r>
            <w:proofErr w:type="spellEnd"/>
            <w:r>
              <w:rPr>
                <w:rFonts w:eastAsiaTheme="majorEastAsia" w:cstheme="majorBidi"/>
                <w:kern w:val="32"/>
              </w:rPr>
              <w:t xml:space="preserve">, </w:t>
            </w:r>
            <w:proofErr w:type="spellStart"/>
            <w:r>
              <w:rPr>
                <w:rFonts w:eastAsiaTheme="majorEastAsia" w:cstheme="majorBidi"/>
                <w:kern w:val="32"/>
              </w:rPr>
              <w:t>povećavanje</w:t>
            </w:r>
            <w:proofErr w:type="spellEnd"/>
            <w:r>
              <w:rPr>
                <w:rFonts w:eastAsiaTheme="majorEastAsia" w:cstheme="majorBidi"/>
                <w:kern w:val="32"/>
              </w:rPr>
              <w:t xml:space="preserve"> </w:t>
            </w:r>
            <w:proofErr w:type="spellStart"/>
            <w:r>
              <w:rPr>
                <w:rFonts w:eastAsiaTheme="majorEastAsia" w:cstheme="majorBidi"/>
                <w:kern w:val="32"/>
              </w:rPr>
              <w:t>životnih</w:t>
            </w:r>
            <w:proofErr w:type="spellEnd"/>
            <w:r>
              <w:rPr>
                <w:rFonts w:eastAsiaTheme="majorEastAsia" w:cstheme="majorBidi"/>
                <w:kern w:val="32"/>
              </w:rPr>
              <w:t xml:space="preserve"> </w:t>
            </w:r>
            <w:proofErr w:type="spellStart"/>
            <w:r>
              <w:rPr>
                <w:rFonts w:eastAsiaTheme="majorEastAsia" w:cstheme="majorBidi"/>
                <w:kern w:val="32"/>
              </w:rPr>
              <w:t>poena</w:t>
            </w:r>
            <w:proofErr w:type="spellEnd"/>
            <w:r>
              <w:rPr>
                <w:rFonts w:eastAsiaTheme="majorEastAsia" w:cstheme="majorBidi"/>
                <w:kern w:val="32"/>
              </w:rPr>
              <w:t xml:space="preserve"> </w:t>
            </w:r>
            <w:proofErr w:type="spellStart"/>
            <w:r>
              <w:rPr>
                <w:rFonts w:eastAsiaTheme="majorEastAsia" w:cstheme="majorBidi"/>
                <w:kern w:val="32"/>
              </w:rPr>
              <w:t>kao</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uništavanje</w:t>
            </w:r>
            <w:proofErr w:type="spellEnd"/>
            <w:r>
              <w:rPr>
                <w:rFonts w:eastAsiaTheme="majorEastAsia" w:cstheme="majorBidi"/>
                <w:kern w:val="32"/>
              </w:rPr>
              <w:t xml:space="preserve"> </w:t>
            </w:r>
            <w:proofErr w:type="spellStart"/>
            <w:r>
              <w:rPr>
                <w:rFonts w:eastAsiaTheme="majorEastAsia" w:cstheme="majorBidi"/>
                <w:kern w:val="32"/>
              </w:rPr>
              <w:t>objekata</w:t>
            </w:r>
            <w:proofErr w:type="spellEnd"/>
          </w:p>
        </w:tc>
      </w:tr>
      <w:tr w:rsidR="005470ED" w14:paraId="5FCA5894" w14:textId="77777777" w:rsidTr="001A1246">
        <w:tc>
          <w:tcPr>
            <w:tcW w:w="4968" w:type="dxa"/>
          </w:tcPr>
          <w:p w14:paraId="7276F00C" w14:textId="08BBCD5B"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InputManagerAndroidSystem</w:t>
            </w:r>
            <w:proofErr w:type="spellEnd"/>
          </w:p>
        </w:tc>
        <w:tc>
          <w:tcPr>
            <w:tcW w:w="4842" w:type="dxa"/>
          </w:tcPr>
          <w:p w14:paraId="57E3F8BD" w14:textId="5B9C78BE" w:rsidR="005470ED" w:rsidRDefault="001A1246">
            <w:pPr>
              <w:spacing w:after="0" w:afterAutospacing="0"/>
              <w:jc w:val="left"/>
              <w:rPr>
                <w:rFonts w:eastAsiaTheme="majorEastAsia" w:cstheme="majorBidi"/>
                <w:kern w:val="32"/>
              </w:rPr>
            </w:pPr>
            <w:proofErr w:type="spellStart"/>
            <w:r>
              <w:rPr>
                <w:rFonts w:eastAsiaTheme="majorEastAsia" w:cstheme="majorBidi"/>
                <w:kern w:val="32"/>
              </w:rPr>
              <w:t>Sinhroni</w:t>
            </w:r>
            <w:proofErr w:type="spellEnd"/>
            <w:r>
              <w:rPr>
                <w:rFonts w:eastAsiaTheme="majorEastAsia" w:cstheme="majorBidi"/>
                <w:kern w:val="32"/>
              </w:rPr>
              <w:t xml:space="preserve"> </w:t>
            </w:r>
            <w:proofErr w:type="spellStart"/>
            <w:r>
              <w:rPr>
                <w:rFonts w:eastAsiaTheme="majorEastAsia" w:cstheme="majorBidi"/>
                <w:kern w:val="32"/>
              </w:rPr>
              <w:t>modul</w:t>
            </w:r>
            <w:proofErr w:type="spellEnd"/>
            <w:r>
              <w:rPr>
                <w:rFonts w:eastAsiaTheme="majorEastAsia" w:cstheme="majorBidi"/>
                <w:kern w:val="32"/>
              </w:rPr>
              <w:t xml:space="preserve"> koji </w:t>
            </w:r>
            <w:proofErr w:type="spellStart"/>
            <w:r>
              <w:rPr>
                <w:rFonts w:eastAsiaTheme="majorEastAsia" w:cstheme="majorBidi"/>
                <w:kern w:val="32"/>
              </w:rPr>
              <w:t>obrađuje</w:t>
            </w:r>
            <w:proofErr w:type="spellEnd"/>
            <w:r>
              <w:rPr>
                <w:rFonts w:eastAsiaTheme="majorEastAsia" w:cstheme="majorBidi"/>
                <w:kern w:val="32"/>
              </w:rPr>
              <w:t xml:space="preserve"> </w:t>
            </w:r>
            <w:proofErr w:type="spellStart"/>
            <w:r>
              <w:rPr>
                <w:rFonts w:eastAsiaTheme="majorEastAsia" w:cstheme="majorBidi"/>
                <w:kern w:val="32"/>
              </w:rPr>
              <w:t>pristigle</w:t>
            </w:r>
            <w:proofErr w:type="spellEnd"/>
            <w:r>
              <w:rPr>
                <w:rFonts w:eastAsiaTheme="majorEastAsia" w:cstheme="majorBidi"/>
                <w:kern w:val="32"/>
              </w:rPr>
              <w:t xml:space="preserve"> </w:t>
            </w:r>
            <w:proofErr w:type="spellStart"/>
            <w:r>
              <w:rPr>
                <w:rFonts w:eastAsiaTheme="majorEastAsia" w:cstheme="majorBidi"/>
                <w:kern w:val="32"/>
              </w:rPr>
              <w:t>komande</w:t>
            </w:r>
            <w:proofErr w:type="spellEnd"/>
            <w:r>
              <w:rPr>
                <w:rFonts w:eastAsiaTheme="majorEastAsia" w:cstheme="majorBidi"/>
                <w:kern w:val="32"/>
              </w:rPr>
              <w:t xml:space="preserve"> </w:t>
            </w:r>
            <w:proofErr w:type="spellStart"/>
            <w:r>
              <w:rPr>
                <w:rFonts w:eastAsiaTheme="majorEastAsia" w:cstheme="majorBidi"/>
                <w:kern w:val="32"/>
              </w:rPr>
              <w:t>od</w:t>
            </w:r>
            <w:proofErr w:type="spellEnd"/>
            <w:r>
              <w:rPr>
                <w:rFonts w:eastAsiaTheme="majorEastAsia" w:cstheme="majorBidi"/>
                <w:kern w:val="32"/>
              </w:rPr>
              <w:t xml:space="preserve"> </w:t>
            </w:r>
            <w:proofErr w:type="spellStart"/>
            <w:r>
              <w:rPr>
                <w:rFonts w:eastAsiaTheme="majorEastAsia" w:cstheme="majorBidi"/>
                <w:kern w:val="32"/>
              </w:rPr>
              <w:t>asinhronog</w:t>
            </w:r>
            <w:proofErr w:type="spellEnd"/>
            <w:r>
              <w:rPr>
                <w:rFonts w:eastAsiaTheme="majorEastAsia" w:cstheme="majorBidi"/>
                <w:kern w:val="32"/>
              </w:rPr>
              <w:t xml:space="preserve"> </w:t>
            </w:r>
            <w:proofErr w:type="spellStart"/>
            <w:r w:rsidRPr="001A1246">
              <w:rPr>
                <w:rFonts w:eastAsiaTheme="majorEastAsia" w:cstheme="majorBidi"/>
                <w:kern w:val="32"/>
              </w:rPr>
              <w:t>AndroidController</w:t>
            </w:r>
            <w:proofErr w:type="spellEnd"/>
            <w:r>
              <w:rPr>
                <w:rFonts w:eastAsiaTheme="majorEastAsia" w:cstheme="majorBidi"/>
                <w:kern w:val="32"/>
              </w:rPr>
              <w:t xml:space="preserve"> </w:t>
            </w:r>
            <w:proofErr w:type="spellStart"/>
            <w:r>
              <w:rPr>
                <w:rFonts w:eastAsiaTheme="majorEastAsia" w:cstheme="majorBidi"/>
                <w:kern w:val="32"/>
              </w:rPr>
              <w:t>modula</w:t>
            </w:r>
            <w:proofErr w:type="spellEnd"/>
            <w:r>
              <w:rPr>
                <w:rFonts w:eastAsiaTheme="majorEastAsia" w:cstheme="majorBidi"/>
                <w:kern w:val="32"/>
              </w:rPr>
              <w:t xml:space="preserve"> koji </w:t>
            </w:r>
            <w:proofErr w:type="spellStart"/>
            <w:r>
              <w:rPr>
                <w:rFonts w:eastAsiaTheme="majorEastAsia" w:cstheme="majorBidi"/>
                <w:kern w:val="32"/>
              </w:rPr>
              <w:t>čita</w:t>
            </w:r>
            <w:proofErr w:type="spellEnd"/>
            <w:r>
              <w:rPr>
                <w:rFonts w:eastAsiaTheme="majorEastAsia" w:cstheme="majorBidi"/>
                <w:kern w:val="32"/>
              </w:rPr>
              <w:t xml:space="preserve"> </w:t>
            </w:r>
            <w:proofErr w:type="spellStart"/>
            <w:r>
              <w:rPr>
                <w:rFonts w:eastAsiaTheme="majorEastAsia" w:cstheme="majorBidi"/>
                <w:kern w:val="32"/>
              </w:rPr>
              <w:t>komande</w:t>
            </w:r>
            <w:proofErr w:type="spellEnd"/>
            <w:r>
              <w:rPr>
                <w:rFonts w:eastAsiaTheme="majorEastAsia" w:cstheme="majorBidi"/>
                <w:kern w:val="32"/>
              </w:rPr>
              <w:t xml:space="preserve"> </w:t>
            </w:r>
            <w:proofErr w:type="spellStart"/>
            <w:r>
              <w:rPr>
                <w:rFonts w:eastAsiaTheme="majorEastAsia" w:cstheme="majorBidi"/>
                <w:kern w:val="32"/>
              </w:rPr>
              <w:t>korisnika</w:t>
            </w:r>
            <w:proofErr w:type="spellEnd"/>
            <w:r>
              <w:rPr>
                <w:rFonts w:eastAsiaTheme="majorEastAsia" w:cstheme="majorBidi"/>
                <w:kern w:val="32"/>
              </w:rPr>
              <w:t xml:space="preserve"> koji </w:t>
            </w:r>
            <w:proofErr w:type="spellStart"/>
            <w:r>
              <w:rPr>
                <w:rFonts w:eastAsiaTheme="majorEastAsia" w:cstheme="majorBidi"/>
                <w:kern w:val="32"/>
              </w:rPr>
              <w:t>koristi</w:t>
            </w:r>
            <w:proofErr w:type="spellEnd"/>
            <w:r>
              <w:rPr>
                <w:rFonts w:eastAsiaTheme="majorEastAsia" w:cstheme="majorBidi"/>
                <w:kern w:val="32"/>
              </w:rPr>
              <w:t xml:space="preserve"> android </w:t>
            </w:r>
            <w:proofErr w:type="spellStart"/>
            <w:r>
              <w:rPr>
                <w:rFonts w:eastAsiaTheme="majorEastAsia" w:cstheme="majorBidi"/>
                <w:kern w:val="32"/>
              </w:rPr>
              <w:t>uređaj</w:t>
            </w:r>
            <w:proofErr w:type="spellEnd"/>
          </w:p>
        </w:tc>
      </w:tr>
      <w:tr w:rsidR="005470ED" w14:paraId="24088885" w14:textId="77777777" w:rsidTr="001A1246">
        <w:tc>
          <w:tcPr>
            <w:tcW w:w="4968" w:type="dxa"/>
          </w:tcPr>
          <w:p w14:paraId="70B51183" w14:textId="041B9555"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InputManagerSystem</w:t>
            </w:r>
            <w:proofErr w:type="spellEnd"/>
          </w:p>
        </w:tc>
        <w:tc>
          <w:tcPr>
            <w:tcW w:w="4842" w:type="dxa"/>
          </w:tcPr>
          <w:p w14:paraId="6D6DB012" w14:textId="63F8EB0D" w:rsidR="005470ED" w:rsidRDefault="001A1246">
            <w:pPr>
              <w:spacing w:after="0" w:afterAutospacing="0"/>
              <w:jc w:val="left"/>
              <w:rPr>
                <w:rFonts w:eastAsiaTheme="majorEastAsia" w:cstheme="majorBidi"/>
                <w:kern w:val="32"/>
              </w:rPr>
            </w:pPr>
            <w:proofErr w:type="spellStart"/>
            <w:r>
              <w:rPr>
                <w:rFonts w:eastAsiaTheme="majorEastAsia" w:cstheme="majorBidi"/>
                <w:kern w:val="32"/>
              </w:rPr>
              <w:t>Sinhroni</w:t>
            </w:r>
            <w:proofErr w:type="spellEnd"/>
            <w:r>
              <w:rPr>
                <w:rFonts w:eastAsiaTheme="majorEastAsia" w:cstheme="majorBidi"/>
                <w:kern w:val="32"/>
              </w:rPr>
              <w:t xml:space="preserve"> </w:t>
            </w:r>
            <w:proofErr w:type="spellStart"/>
            <w:r>
              <w:rPr>
                <w:rFonts w:eastAsiaTheme="majorEastAsia" w:cstheme="majorBidi"/>
                <w:kern w:val="32"/>
              </w:rPr>
              <w:t>modul</w:t>
            </w:r>
            <w:proofErr w:type="spellEnd"/>
            <w:r>
              <w:rPr>
                <w:rFonts w:eastAsiaTheme="majorEastAsia" w:cstheme="majorBidi"/>
                <w:kern w:val="32"/>
              </w:rPr>
              <w:t xml:space="preserve"> koji </w:t>
            </w:r>
            <w:proofErr w:type="spellStart"/>
            <w:r>
              <w:rPr>
                <w:rFonts w:eastAsiaTheme="majorEastAsia" w:cstheme="majorBidi"/>
                <w:kern w:val="32"/>
              </w:rPr>
              <w:t>obrađuje</w:t>
            </w:r>
            <w:proofErr w:type="spellEnd"/>
            <w:r>
              <w:rPr>
                <w:rFonts w:eastAsiaTheme="majorEastAsia" w:cstheme="majorBidi"/>
                <w:kern w:val="32"/>
              </w:rPr>
              <w:t xml:space="preserve"> </w:t>
            </w:r>
            <w:proofErr w:type="spellStart"/>
            <w:r>
              <w:rPr>
                <w:rFonts w:eastAsiaTheme="majorEastAsia" w:cstheme="majorBidi"/>
                <w:kern w:val="32"/>
              </w:rPr>
              <w:t>pristigle</w:t>
            </w:r>
            <w:proofErr w:type="spellEnd"/>
            <w:r>
              <w:rPr>
                <w:rFonts w:eastAsiaTheme="majorEastAsia" w:cstheme="majorBidi"/>
                <w:kern w:val="32"/>
              </w:rPr>
              <w:t xml:space="preserve"> </w:t>
            </w:r>
            <w:proofErr w:type="spellStart"/>
            <w:r>
              <w:rPr>
                <w:rFonts w:eastAsiaTheme="majorEastAsia" w:cstheme="majorBidi"/>
                <w:kern w:val="32"/>
              </w:rPr>
              <w:t>komande</w:t>
            </w:r>
            <w:proofErr w:type="spellEnd"/>
            <w:r>
              <w:rPr>
                <w:rFonts w:eastAsiaTheme="majorEastAsia" w:cstheme="majorBidi"/>
                <w:kern w:val="32"/>
              </w:rPr>
              <w:t xml:space="preserve"> </w:t>
            </w:r>
            <w:proofErr w:type="spellStart"/>
            <w:r>
              <w:rPr>
                <w:rFonts w:eastAsiaTheme="majorEastAsia" w:cstheme="majorBidi"/>
                <w:kern w:val="32"/>
              </w:rPr>
              <w:t>od</w:t>
            </w:r>
            <w:proofErr w:type="spellEnd"/>
            <w:r>
              <w:rPr>
                <w:rFonts w:eastAsiaTheme="majorEastAsia" w:cstheme="majorBidi"/>
                <w:kern w:val="32"/>
              </w:rPr>
              <w:t xml:space="preserve"> </w:t>
            </w:r>
            <w:proofErr w:type="spellStart"/>
            <w:r>
              <w:rPr>
                <w:rFonts w:eastAsiaTheme="majorEastAsia" w:cstheme="majorBidi"/>
                <w:kern w:val="32"/>
              </w:rPr>
              <w:t>asinhronog</w:t>
            </w:r>
            <w:proofErr w:type="spellEnd"/>
            <w:r>
              <w:rPr>
                <w:rFonts w:eastAsiaTheme="majorEastAsia" w:cstheme="majorBidi"/>
                <w:kern w:val="32"/>
              </w:rPr>
              <w:t xml:space="preserve"> </w:t>
            </w:r>
            <w:proofErr w:type="spellStart"/>
            <w:r>
              <w:rPr>
                <w:rFonts w:eastAsiaTheme="majorEastAsia" w:cstheme="majorBidi"/>
                <w:kern w:val="32"/>
              </w:rPr>
              <w:t>Keyboard</w:t>
            </w:r>
            <w:r w:rsidRPr="001A1246">
              <w:rPr>
                <w:rFonts w:eastAsiaTheme="majorEastAsia" w:cstheme="majorBidi"/>
                <w:kern w:val="32"/>
              </w:rPr>
              <w:t>Controller</w:t>
            </w:r>
            <w:proofErr w:type="spellEnd"/>
            <w:r>
              <w:rPr>
                <w:rFonts w:eastAsiaTheme="majorEastAsia" w:cstheme="majorBidi"/>
                <w:kern w:val="32"/>
              </w:rPr>
              <w:t xml:space="preserve"> </w:t>
            </w:r>
            <w:proofErr w:type="spellStart"/>
            <w:r>
              <w:rPr>
                <w:rFonts w:eastAsiaTheme="majorEastAsia" w:cstheme="majorBidi"/>
                <w:kern w:val="32"/>
              </w:rPr>
              <w:t>modula</w:t>
            </w:r>
            <w:proofErr w:type="spellEnd"/>
            <w:r>
              <w:rPr>
                <w:rFonts w:eastAsiaTheme="majorEastAsia" w:cstheme="majorBidi"/>
                <w:kern w:val="32"/>
              </w:rPr>
              <w:t xml:space="preserve"> koji </w:t>
            </w:r>
            <w:proofErr w:type="spellStart"/>
            <w:r>
              <w:rPr>
                <w:rFonts w:eastAsiaTheme="majorEastAsia" w:cstheme="majorBidi"/>
                <w:kern w:val="32"/>
              </w:rPr>
              <w:t>čita</w:t>
            </w:r>
            <w:proofErr w:type="spellEnd"/>
            <w:r>
              <w:rPr>
                <w:rFonts w:eastAsiaTheme="majorEastAsia" w:cstheme="majorBidi"/>
                <w:kern w:val="32"/>
              </w:rPr>
              <w:t xml:space="preserve"> </w:t>
            </w:r>
            <w:proofErr w:type="spellStart"/>
            <w:r>
              <w:rPr>
                <w:rFonts w:eastAsiaTheme="majorEastAsia" w:cstheme="majorBidi"/>
                <w:kern w:val="32"/>
              </w:rPr>
              <w:t>komande</w:t>
            </w:r>
            <w:proofErr w:type="spellEnd"/>
            <w:r>
              <w:rPr>
                <w:rFonts w:eastAsiaTheme="majorEastAsia" w:cstheme="majorBidi"/>
                <w:kern w:val="32"/>
              </w:rPr>
              <w:t xml:space="preserve"> </w:t>
            </w:r>
            <w:proofErr w:type="spellStart"/>
            <w:r>
              <w:rPr>
                <w:rFonts w:eastAsiaTheme="majorEastAsia" w:cstheme="majorBidi"/>
                <w:kern w:val="32"/>
              </w:rPr>
              <w:t>korisnika</w:t>
            </w:r>
            <w:proofErr w:type="spellEnd"/>
            <w:r>
              <w:rPr>
                <w:rFonts w:eastAsiaTheme="majorEastAsia" w:cstheme="majorBidi"/>
                <w:kern w:val="32"/>
              </w:rPr>
              <w:t xml:space="preserve"> koji </w:t>
            </w:r>
            <w:proofErr w:type="spellStart"/>
            <w:r>
              <w:rPr>
                <w:rFonts w:eastAsiaTheme="majorEastAsia" w:cstheme="majorBidi"/>
                <w:kern w:val="32"/>
              </w:rPr>
              <w:t>koristi</w:t>
            </w:r>
            <w:proofErr w:type="spellEnd"/>
            <w:r>
              <w:rPr>
                <w:rFonts w:eastAsiaTheme="majorEastAsia" w:cstheme="majorBidi"/>
                <w:kern w:val="32"/>
              </w:rPr>
              <w:t xml:space="preserve"> </w:t>
            </w:r>
            <w:proofErr w:type="spellStart"/>
            <w:r>
              <w:rPr>
                <w:rFonts w:eastAsiaTheme="majorEastAsia" w:cstheme="majorBidi"/>
                <w:kern w:val="32"/>
              </w:rPr>
              <w:t>tastaturu</w:t>
            </w:r>
            <w:proofErr w:type="spellEnd"/>
          </w:p>
        </w:tc>
      </w:tr>
      <w:tr w:rsidR="005470ED" w14:paraId="450EACF2" w14:textId="77777777" w:rsidTr="001A1246">
        <w:tc>
          <w:tcPr>
            <w:tcW w:w="4968" w:type="dxa"/>
          </w:tcPr>
          <w:p w14:paraId="21875E02" w14:textId="550DED25"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PhysicsDebugSystem</w:t>
            </w:r>
            <w:proofErr w:type="spellEnd"/>
          </w:p>
        </w:tc>
        <w:tc>
          <w:tcPr>
            <w:tcW w:w="4842" w:type="dxa"/>
          </w:tcPr>
          <w:p w14:paraId="612E375C" w14:textId="36093111" w:rsidR="005470ED" w:rsidRPr="001A1246" w:rsidRDefault="001A1246" w:rsidP="001A1246">
            <w:pPr>
              <w:spacing w:after="0" w:afterAutospacing="0"/>
              <w:jc w:val="left"/>
              <w:rPr>
                <w:rFonts w:eastAsiaTheme="majorEastAsia" w:cstheme="majorBidi"/>
                <w:kern w:val="32"/>
                <w:lang w:val="sr-Latn-RS"/>
              </w:rPr>
            </w:pPr>
            <w:proofErr w:type="spellStart"/>
            <w:r>
              <w:rPr>
                <w:rFonts w:eastAsiaTheme="majorEastAsia" w:cstheme="majorBidi"/>
                <w:kern w:val="32"/>
              </w:rPr>
              <w:t>Iscrtava</w:t>
            </w:r>
            <w:proofErr w:type="spellEnd"/>
            <w:r>
              <w:rPr>
                <w:rFonts w:eastAsiaTheme="majorEastAsia" w:cstheme="majorBidi"/>
                <w:kern w:val="32"/>
              </w:rPr>
              <w:t xml:space="preserve"> </w:t>
            </w:r>
            <w:proofErr w:type="spellStart"/>
            <w:r>
              <w:rPr>
                <w:rFonts w:eastAsiaTheme="majorEastAsia" w:cstheme="majorBidi"/>
                <w:kern w:val="32"/>
              </w:rPr>
              <w:t>pozicije</w:t>
            </w:r>
            <w:proofErr w:type="spellEnd"/>
            <w:r>
              <w:rPr>
                <w:rFonts w:eastAsiaTheme="majorEastAsia" w:cstheme="majorBidi"/>
                <w:kern w:val="32"/>
              </w:rPr>
              <w:t xml:space="preserve"> </w:t>
            </w:r>
            <w:proofErr w:type="spellStart"/>
            <w:r>
              <w:rPr>
                <w:rFonts w:eastAsiaTheme="majorEastAsia" w:cstheme="majorBidi"/>
                <w:kern w:val="32"/>
              </w:rPr>
              <w:t>na</w:t>
            </w:r>
            <w:proofErr w:type="spellEnd"/>
            <w:r>
              <w:rPr>
                <w:rFonts w:eastAsiaTheme="majorEastAsia" w:cstheme="majorBidi"/>
                <w:kern w:val="32"/>
              </w:rPr>
              <w:t xml:space="preserve"> </w:t>
            </w:r>
            <w:proofErr w:type="spellStart"/>
            <w:r>
              <w:rPr>
                <w:rFonts w:eastAsiaTheme="majorEastAsia" w:cstheme="majorBidi"/>
                <w:kern w:val="32"/>
              </w:rPr>
              <w:t>kojima</w:t>
            </w:r>
            <w:proofErr w:type="spellEnd"/>
            <w:r>
              <w:rPr>
                <w:rFonts w:eastAsiaTheme="majorEastAsia" w:cstheme="majorBidi"/>
                <w:kern w:val="32"/>
              </w:rPr>
              <w:t xml:space="preserve"> se </w:t>
            </w:r>
            <w:proofErr w:type="spellStart"/>
            <w:r>
              <w:rPr>
                <w:rFonts w:eastAsiaTheme="majorEastAsia" w:cstheme="majorBidi"/>
                <w:kern w:val="32"/>
              </w:rPr>
              <w:t>nalaze</w:t>
            </w:r>
            <w:proofErr w:type="spellEnd"/>
            <w:r>
              <w:rPr>
                <w:rFonts w:eastAsiaTheme="majorEastAsia" w:cstheme="majorBidi"/>
                <w:kern w:val="32"/>
              </w:rPr>
              <w:t xml:space="preserve"> Box2D </w:t>
            </w:r>
            <w:proofErr w:type="spellStart"/>
            <w:r>
              <w:rPr>
                <w:rFonts w:eastAsiaTheme="majorEastAsia" w:cstheme="majorBidi"/>
                <w:kern w:val="32"/>
              </w:rPr>
              <w:t>tela</w:t>
            </w:r>
            <w:proofErr w:type="spellEnd"/>
            <w:r>
              <w:rPr>
                <w:rFonts w:eastAsiaTheme="majorEastAsia" w:cstheme="majorBidi"/>
                <w:kern w:val="32"/>
              </w:rPr>
              <w:t xml:space="preserve"> u </w:t>
            </w:r>
            <w:proofErr w:type="spellStart"/>
            <w:r>
              <w:rPr>
                <w:rFonts w:eastAsiaTheme="majorEastAsia" w:cstheme="majorBidi"/>
                <w:kern w:val="32"/>
              </w:rPr>
              <w:t>slu</w:t>
            </w:r>
            <w:proofErr w:type="spellEnd"/>
            <w:r>
              <w:rPr>
                <w:rFonts w:eastAsiaTheme="majorEastAsia" w:cstheme="majorBidi"/>
                <w:kern w:val="32"/>
                <w:lang w:val="sr-Latn-RS"/>
              </w:rPr>
              <w:t>ži isključivo u svrhe debagovanja.</w:t>
            </w:r>
          </w:p>
        </w:tc>
      </w:tr>
      <w:tr w:rsidR="005470ED" w14:paraId="36C112A7" w14:textId="77777777" w:rsidTr="001A1246">
        <w:tc>
          <w:tcPr>
            <w:tcW w:w="4968" w:type="dxa"/>
          </w:tcPr>
          <w:p w14:paraId="5F0DA8AA" w14:textId="7E38F3D3"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PhysicsSystem</w:t>
            </w:r>
            <w:proofErr w:type="spellEnd"/>
          </w:p>
        </w:tc>
        <w:tc>
          <w:tcPr>
            <w:tcW w:w="4842" w:type="dxa"/>
          </w:tcPr>
          <w:p w14:paraId="2A0C590D" w14:textId="76A87970" w:rsidR="005470ED" w:rsidRDefault="001A1246">
            <w:pPr>
              <w:spacing w:after="0" w:afterAutospacing="0"/>
              <w:jc w:val="left"/>
              <w:rPr>
                <w:rFonts w:eastAsiaTheme="majorEastAsia" w:cstheme="majorBidi"/>
                <w:kern w:val="32"/>
              </w:rPr>
            </w:pPr>
            <w:proofErr w:type="spellStart"/>
            <w:r>
              <w:rPr>
                <w:rFonts w:eastAsiaTheme="majorEastAsia" w:cstheme="majorBidi"/>
                <w:kern w:val="32"/>
              </w:rPr>
              <w:t>Provara</w:t>
            </w:r>
            <w:proofErr w:type="spellEnd"/>
            <w:r>
              <w:rPr>
                <w:rFonts w:eastAsiaTheme="majorEastAsia" w:cstheme="majorBidi"/>
                <w:kern w:val="32"/>
              </w:rPr>
              <w:t xml:space="preserve"> da li je </w:t>
            </w:r>
            <w:proofErr w:type="spellStart"/>
            <w:r>
              <w:rPr>
                <w:rFonts w:eastAsiaTheme="majorEastAsia" w:cstheme="majorBidi"/>
                <w:kern w:val="32"/>
              </w:rPr>
              <w:t>entitet</w:t>
            </w:r>
            <w:proofErr w:type="spellEnd"/>
            <w:r>
              <w:rPr>
                <w:rFonts w:eastAsiaTheme="majorEastAsia" w:cstheme="majorBidi"/>
                <w:kern w:val="32"/>
              </w:rPr>
              <w:t xml:space="preserve"> koji </w:t>
            </w:r>
            <w:proofErr w:type="spellStart"/>
            <w:r>
              <w:rPr>
                <w:rFonts w:eastAsiaTheme="majorEastAsia" w:cstheme="majorBidi"/>
                <w:kern w:val="32"/>
              </w:rPr>
              <w:t>predstavlja</w:t>
            </w:r>
            <w:proofErr w:type="spellEnd"/>
            <w:r>
              <w:rPr>
                <w:rFonts w:eastAsiaTheme="majorEastAsia" w:cstheme="majorBidi"/>
                <w:kern w:val="32"/>
              </w:rPr>
              <w:t xml:space="preserve"> Box2D </w:t>
            </w:r>
            <w:proofErr w:type="spellStart"/>
            <w:r>
              <w:rPr>
                <w:rFonts w:eastAsiaTheme="majorEastAsia" w:cstheme="majorBidi"/>
                <w:kern w:val="32"/>
              </w:rPr>
              <w:t>telo</w:t>
            </w:r>
            <w:proofErr w:type="spellEnd"/>
            <w:r>
              <w:rPr>
                <w:rFonts w:eastAsiaTheme="majorEastAsia" w:cstheme="majorBidi"/>
                <w:kern w:val="32"/>
              </w:rPr>
              <w:t xml:space="preserve"> </w:t>
            </w:r>
            <w:proofErr w:type="spellStart"/>
            <w:r>
              <w:rPr>
                <w:rFonts w:eastAsiaTheme="majorEastAsia" w:cstheme="majorBidi"/>
                <w:kern w:val="32"/>
              </w:rPr>
              <w:t>živ</w:t>
            </w:r>
            <w:proofErr w:type="spellEnd"/>
            <w:r>
              <w:rPr>
                <w:rFonts w:eastAsiaTheme="majorEastAsia" w:cstheme="majorBidi"/>
                <w:kern w:val="32"/>
              </w:rPr>
              <w:t xml:space="preserve">, </w:t>
            </w:r>
            <w:proofErr w:type="spellStart"/>
            <w:r>
              <w:rPr>
                <w:rFonts w:eastAsiaTheme="majorEastAsia" w:cstheme="majorBidi"/>
                <w:kern w:val="32"/>
              </w:rPr>
              <w:t>ako</w:t>
            </w:r>
            <w:proofErr w:type="spellEnd"/>
            <w:r>
              <w:rPr>
                <w:rFonts w:eastAsiaTheme="majorEastAsia" w:cstheme="majorBidi"/>
                <w:kern w:val="32"/>
              </w:rPr>
              <w:t xml:space="preserve"> </w:t>
            </w:r>
            <w:proofErr w:type="spellStart"/>
            <w:r>
              <w:rPr>
                <w:rFonts w:eastAsiaTheme="majorEastAsia" w:cstheme="majorBidi"/>
                <w:kern w:val="32"/>
              </w:rPr>
              <w:t>nije</w:t>
            </w:r>
            <w:proofErr w:type="spellEnd"/>
            <w:r>
              <w:rPr>
                <w:rFonts w:eastAsiaTheme="majorEastAsia" w:cstheme="majorBidi"/>
                <w:kern w:val="32"/>
              </w:rPr>
              <w:t xml:space="preserve"> </w:t>
            </w:r>
            <w:proofErr w:type="spellStart"/>
            <w:r>
              <w:rPr>
                <w:rFonts w:eastAsiaTheme="majorEastAsia" w:cstheme="majorBidi"/>
                <w:kern w:val="32"/>
              </w:rPr>
              <w:t>obrađuje</w:t>
            </w:r>
            <w:proofErr w:type="spellEnd"/>
            <w:r>
              <w:rPr>
                <w:rFonts w:eastAsiaTheme="majorEastAsia" w:cstheme="majorBidi"/>
                <w:kern w:val="32"/>
              </w:rPr>
              <w:t xml:space="preserve"> </w:t>
            </w:r>
            <w:proofErr w:type="spellStart"/>
            <w:r>
              <w:rPr>
                <w:rFonts w:eastAsiaTheme="majorEastAsia" w:cstheme="majorBidi"/>
                <w:kern w:val="32"/>
              </w:rPr>
              <w:t>uništavanje</w:t>
            </w:r>
            <w:proofErr w:type="spellEnd"/>
            <w:r>
              <w:rPr>
                <w:rFonts w:eastAsiaTheme="majorEastAsia" w:cstheme="majorBidi"/>
                <w:kern w:val="32"/>
              </w:rPr>
              <w:t xml:space="preserve"> </w:t>
            </w:r>
            <w:proofErr w:type="spellStart"/>
            <w:r>
              <w:rPr>
                <w:rFonts w:eastAsiaTheme="majorEastAsia" w:cstheme="majorBidi"/>
                <w:kern w:val="32"/>
              </w:rPr>
              <w:t>tela</w:t>
            </w:r>
            <w:proofErr w:type="spellEnd"/>
            <w:r>
              <w:rPr>
                <w:rFonts w:eastAsiaTheme="majorEastAsia" w:cstheme="majorBidi"/>
                <w:kern w:val="32"/>
              </w:rPr>
              <w:t>.</w:t>
            </w:r>
          </w:p>
        </w:tc>
      </w:tr>
      <w:tr w:rsidR="005470ED" w14:paraId="23890B10" w14:textId="77777777" w:rsidTr="001A1246">
        <w:tc>
          <w:tcPr>
            <w:tcW w:w="4968" w:type="dxa"/>
          </w:tcPr>
          <w:p w14:paraId="27F55CB9" w14:textId="3B02F1C3"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PlayerControlSystem</w:t>
            </w:r>
            <w:proofErr w:type="spellEnd"/>
          </w:p>
        </w:tc>
        <w:tc>
          <w:tcPr>
            <w:tcW w:w="4842" w:type="dxa"/>
          </w:tcPr>
          <w:p w14:paraId="0AF2E6B3" w14:textId="192EEE7B" w:rsidR="005470ED" w:rsidRDefault="000E4AC4">
            <w:pPr>
              <w:spacing w:after="0" w:afterAutospacing="0"/>
              <w:jc w:val="left"/>
              <w:rPr>
                <w:rFonts w:eastAsiaTheme="majorEastAsia" w:cstheme="majorBidi"/>
                <w:kern w:val="32"/>
              </w:rPr>
            </w:pPr>
            <w:proofErr w:type="spellStart"/>
            <w:r>
              <w:rPr>
                <w:rFonts w:eastAsiaTheme="majorEastAsia" w:cstheme="majorBidi"/>
                <w:kern w:val="32"/>
              </w:rPr>
              <w:t>Obrađuje</w:t>
            </w:r>
            <w:proofErr w:type="spellEnd"/>
            <w:r>
              <w:rPr>
                <w:rFonts w:eastAsiaTheme="majorEastAsia" w:cstheme="majorBidi"/>
                <w:kern w:val="32"/>
              </w:rPr>
              <w:t xml:space="preserve"> </w:t>
            </w:r>
            <w:proofErr w:type="spellStart"/>
            <w:r>
              <w:rPr>
                <w:rFonts w:eastAsiaTheme="majorEastAsia" w:cstheme="majorBidi"/>
                <w:kern w:val="32"/>
              </w:rPr>
              <w:t>novopristigle</w:t>
            </w:r>
            <w:proofErr w:type="spellEnd"/>
            <w:r>
              <w:rPr>
                <w:rFonts w:eastAsiaTheme="majorEastAsia" w:cstheme="majorBidi"/>
                <w:kern w:val="32"/>
              </w:rPr>
              <w:t xml:space="preserve"> </w:t>
            </w:r>
            <w:proofErr w:type="spellStart"/>
            <w:r>
              <w:rPr>
                <w:rFonts w:eastAsiaTheme="majorEastAsia" w:cstheme="majorBidi"/>
                <w:kern w:val="32"/>
              </w:rPr>
              <w:t>komande</w:t>
            </w:r>
            <w:proofErr w:type="spellEnd"/>
            <w:r>
              <w:rPr>
                <w:rFonts w:eastAsiaTheme="majorEastAsia" w:cstheme="majorBidi"/>
                <w:kern w:val="32"/>
              </w:rPr>
              <w:t xml:space="preserve"> </w:t>
            </w:r>
            <w:proofErr w:type="spellStart"/>
            <w:r>
              <w:rPr>
                <w:rFonts w:eastAsiaTheme="majorEastAsia" w:cstheme="majorBidi"/>
                <w:kern w:val="32"/>
              </w:rPr>
              <w:t>od</w:t>
            </w:r>
            <w:proofErr w:type="spellEnd"/>
            <w:r>
              <w:rPr>
                <w:rFonts w:eastAsiaTheme="majorEastAsia" w:cstheme="majorBidi"/>
                <w:kern w:val="32"/>
              </w:rPr>
              <w:t xml:space="preserve"> </w:t>
            </w:r>
            <w:proofErr w:type="spellStart"/>
            <w:r>
              <w:rPr>
                <w:rFonts w:eastAsiaTheme="majorEastAsia" w:cstheme="majorBidi"/>
                <w:kern w:val="32"/>
              </w:rPr>
              <w:t>strane</w:t>
            </w:r>
            <w:proofErr w:type="spellEnd"/>
            <w:r>
              <w:rPr>
                <w:rFonts w:eastAsiaTheme="majorEastAsia" w:cstheme="majorBidi"/>
                <w:kern w:val="32"/>
              </w:rPr>
              <w:t xml:space="preserve"> </w:t>
            </w:r>
            <w:proofErr w:type="spellStart"/>
            <w:r>
              <w:rPr>
                <w:rFonts w:eastAsiaTheme="majorEastAsia" w:cstheme="majorBidi"/>
                <w:kern w:val="32"/>
              </w:rPr>
              <w:t>InputMangerSystem</w:t>
            </w:r>
            <w:proofErr w:type="spellEnd"/>
            <w:r>
              <w:rPr>
                <w:rFonts w:eastAsiaTheme="majorEastAsia" w:cstheme="majorBidi"/>
                <w:kern w:val="32"/>
              </w:rPr>
              <w:t xml:space="preserve">-a </w:t>
            </w:r>
            <w:proofErr w:type="spellStart"/>
            <w:r>
              <w:rPr>
                <w:rFonts w:eastAsiaTheme="majorEastAsia" w:cstheme="majorBidi"/>
                <w:kern w:val="32"/>
              </w:rPr>
              <w:t>ili</w:t>
            </w:r>
            <w:proofErr w:type="spellEnd"/>
            <w:r>
              <w:rPr>
                <w:rFonts w:eastAsiaTheme="majorEastAsia" w:cstheme="majorBidi"/>
                <w:kern w:val="32"/>
              </w:rPr>
              <w:t xml:space="preserve"> </w:t>
            </w:r>
            <w:proofErr w:type="spellStart"/>
            <w:r>
              <w:rPr>
                <w:rFonts w:eastAsiaTheme="majorEastAsia" w:cstheme="majorBidi"/>
                <w:kern w:val="32"/>
              </w:rPr>
              <w:t>InputManagerAndroidSystem</w:t>
            </w:r>
            <w:proofErr w:type="spellEnd"/>
            <w:r>
              <w:rPr>
                <w:rFonts w:eastAsiaTheme="majorEastAsia" w:cstheme="majorBidi"/>
                <w:kern w:val="32"/>
              </w:rPr>
              <w:t>-a</w:t>
            </w:r>
          </w:p>
        </w:tc>
      </w:tr>
      <w:tr w:rsidR="005470ED" w14:paraId="72A2F091" w14:textId="77777777" w:rsidTr="001A1246">
        <w:tc>
          <w:tcPr>
            <w:tcW w:w="4968" w:type="dxa"/>
          </w:tcPr>
          <w:p w14:paraId="5B7A3AD4" w14:textId="04C08EC5"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lastRenderedPageBreak/>
              <w:t>RenderAndroidControllerSystem</w:t>
            </w:r>
            <w:proofErr w:type="spellEnd"/>
          </w:p>
        </w:tc>
        <w:tc>
          <w:tcPr>
            <w:tcW w:w="4842" w:type="dxa"/>
          </w:tcPr>
          <w:p w14:paraId="25BCBC14" w14:textId="6ADEF911" w:rsidR="000E4AC4" w:rsidRDefault="0035646C">
            <w:pPr>
              <w:spacing w:after="0" w:afterAutospacing="0"/>
              <w:jc w:val="left"/>
              <w:rPr>
                <w:rFonts w:eastAsiaTheme="majorEastAsia" w:cstheme="majorBidi"/>
                <w:kern w:val="32"/>
              </w:rPr>
            </w:pPr>
            <w:proofErr w:type="spellStart"/>
            <w:r>
              <w:rPr>
                <w:rFonts w:eastAsiaTheme="majorEastAsia" w:cstheme="majorBidi"/>
                <w:kern w:val="32"/>
              </w:rPr>
              <w:t>R</w:t>
            </w:r>
            <w:r w:rsidR="000E4AC4">
              <w:rPr>
                <w:rFonts w:eastAsiaTheme="majorEastAsia" w:cstheme="majorBidi"/>
                <w:kern w:val="32"/>
              </w:rPr>
              <w:t>enderuje</w:t>
            </w:r>
            <w:proofErr w:type="spellEnd"/>
            <w:r w:rsidR="000E4AC4">
              <w:rPr>
                <w:rFonts w:eastAsiaTheme="majorEastAsia" w:cstheme="majorBidi"/>
                <w:kern w:val="32"/>
              </w:rPr>
              <w:t xml:space="preserve"> </w:t>
            </w:r>
            <w:proofErr w:type="spellStart"/>
            <w:r w:rsidR="000E4AC4">
              <w:rPr>
                <w:rFonts w:eastAsiaTheme="majorEastAsia" w:cstheme="majorBidi"/>
                <w:kern w:val="32"/>
              </w:rPr>
              <w:t>kontrolnu</w:t>
            </w:r>
            <w:proofErr w:type="spellEnd"/>
            <w:r w:rsidR="000E4AC4">
              <w:rPr>
                <w:rFonts w:eastAsiaTheme="majorEastAsia" w:cstheme="majorBidi"/>
                <w:kern w:val="32"/>
              </w:rPr>
              <w:t xml:space="preserve"> </w:t>
            </w:r>
            <w:proofErr w:type="spellStart"/>
            <w:r w:rsidR="000E4AC4">
              <w:rPr>
                <w:rFonts w:eastAsiaTheme="majorEastAsia" w:cstheme="majorBidi"/>
                <w:kern w:val="32"/>
              </w:rPr>
              <w:t>šemu</w:t>
            </w:r>
            <w:proofErr w:type="spellEnd"/>
            <w:r w:rsidR="000E4AC4">
              <w:rPr>
                <w:rFonts w:eastAsiaTheme="majorEastAsia" w:cstheme="majorBidi"/>
                <w:kern w:val="32"/>
              </w:rPr>
              <w:t xml:space="preserve"> za </w:t>
            </w:r>
          </w:p>
          <w:p w14:paraId="7B2FC4EF" w14:textId="0C153C73" w:rsidR="005470ED" w:rsidRPr="000E4AC4" w:rsidRDefault="000E4AC4">
            <w:pPr>
              <w:spacing w:after="0" w:afterAutospacing="0"/>
              <w:jc w:val="left"/>
              <w:rPr>
                <w:rFonts w:eastAsiaTheme="majorEastAsia" w:cstheme="majorBidi"/>
                <w:kern w:val="32"/>
                <w:lang w:val="sr-Latn-RS"/>
              </w:rPr>
            </w:pPr>
            <w:r>
              <w:rPr>
                <w:rFonts w:eastAsiaTheme="majorEastAsia" w:cstheme="majorBidi"/>
                <w:kern w:val="32"/>
              </w:rPr>
              <w:t>Android</w:t>
            </w:r>
          </w:p>
        </w:tc>
      </w:tr>
      <w:tr w:rsidR="005470ED" w14:paraId="403CF91C" w14:textId="77777777" w:rsidTr="001A1246">
        <w:tc>
          <w:tcPr>
            <w:tcW w:w="4968" w:type="dxa"/>
          </w:tcPr>
          <w:p w14:paraId="6FF3F2AB" w14:textId="7A18FB3E" w:rsidR="005470ED" w:rsidRDefault="005470ED" w:rsidP="005470ED">
            <w:pPr>
              <w:tabs>
                <w:tab w:val="center" w:pos="2344"/>
              </w:tabs>
              <w:spacing w:after="0" w:afterAutospacing="0"/>
              <w:jc w:val="center"/>
              <w:rPr>
                <w:rFonts w:eastAsiaTheme="majorEastAsia" w:cstheme="majorBidi"/>
                <w:kern w:val="32"/>
              </w:rPr>
            </w:pPr>
            <w:proofErr w:type="spellStart"/>
            <w:r w:rsidRPr="005470ED">
              <w:rPr>
                <w:rFonts w:eastAsiaTheme="majorEastAsia" w:cstheme="majorBidi"/>
                <w:kern w:val="32"/>
              </w:rPr>
              <w:t>RenderCharacterHudSystem</w:t>
            </w:r>
            <w:proofErr w:type="spellEnd"/>
          </w:p>
        </w:tc>
        <w:tc>
          <w:tcPr>
            <w:tcW w:w="4842" w:type="dxa"/>
          </w:tcPr>
          <w:p w14:paraId="7CB17E08" w14:textId="7B40676B" w:rsidR="005470ED" w:rsidRDefault="0035646C">
            <w:pPr>
              <w:spacing w:after="0" w:afterAutospacing="0"/>
              <w:jc w:val="left"/>
              <w:rPr>
                <w:rFonts w:eastAsiaTheme="majorEastAsia" w:cstheme="majorBidi"/>
                <w:kern w:val="32"/>
              </w:rPr>
            </w:pPr>
            <w:proofErr w:type="spellStart"/>
            <w:r>
              <w:rPr>
                <w:rFonts w:eastAsiaTheme="majorEastAsia" w:cstheme="majorBidi"/>
                <w:kern w:val="32"/>
              </w:rPr>
              <w:t>Renderuje</w:t>
            </w:r>
            <w:proofErr w:type="spellEnd"/>
            <w:r>
              <w:rPr>
                <w:rFonts w:eastAsiaTheme="majorEastAsia" w:cstheme="majorBidi"/>
                <w:kern w:val="32"/>
              </w:rPr>
              <w:t xml:space="preserve"> </w:t>
            </w:r>
            <w:proofErr w:type="spellStart"/>
            <w:r>
              <w:rPr>
                <w:rFonts w:eastAsiaTheme="majorEastAsia" w:cstheme="majorBidi"/>
                <w:kern w:val="32"/>
              </w:rPr>
              <w:t>informacije</w:t>
            </w:r>
            <w:proofErr w:type="spellEnd"/>
            <w:r>
              <w:rPr>
                <w:rFonts w:eastAsiaTheme="majorEastAsia" w:cstheme="majorBidi"/>
                <w:kern w:val="32"/>
              </w:rPr>
              <w:t xml:space="preserve"> </w:t>
            </w:r>
            <w:proofErr w:type="spellStart"/>
            <w:r>
              <w:rPr>
                <w:rFonts w:eastAsiaTheme="majorEastAsia" w:cstheme="majorBidi"/>
                <w:kern w:val="32"/>
              </w:rPr>
              <w:t>dobijene</w:t>
            </w:r>
            <w:proofErr w:type="spellEnd"/>
            <w:r>
              <w:rPr>
                <w:rFonts w:eastAsiaTheme="majorEastAsia" w:cstheme="majorBidi"/>
                <w:kern w:val="32"/>
              </w:rPr>
              <w:t xml:space="preserve"> </w:t>
            </w:r>
            <w:proofErr w:type="spellStart"/>
            <w:r>
              <w:rPr>
                <w:rFonts w:eastAsiaTheme="majorEastAsia" w:cstheme="majorBidi"/>
                <w:kern w:val="32"/>
              </w:rPr>
              <w:t>od</w:t>
            </w:r>
            <w:proofErr w:type="spellEnd"/>
            <w:r>
              <w:rPr>
                <w:rFonts w:eastAsiaTheme="majorEastAsia" w:cstheme="majorBidi"/>
                <w:kern w:val="32"/>
              </w:rPr>
              <w:t xml:space="preserve"> </w:t>
            </w:r>
            <w:proofErr w:type="spellStart"/>
            <w:r w:rsidRPr="005470ED">
              <w:rPr>
                <w:rFonts w:eastAsiaTheme="majorEastAsia" w:cstheme="majorBidi"/>
                <w:kern w:val="32"/>
              </w:rPr>
              <w:t>CharacterStatsSystem</w:t>
            </w:r>
            <w:proofErr w:type="spellEnd"/>
            <w:r>
              <w:rPr>
                <w:rFonts w:eastAsiaTheme="majorEastAsia" w:cstheme="majorBidi"/>
                <w:kern w:val="32"/>
              </w:rPr>
              <w:t xml:space="preserve">, u </w:t>
            </w:r>
            <w:proofErr w:type="spellStart"/>
            <w:r>
              <w:rPr>
                <w:rFonts w:eastAsiaTheme="majorEastAsia" w:cstheme="majorBidi"/>
                <w:kern w:val="32"/>
              </w:rPr>
              <w:t>ovoj</w:t>
            </w:r>
            <w:proofErr w:type="spellEnd"/>
            <w:r>
              <w:rPr>
                <w:rFonts w:eastAsiaTheme="majorEastAsia" w:cstheme="majorBidi"/>
                <w:kern w:val="32"/>
              </w:rPr>
              <w:t xml:space="preserve"> </w:t>
            </w:r>
            <w:proofErr w:type="spellStart"/>
            <w:r>
              <w:rPr>
                <w:rFonts w:eastAsiaTheme="majorEastAsia" w:cstheme="majorBidi"/>
                <w:kern w:val="32"/>
              </w:rPr>
              <w:t>verziji</w:t>
            </w:r>
            <w:proofErr w:type="spellEnd"/>
            <w:r>
              <w:rPr>
                <w:rFonts w:eastAsiaTheme="majorEastAsia" w:cstheme="majorBidi"/>
                <w:kern w:val="32"/>
              </w:rPr>
              <w:t xml:space="preserve"> </w:t>
            </w:r>
            <w:proofErr w:type="spellStart"/>
            <w:r>
              <w:rPr>
                <w:rFonts w:eastAsiaTheme="majorEastAsia" w:cstheme="majorBidi"/>
                <w:kern w:val="32"/>
              </w:rPr>
              <w:t>igre</w:t>
            </w:r>
            <w:proofErr w:type="spellEnd"/>
            <w:r>
              <w:rPr>
                <w:rFonts w:eastAsiaTheme="majorEastAsia" w:cstheme="majorBidi"/>
                <w:kern w:val="32"/>
              </w:rPr>
              <w:t xml:space="preserve"> je to </w:t>
            </w:r>
            <w:proofErr w:type="spellStart"/>
            <w:r>
              <w:rPr>
                <w:rFonts w:eastAsiaTheme="majorEastAsia" w:cstheme="majorBidi"/>
                <w:kern w:val="32"/>
              </w:rPr>
              <w:t>broj</w:t>
            </w:r>
            <w:proofErr w:type="spellEnd"/>
            <w:r>
              <w:rPr>
                <w:rFonts w:eastAsiaTheme="majorEastAsia" w:cstheme="majorBidi"/>
                <w:kern w:val="32"/>
              </w:rPr>
              <w:t xml:space="preserve"> </w:t>
            </w:r>
            <w:proofErr w:type="spellStart"/>
            <w:r>
              <w:rPr>
                <w:rFonts w:eastAsiaTheme="majorEastAsia" w:cstheme="majorBidi"/>
                <w:kern w:val="32"/>
              </w:rPr>
              <w:t>preostalih</w:t>
            </w:r>
            <w:proofErr w:type="spellEnd"/>
            <w:r>
              <w:rPr>
                <w:rFonts w:eastAsiaTheme="majorEastAsia" w:cstheme="majorBidi"/>
                <w:kern w:val="32"/>
              </w:rPr>
              <w:t xml:space="preserve"> </w:t>
            </w:r>
            <w:proofErr w:type="spellStart"/>
            <w:r>
              <w:rPr>
                <w:rFonts w:eastAsiaTheme="majorEastAsia" w:cstheme="majorBidi"/>
                <w:kern w:val="32"/>
              </w:rPr>
              <w:t>života</w:t>
            </w:r>
            <w:proofErr w:type="spellEnd"/>
            <w:r>
              <w:rPr>
                <w:rFonts w:eastAsiaTheme="majorEastAsia" w:cstheme="majorBidi"/>
                <w:kern w:val="32"/>
              </w:rPr>
              <w:t xml:space="preserve"> </w:t>
            </w:r>
            <w:proofErr w:type="spellStart"/>
            <w:r>
              <w:rPr>
                <w:rFonts w:eastAsiaTheme="majorEastAsia" w:cstheme="majorBidi"/>
                <w:kern w:val="32"/>
              </w:rPr>
              <w:t>svih</w:t>
            </w:r>
            <w:proofErr w:type="spellEnd"/>
            <w:r>
              <w:rPr>
                <w:rFonts w:eastAsiaTheme="majorEastAsia" w:cstheme="majorBidi"/>
                <w:kern w:val="32"/>
              </w:rPr>
              <w:t xml:space="preserve"> </w:t>
            </w:r>
            <w:proofErr w:type="spellStart"/>
            <w:r>
              <w:rPr>
                <w:rFonts w:eastAsiaTheme="majorEastAsia" w:cstheme="majorBidi"/>
                <w:kern w:val="32"/>
              </w:rPr>
              <w:t>karaktera</w:t>
            </w:r>
            <w:proofErr w:type="spellEnd"/>
            <w:r>
              <w:rPr>
                <w:rFonts w:eastAsiaTheme="majorEastAsia" w:cstheme="majorBidi"/>
                <w:kern w:val="32"/>
              </w:rPr>
              <w:t>.</w:t>
            </w:r>
          </w:p>
        </w:tc>
      </w:tr>
      <w:tr w:rsidR="005470ED" w14:paraId="4A566330" w14:textId="77777777" w:rsidTr="001A1246">
        <w:tc>
          <w:tcPr>
            <w:tcW w:w="4968" w:type="dxa"/>
          </w:tcPr>
          <w:p w14:paraId="7E2D78EA" w14:textId="1E85F992"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RenderGameHud</w:t>
            </w:r>
            <w:proofErr w:type="spellEnd"/>
          </w:p>
        </w:tc>
        <w:tc>
          <w:tcPr>
            <w:tcW w:w="4842" w:type="dxa"/>
          </w:tcPr>
          <w:p w14:paraId="3184AFBB" w14:textId="20A579A6" w:rsidR="005470ED" w:rsidRPr="00520F92" w:rsidRDefault="0035646C">
            <w:pPr>
              <w:spacing w:after="0" w:afterAutospacing="0"/>
              <w:jc w:val="left"/>
              <w:rPr>
                <w:rFonts w:eastAsiaTheme="majorEastAsia" w:cstheme="majorBidi"/>
                <w:kern w:val="32"/>
                <w:lang w:val="sr-Latn-RS"/>
              </w:rPr>
            </w:pPr>
            <w:proofErr w:type="spellStart"/>
            <w:r>
              <w:rPr>
                <w:rFonts w:eastAsiaTheme="majorEastAsia" w:cstheme="majorBidi"/>
                <w:kern w:val="32"/>
              </w:rPr>
              <w:t>Renderuje</w:t>
            </w:r>
            <w:proofErr w:type="spellEnd"/>
            <w:r>
              <w:rPr>
                <w:rFonts w:eastAsiaTheme="majorEastAsia" w:cstheme="majorBidi"/>
                <w:kern w:val="32"/>
              </w:rPr>
              <w:t xml:space="preserve"> </w:t>
            </w:r>
            <w:proofErr w:type="spellStart"/>
            <w:r w:rsidR="00520F92">
              <w:rPr>
                <w:rFonts w:eastAsiaTheme="majorEastAsia" w:cstheme="majorBidi"/>
                <w:kern w:val="32"/>
              </w:rPr>
              <w:t>korisni</w:t>
            </w:r>
            <w:proofErr w:type="spellEnd"/>
            <w:r w:rsidR="00520F92">
              <w:rPr>
                <w:rFonts w:eastAsiaTheme="majorEastAsia" w:cstheme="majorBidi"/>
                <w:kern w:val="32"/>
                <w:lang w:val="sr-Latn-RS"/>
              </w:rPr>
              <w:t>čki interfejs tokom meča. Na primer dugme za pauzu</w:t>
            </w:r>
          </w:p>
        </w:tc>
      </w:tr>
      <w:tr w:rsidR="005470ED" w14:paraId="06B8FF5F" w14:textId="77777777" w:rsidTr="001A1246">
        <w:tc>
          <w:tcPr>
            <w:tcW w:w="4968" w:type="dxa"/>
          </w:tcPr>
          <w:p w14:paraId="6F280280" w14:textId="7457C2C8"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RenderingSystem</w:t>
            </w:r>
            <w:proofErr w:type="spellEnd"/>
          </w:p>
        </w:tc>
        <w:tc>
          <w:tcPr>
            <w:tcW w:w="4842" w:type="dxa"/>
          </w:tcPr>
          <w:p w14:paraId="07069003" w14:textId="4B9B3C14" w:rsidR="00520F92" w:rsidRDefault="00520F92">
            <w:pPr>
              <w:spacing w:after="0" w:afterAutospacing="0"/>
              <w:jc w:val="left"/>
              <w:rPr>
                <w:rFonts w:eastAsiaTheme="majorEastAsia" w:cstheme="majorBidi"/>
                <w:kern w:val="32"/>
              </w:rPr>
            </w:pPr>
            <w:proofErr w:type="spellStart"/>
            <w:r>
              <w:rPr>
                <w:rFonts w:eastAsiaTheme="majorEastAsia" w:cstheme="majorBidi"/>
                <w:kern w:val="32"/>
              </w:rPr>
              <w:t>Renderuje</w:t>
            </w:r>
            <w:proofErr w:type="spellEnd"/>
            <w:r>
              <w:rPr>
                <w:rFonts w:eastAsiaTheme="majorEastAsia" w:cstheme="majorBidi"/>
                <w:kern w:val="32"/>
              </w:rPr>
              <w:t xml:space="preserve"> </w:t>
            </w:r>
            <w:proofErr w:type="spellStart"/>
            <w:r>
              <w:rPr>
                <w:rFonts w:eastAsiaTheme="majorEastAsia" w:cstheme="majorBidi"/>
                <w:kern w:val="32"/>
              </w:rPr>
              <w:t>sve</w:t>
            </w:r>
            <w:proofErr w:type="spellEnd"/>
            <w:r>
              <w:rPr>
                <w:rFonts w:eastAsiaTheme="majorEastAsia" w:cstheme="majorBidi"/>
                <w:kern w:val="32"/>
              </w:rPr>
              <w:t xml:space="preserve"> </w:t>
            </w:r>
            <w:proofErr w:type="spellStart"/>
            <w:r w:rsidR="00400AA7">
              <w:rPr>
                <w:rFonts w:eastAsiaTheme="majorEastAsia" w:cstheme="majorBidi"/>
                <w:kern w:val="32"/>
              </w:rPr>
              <w:t>entitije</w:t>
            </w:r>
            <w:proofErr w:type="spellEnd"/>
            <w:r>
              <w:rPr>
                <w:rFonts w:eastAsiaTheme="majorEastAsia" w:cstheme="majorBidi"/>
                <w:kern w:val="32"/>
              </w:rPr>
              <w:t xml:space="preserve"> koji </w:t>
            </w:r>
            <w:proofErr w:type="spellStart"/>
            <w:r>
              <w:rPr>
                <w:rFonts w:eastAsiaTheme="majorEastAsia" w:cstheme="majorBidi"/>
                <w:kern w:val="32"/>
              </w:rPr>
              <w:t>imaju</w:t>
            </w:r>
            <w:proofErr w:type="spellEnd"/>
            <w:r>
              <w:rPr>
                <w:rFonts w:eastAsiaTheme="majorEastAsia" w:cstheme="majorBidi"/>
                <w:kern w:val="32"/>
              </w:rPr>
              <w:t xml:space="preserve"> </w:t>
            </w:r>
          </w:p>
          <w:p w14:paraId="6CF4CF13" w14:textId="19C7B3BC" w:rsidR="005470ED" w:rsidRDefault="00520F92">
            <w:pPr>
              <w:spacing w:after="0" w:afterAutospacing="0"/>
              <w:jc w:val="left"/>
              <w:rPr>
                <w:rFonts w:eastAsiaTheme="majorEastAsia" w:cstheme="majorBidi"/>
                <w:kern w:val="32"/>
              </w:rPr>
            </w:pPr>
            <w:proofErr w:type="spellStart"/>
            <w:r w:rsidRPr="00520F92">
              <w:rPr>
                <w:rFonts w:eastAsiaTheme="majorEastAsia" w:cstheme="majorBidi"/>
                <w:kern w:val="32"/>
              </w:rPr>
              <w:t>TextureComponent</w:t>
            </w:r>
            <w:proofErr w:type="spellEnd"/>
            <w:r>
              <w:rPr>
                <w:rFonts w:eastAsiaTheme="majorEastAsia" w:cstheme="majorBidi"/>
                <w:kern w:val="32"/>
              </w:rPr>
              <w:t xml:space="preserve"> </w:t>
            </w:r>
            <w:proofErr w:type="spellStart"/>
            <w:r>
              <w:rPr>
                <w:rFonts w:eastAsiaTheme="majorEastAsia" w:cstheme="majorBidi"/>
                <w:kern w:val="32"/>
              </w:rPr>
              <w:t>poput</w:t>
            </w:r>
            <w:proofErr w:type="spellEnd"/>
            <w:r>
              <w:rPr>
                <w:rFonts w:eastAsiaTheme="majorEastAsia" w:cstheme="majorBidi"/>
                <w:kern w:val="32"/>
              </w:rPr>
              <w:t xml:space="preserve"> </w:t>
            </w:r>
            <w:proofErr w:type="spellStart"/>
            <w:r>
              <w:rPr>
                <w:rFonts w:eastAsiaTheme="majorEastAsia" w:cstheme="majorBidi"/>
                <w:kern w:val="32"/>
              </w:rPr>
              <w:t>igrača</w:t>
            </w:r>
            <w:proofErr w:type="spellEnd"/>
            <w:r>
              <w:rPr>
                <w:rFonts w:eastAsiaTheme="majorEastAsia" w:cstheme="majorBidi"/>
                <w:kern w:val="32"/>
              </w:rPr>
              <w:t xml:space="preserve">, </w:t>
            </w:r>
            <w:proofErr w:type="spellStart"/>
            <w:r>
              <w:rPr>
                <w:rFonts w:eastAsiaTheme="majorEastAsia" w:cstheme="majorBidi"/>
                <w:kern w:val="32"/>
              </w:rPr>
              <w:t>protivnika</w:t>
            </w:r>
            <w:proofErr w:type="spellEnd"/>
            <w:r>
              <w:rPr>
                <w:rFonts w:eastAsiaTheme="majorEastAsia" w:cstheme="majorBidi"/>
                <w:kern w:val="32"/>
              </w:rPr>
              <w:t xml:space="preserve">, </w:t>
            </w:r>
            <w:proofErr w:type="spellStart"/>
            <w:r>
              <w:rPr>
                <w:rFonts w:eastAsiaTheme="majorEastAsia" w:cstheme="majorBidi"/>
                <w:kern w:val="32"/>
              </w:rPr>
              <w:t>magične</w:t>
            </w:r>
            <w:proofErr w:type="spellEnd"/>
            <w:r>
              <w:rPr>
                <w:rFonts w:eastAsiaTheme="majorEastAsia" w:cstheme="majorBidi"/>
                <w:kern w:val="32"/>
              </w:rPr>
              <w:t xml:space="preserve"> </w:t>
            </w:r>
            <w:proofErr w:type="spellStart"/>
            <w:r>
              <w:rPr>
                <w:rFonts w:eastAsiaTheme="majorEastAsia" w:cstheme="majorBidi"/>
                <w:kern w:val="32"/>
              </w:rPr>
              <w:t>lopte</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tako</w:t>
            </w:r>
            <w:proofErr w:type="spellEnd"/>
            <w:r>
              <w:rPr>
                <w:rFonts w:eastAsiaTheme="majorEastAsia" w:cstheme="majorBidi"/>
                <w:kern w:val="32"/>
              </w:rPr>
              <w:t xml:space="preserve"> </w:t>
            </w:r>
            <w:proofErr w:type="spellStart"/>
            <w:r>
              <w:rPr>
                <w:rFonts w:eastAsiaTheme="majorEastAsia" w:cstheme="majorBidi"/>
                <w:kern w:val="32"/>
              </w:rPr>
              <w:t>dalje</w:t>
            </w:r>
            <w:proofErr w:type="spellEnd"/>
            <w:r>
              <w:rPr>
                <w:rFonts w:eastAsiaTheme="majorEastAsia" w:cstheme="majorBidi"/>
                <w:kern w:val="32"/>
              </w:rPr>
              <w:t>.</w:t>
            </w:r>
          </w:p>
        </w:tc>
      </w:tr>
      <w:tr w:rsidR="005470ED" w14:paraId="0519B78E" w14:textId="77777777" w:rsidTr="001A1246">
        <w:tc>
          <w:tcPr>
            <w:tcW w:w="4968" w:type="dxa"/>
          </w:tcPr>
          <w:p w14:paraId="02298F8B" w14:textId="4EAE90C3"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RenderTiledMapSystem</w:t>
            </w:r>
            <w:proofErr w:type="spellEnd"/>
          </w:p>
        </w:tc>
        <w:tc>
          <w:tcPr>
            <w:tcW w:w="4842" w:type="dxa"/>
          </w:tcPr>
          <w:p w14:paraId="0F748B89" w14:textId="0B42EAA7" w:rsidR="005470ED" w:rsidRDefault="00400AA7">
            <w:pPr>
              <w:spacing w:after="0" w:afterAutospacing="0"/>
              <w:jc w:val="left"/>
              <w:rPr>
                <w:rFonts w:eastAsiaTheme="majorEastAsia" w:cstheme="majorBidi"/>
                <w:kern w:val="32"/>
              </w:rPr>
            </w:pPr>
            <w:proofErr w:type="spellStart"/>
            <w:r>
              <w:rPr>
                <w:rFonts w:eastAsiaTheme="majorEastAsia" w:cstheme="majorBidi"/>
                <w:kern w:val="32"/>
              </w:rPr>
              <w:t>Renderuje</w:t>
            </w:r>
            <w:proofErr w:type="spellEnd"/>
            <w:r>
              <w:rPr>
                <w:rFonts w:eastAsiaTheme="majorEastAsia" w:cstheme="majorBidi"/>
                <w:kern w:val="32"/>
              </w:rPr>
              <w:t xml:space="preserve"> </w:t>
            </w:r>
            <w:proofErr w:type="spellStart"/>
            <w:r>
              <w:rPr>
                <w:rFonts w:eastAsiaTheme="majorEastAsia" w:cstheme="majorBidi"/>
                <w:kern w:val="32"/>
              </w:rPr>
              <w:t>sve</w:t>
            </w:r>
            <w:proofErr w:type="spellEnd"/>
            <w:r>
              <w:rPr>
                <w:rFonts w:eastAsiaTheme="majorEastAsia" w:cstheme="majorBidi"/>
                <w:kern w:val="32"/>
              </w:rPr>
              <w:t xml:space="preserve"> </w:t>
            </w:r>
            <w:proofErr w:type="spellStart"/>
            <w:r>
              <w:rPr>
                <w:rFonts w:eastAsiaTheme="majorEastAsia" w:cstheme="majorBidi"/>
                <w:kern w:val="32"/>
              </w:rPr>
              <w:t>entitije</w:t>
            </w:r>
            <w:proofErr w:type="spellEnd"/>
            <w:r>
              <w:rPr>
                <w:rFonts w:eastAsiaTheme="majorEastAsia" w:cstheme="majorBidi"/>
                <w:kern w:val="32"/>
              </w:rPr>
              <w:t xml:space="preserve"> </w:t>
            </w:r>
            <w:proofErr w:type="spellStart"/>
            <w:r>
              <w:rPr>
                <w:rFonts w:eastAsiaTheme="majorEastAsia" w:cstheme="majorBidi"/>
                <w:kern w:val="32"/>
              </w:rPr>
              <w:t>vezane</w:t>
            </w:r>
            <w:proofErr w:type="spellEnd"/>
            <w:r>
              <w:rPr>
                <w:rFonts w:eastAsiaTheme="majorEastAsia" w:cstheme="majorBidi"/>
                <w:kern w:val="32"/>
              </w:rPr>
              <w:t xml:space="preserve"> za </w:t>
            </w:r>
            <w:proofErr w:type="spellStart"/>
            <w:r>
              <w:rPr>
                <w:rFonts w:eastAsiaTheme="majorEastAsia" w:cstheme="majorBidi"/>
                <w:kern w:val="32"/>
              </w:rPr>
              <w:t>TiledMap</w:t>
            </w:r>
            <w:proofErr w:type="spellEnd"/>
            <w:r>
              <w:rPr>
                <w:rFonts w:eastAsiaTheme="majorEastAsia" w:cstheme="majorBidi"/>
                <w:kern w:val="32"/>
              </w:rPr>
              <w:t xml:space="preserve"> </w:t>
            </w:r>
            <w:proofErr w:type="spellStart"/>
            <w:r>
              <w:rPr>
                <w:rFonts w:eastAsiaTheme="majorEastAsia" w:cstheme="majorBidi"/>
                <w:kern w:val="32"/>
              </w:rPr>
              <w:t>nivo</w:t>
            </w:r>
            <w:proofErr w:type="spellEnd"/>
            <w:r>
              <w:rPr>
                <w:rFonts w:eastAsiaTheme="majorEastAsia" w:cstheme="majorBidi"/>
                <w:kern w:val="32"/>
              </w:rPr>
              <w:t xml:space="preserve"> </w:t>
            </w:r>
            <w:proofErr w:type="spellStart"/>
            <w:r>
              <w:rPr>
                <w:rFonts w:eastAsiaTheme="majorEastAsia" w:cstheme="majorBidi"/>
                <w:kern w:val="32"/>
              </w:rPr>
              <w:t>poput</w:t>
            </w:r>
            <w:proofErr w:type="spellEnd"/>
            <w:r>
              <w:rPr>
                <w:rFonts w:eastAsiaTheme="majorEastAsia" w:cstheme="majorBidi"/>
                <w:kern w:val="32"/>
              </w:rPr>
              <w:t xml:space="preserve"> </w:t>
            </w:r>
            <w:proofErr w:type="spellStart"/>
            <w:r>
              <w:rPr>
                <w:rFonts w:eastAsiaTheme="majorEastAsia" w:cstheme="majorBidi"/>
                <w:kern w:val="32"/>
              </w:rPr>
              <w:t>tekstura</w:t>
            </w:r>
            <w:proofErr w:type="spellEnd"/>
            <w:r>
              <w:rPr>
                <w:rFonts w:eastAsiaTheme="majorEastAsia" w:cstheme="majorBidi"/>
                <w:kern w:val="32"/>
              </w:rPr>
              <w:t xml:space="preserve"> </w:t>
            </w:r>
            <w:proofErr w:type="spellStart"/>
            <w:r>
              <w:rPr>
                <w:rFonts w:eastAsiaTheme="majorEastAsia" w:cstheme="majorBidi"/>
                <w:kern w:val="32"/>
              </w:rPr>
              <w:t>platformi</w:t>
            </w:r>
            <w:proofErr w:type="spellEnd"/>
            <w:r>
              <w:rPr>
                <w:rFonts w:eastAsiaTheme="majorEastAsia" w:cstheme="majorBidi"/>
                <w:kern w:val="32"/>
              </w:rPr>
              <w:t xml:space="preserve">, </w:t>
            </w:r>
            <w:proofErr w:type="spellStart"/>
            <w:r>
              <w:rPr>
                <w:rFonts w:eastAsiaTheme="majorEastAsia" w:cstheme="majorBidi"/>
                <w:kern w:val="32"/>
              </w:rPr>
              <w:t>entitija</w:t>
            </w:r>
            <w:proofErr w:type="spellEnd"/>
            <w:r>
              <w:rPr>
                <w:rFonts w:eastAsiaTheme="majorEastAsia" w:cstheme="majorBidi"/>
                <w:kern w:val="32"/>
              </w:rPr>
              <w:t xml:space="preserve"> koji </w:t>
            </w:r>
            <w:proofErr w:type="spellStart"/>
            <w:r>
              <w:rPr>
                <w:rFonts w:eastAsiaTheme="majorEastAsia" w:cstheme="majorBidi"/>
                <w:kern w:val="32"/>
              </w:rPr>
              <w:t>mogu</w:t>
            </w:r>
            <w:proofErr w:type="spellEnd"/>
            <w:r>
              <w:rPr>
                <w:rFonts w:eastAsiaTheme="majorEastAsia" w:cstheme="majorBidi"/>
                <w:kern w:val="32"/>
              </w:rPr>
              <w:t xml:space="preserve"> da se </w:t>
            </w:r>
            <w:proofErr w:type="spellStart"/>
            <w:r>
              <w:rPr>
                <w:rFonts w:eastAsiaTheme="majorEastAsia" w:cstheme="majorBidi"/>
                <w:kern w:val="32"/>
              </w:rPr>
              <w:t>pokupe</w:t>
            </w:r>
            <w:proofErr w:type="spellEnd"/>
          </w:p>
        </w:tc>
      </w:tr>
      <w:tr w:rsidR="005470ED" w14:paraId="46D1CBF7" w14:textId="77777777" w:rsidTr="001A1246">
        <w:tc>
          <w:tcPr>
            <w:tcW w:w="4968" w:type="dxa"/>
          </w:tcPr>
          <w:p w14:paraId="46A37038" w14:textId="46664EE0"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SensorSystem</w:t>
            </w:r>
            <w:proofErr w:type="spellEnd"/>
          </w:p>
        </w:tc>
        <w:tc>
          <w:tcPr>
            <w:tcW w:w="4842" w:type="dxa"/>
          </w:tcPr>
          <w:p w14:paraId="0714DF93" w14:textId="059C359E" w:rsidR="005470ED" w:rsidRDefault="00400AA7">
            <w:pPr>
              <w:spacing w:after="0" w:afterAutospacing="0"/>
              <w:jc w:val="left"/>
              <w:rPr>
                <w:rFonts w:eastAsiaTheme="majorEastAsia" w:cstheme="majorBidi"/>
                <w:kern w:val="32"/>
              </w:rPr>
            </w:pPr>
            <w:proofErr w:type="spellStart"/>
            <w:r>
              <w:rPr>
                <w:rFonts w:eastAsiaTheme="majorEastAsia" w:cstheme="majorBidi"/>
                <w:kern w:val="32"/>
              </w:rPr>
              <w:t>Proverava</w:t>
            </w:r>
            <w:proofErr w:type="spellEnd"/>
            <w:r>
              <w:rPr>
                <w:rFonts w:eastAsiaTheme="majorEastAsia" w:cstheme="majorBidi"/>
                <w:kern w:val="32"/>
              </w:rPr>
              <w:t xml:space="preserve"> da li je </w:t>
            </w:r>
            <w:proofErr w:type="spellStart"/>
            <w:r>
              <w:rPr>
                <w:rFonts w:eastAsiaTheme="majorEastAsia" w:cstheme="majorBidi"/>
                <w:kern w:val="32"/>
              </w:rPr>
              <w:t>došlo</w:t>
            </w:r>
            <w:proofErr w:type="spellEnd"/>
            <w:r>
              <w:rPr>
                <w:rFonts w:eastAsiaTheme="majorEastAsia" w:cstheme="majorBidi"/>
                <w:kern w:val="32"/>
              </w:rPr>
              <w:t xml:space="preserve"> do </w:t>
            </w:r>
            <w:proofErr w:type="spellStart"/>
            <w:r>
              <w:rPr>
                <w:rFonts w:eastAsiaTheme="majorEastAsia" w:cstheme="majorBidi"/>
                <w:kern w:val="32"/>
              </w:rPr>
              <w:t>kontakta</w:t>
            </w:r>
            <w:proofErr w:type="spellEnd"/>
            <w:r>
              <w:rPr>
                <w:rFonts w:eastAsiaTheme="majorEastAsia" w:cstheme="majorBidi"/>
                <w:kern w:val="32"/>
              </w:rPr>
              <w:t xml:space="preserve"> </w:t>
            </w:r>
            <w:proofErr w:type="spellStart"/>
            <w:r>
              <w:rPr>
                <w:rFonts w:eastAsiaTheme="majorEastAsia" w:cstheme="majorBidi"/>
                <w:kern w:val="32"/>
              </w:rPr>
              <w:t>između</w:t>
            </w:r>
            <w:proofErr w:type="spellEnd"/>
            <w:r>
              <w:rPr>
                <w:rFonts w:eastAsiaTheme="majorEastAsia" w:cstheme="majorBidi"/>
                <w:kern w:val="32"/>
              </w:rPr>
              <w:t xml:space="preserve"> </w:t>
            </w:r>
            <w:proofErr w:type="spellStart"/>
            <w:r>
              <w:rPr>
                <w:rFonts w:eastAsiaTheme="majorEastAsia" w:cstheme="majorBidi"/>
                <w:kern w:val="32"/>
              </w:rPr>
              <w:t>senzora</w:t>
            </w:r>
            <w:proofErr w:type="spellEnd"/>
            <w:r>
              <w:rPr>
                <w:rFonts w:eastAsiaTheme="majorEastAsia" w:cstheme="majorBidi"/>
                <w:kern w:val="32"/>
              </w:rPr>
              <w:t xml:space="preserve"> </w:t>
            </w:r>
            <w:proofErr w:type="spellStart"/>
            <w:r>
              <w:rPr>
                <w:rFonts w:eastAsiaTheme="majorEastAsia" w:cstheme="majorBidi"/>
                <w:kern w:val="32"/>
              </w:rPr>
              <w:t>i</w:t>
            </w:r>
            <w:proofErr w:type="spellEnd"/>
            <w:r>
              <w:rPr>
                <w:rFonts w:eastAsiaTheme="majorEastAsia" w:cstheme="majorBidi"/>
                <w:kern w:val="32"/>
              </w:rPr>
              <w:t xml:space="preserve"> </w:t>
            </w:r>
            <w:proofErr w:type="spellStart"/>
            <w:r>
              <w:rPr>
                <w:rFonts w:eastAsiaTheme="majorEastAsia" w:cstheme="majorBidi"/>
                <w:kern w:val="32"/>
              </w:rPr>
              <w:t>igrača</w:t>
            </w:r>
            <w:proofErr w:type="spellEnd"/>
            <w:r>
              <w:rPr>
                <w:rFonts w:eastAsiaTheme="majorEastAsia" w:cstheme="majorBidi"/>
                <w:kern w:val="32"/>
              </w:rPr>
              <w:t xml:space="preserve">. </w:t>
            </w:r>
            <w:proofErr w:type="spellStart"/>
            <w:r>
              <w:rPr>
                <w:rFonts w:eastAsiaTheme="majorEastAsia" w:cstheme="majorBidi"/>
                <w:kern w:val="32"/>
              </w:rPr>
              <w:t>Kada</w:t>
            </w:r>
            <w:proofErr w:type="spellEnd"/>
            <w:r>
              <w:rPr>
                <w:rFonts w:eastAsiaTheme="majorEastAsia" w:cstheme="majorBidi"/>
                <w:kern w:val="32"/>
              </w:rPr>
              <w:t xml:space="preserve"> </w:t>
            </w:r>
            <w:proofErr w:type="spellStart"/>
            <w:r>
              <w:rPr>
                <w:rFonts w:eastAsiaTheme="majorEastAsia" w:cstheme="majorBidi"/>
                <w:kern w:val="32"/>
              </w:rPr>
              <w:t>dođe</w:t>
            </w:r>
            <w:proofErr w:type="spellEnd"/>
            <w:r>
              <w:rPr>
                <w:rFonts w:eastAsiaTheme="majorEastAsia" w:cstheme="majorBidi"/>
                <w:kern w:val="32"/>
              </w:rPr>
              <w:t xml:space="preserve"> do </w:t>
            </w:r>
            <w:proofErr w:type="spellStart"/>
            <w:r>
              <w:rPr>
                <w:rFonts w:eastAsiaTheme="majorEastAsia" w:cstheme="majorBidi"/>
                <w:kern w:val="32"/>
              </w:rPr>
              <w:t>kontakta</w:t>
            </w:r>
            <w:proofErr w:type="spellEnd"/>
            <w:r>
              <w:rPr>
                <w:rFonts w:eastAsiaTheme="majorEastAsia" w:cstheme="majorBidi"/>
                <w:kern w:val="32"/>
              </w:rPr>
              <w:t xml:space="preserve"> </w:t>
            </w:r>
            <w:proofErr w:type="spellStart"/>
            <w:r>
              <w:rPr>
                <w:rFonts w:eastAsiaTheme="majorEastAsia" w:cstheme="majorBidi"/>
                <w:kern w:val="32"/>
              </w:rPr>
              <w:t>dešava</w:t>
            </w:r>
            <w:proofErr w:type="spellEnd"/>
            <w:r>
              <w:rPr>
                <w:rFonts w:eastAsiaTheme="majorEastAsia" w:cstheme="majorBidi"/>
                <w:kern w:val="32"/>
              </w:rPr>
              <w:t xml:space="preserve"> </w:t>
            </w:r>
            <w:proofErr w:type="spellStart"/>
            <w:r w:rsidR="00CC3F3D">
              <w:rPr>
                <w:rFonts w:eastAsiaTheme="majorEastAsia" w:cstheme="majorBidi"/>
                <w:kern w:val="32"/>
              </w:rPr>
              <w:t>dešava</w:t>
            </w:r>
            <w:proofErr w:type="spellEnd"/>
            <w:r w:rsidR="00CC3F3D">
              <w:rPr>
                <w:rFonts w:eastAsiaTheme="majorEastAsia" w:cstheme="majorBidi"/>
                <w:kern w:val="32"/>
              </w:rPr>
              <w:t xml:space="preserve"> se </w:t>
            </w:r>
            <w:proofErr w:type="spellStart"/>
            <w:r w:rsidR="00CC3F3D">
              <w:rPr>
                <w:rFonts w:eastAsiaTheme="majorEastAsia" w:cstheme="majorBidi"/>
                <w:kern w:val="32"/>
              </w:rPr>
              <w:t>određena</w:t>
            </w:r>
            <w:proofErr w:type="spellEnd"/>
            <w:r w:rsidR="00CC3F3D">
              <w:rPr>
                <w:rFonts w:eastAsiaTheme="majorEastAsia" w:cstheme="majorBidi"/>
                <w:kern w:val="32"/>
              </w:rPr>
              <w:t xml:space="preserve"> </w:t>
            </w:r>
            <w:proofErr w:type="spellStart"/>
            <w:r w:rsidR="00CC3F3D">
              <w:rPr>
                <w:rFonts w:eastAsiaTheme="majorEastAsia" w:cstheme="majorBidi"/>
                <w:kern w:val="32"/>
              </w:rPr>
              <w:t>operacija</w:t>
            </w:r>
            <w:proofErr w:type="spellEnd"/>
            <w:r w:rsidR="00CC3F3D">
              <w:rPr>
                <w:rFonts w:eastAsiaTheme="majorEastAsia" w:cstheme="majorBidi"/>
                <w:kern w:val="32"/>
              </w:rPr>
              <w:t xml:space="preserve"> u </w:t>
            </w:r>
            <w:proofErr w:type="spellStart"/>
            <w:r w:rsidR="00CC3F3D">
              <w:rPr>
                <w:rFonts w:eastAsiaTheme="majorEastAsia" w:cstheme="majorBidi"/>
                <w:kern w:val="32"/>
              </w:rPr>
              <w:t>zavisnosti</w:t>
            </w:r>
            <w:proofErr w:type="spellEnd"/>
            <w:r w:rsidR="00CC3F3D">
              <w:rPr>
                <w:rFonts w:eastAsiaTheme="majorEastAsia" w:cstheme="majorBidi"/>
                <w:kern w:val="32"/>
              </w:rPr>
              <w:t xml:space="preserve"> ko je </w:t>
            </w:r>
            <w:proofErr w:type="spellStart"/>
            <w:r w:rsidR="00CC3F3D">
              <w:rPr>
                <w:rFonts w:eastAsiaTheme="majorEastAsia" w:cstheme="majorBidi"/>
                <w:kern w:val="32"/>
              </w:rPr>
              <w:t>vlasnik</w:t>
            </w:r>
            <w:proofErr w:type="spellEnd"/>
            <w:r w:rsidR="00CC3F3D">
              <w:rPr>
                <w:rFonts w:eastAsiaTheme="majorEastAsia" w:cstheme="majorBidi"/>
                <w:kern w:val="32"/>
              </w:rPr>
              <w:t xml:space="preserve"> </w:t>
            </w:r>
            <w:proofErr w:type="spellStart"/>
            <w:r w:rsidR="00CC3F3D">
              <w:rPr>
                <w:rFonts w:eastAsiaTheme="majorEastAsia" w:cstheme="majorBidi"/>
                <w:kern w:val="32"/>
              </w:rPr>
              <w:t>senzora</w:t>
            </w:r>
            <w:proofErr w:type="spellEnd"/>
            <w:r w:rsidR="00CC3F3D">
              <w:rPr>
                <w:rFonts w:eastAsiaTheme="majorEastAsia" w:cstheme="majorBidi"/>
                <w:kern w:val="32"/>
              </w:rPr>
              <w:t>.</w:t>
            </w:r>
          </w:p>
        </w:tc>
      </w:tr>
      <w:tr w:rsidR="005470ED" w14:paraId="0D1B9F31" w14:textId="77777777" w:rsidTr="001A1246">
        <w:tc>
          <w:tcPr>
            <w:tcW w:w="4968" w:type="dxa"/>
          </w:tcPr>
          <w:p w14:paraId="798A9A18" w14:textId="4D3045E5" w:rsidR="005470ED" w:rsidRDefault="005470ED" w:rsidP="005470ED">
            <w:pPr>
              <w:spacing w:after="0" w:afterAutospacing="0"/>
              <w:jc w:val="center"/>
              <w:rPr>
                <w:rFonts w:eastAsiaTheme="majorEastAsia" w:cstheme="majorBidi"/>
                <w:kern w:val="32"/>
              </w:rPr>
            </w:pPr>
            <w:proofErr w:type="spellStart"/>
            <w:r w:rsidRPr="005470ED">
              <w:rPr>
                <w:rFonts w:eastAsiaTheme="majorEastAsia" w:cstheme="majorBidi"/>
                <w:kern w:val="32"/>
              </w:rPr>
              <w:t>SteeringSystem</w:t>
            </w:r>
            <w:proofErr w:type="spellEnd"/>
          </w:p>
        </w:tc>
        <w:tc>
          <w:tcPr>
            <w:tcW w:w="4842" w:type="dxa"/>
          </w:tcPr>
          <w:p w14:paraId="554682FA" w14:textId="5A18EBA6" w:rsidR="005470ED" w:rsidRDefault="00CC3F3D" w:rsidP="00CC3F3D">
            <w:pPr>
              <w:tabs>
                <w:tab w:val="left" w:pos="1578"/>
              </w:tabs>
              <w:spacing w:after="0" w:afterAutospacing="0"/>
              <w:jc w:val="left"/>
              <w:rPr>
                <w:rFonts w:eastAsiaTheme="majorEastAsia" w:cstheme="majorBidi"/>
                <w:kern w:val="32"/>
              </w:rPr>
            </w:pPr>
            <w:proofErr w:type="spellStart"/>
            <w:r>
              <w:rPr>
                <w:rFonts w:eastAsiaTheme="majorEastAsia" w:cstheme="majorBidi"/>
                <w:kern w:val="32"/>
              </w:rPr>
              <w:t>Sinhrni</w:t>
            </w:r>
            <w:proofErr w:type="spellEnd"/>
            <w:r>
              <w:rPr>
                <w:rFonts w:eastAsiaTheme="majorEastAsia" w:cstheme="majorBidi"/>
                <w:kern w:val="32"/>
              </w:rPr>
              <w:t xml:space="preserve"> </w:t>
            </w:r>
            <w:proofErr w:type="spellStart"/>
            <w:r>
              <w:rPr>
                <w:rFonts w:eastAsiaTheme="majorEastAsia" w:cstheme="majorBidi"/>
                <w:kern w:val="32"/>
              </w:rPr>
              <w:t>sistem</w:t>
            </w:r>
            <w:proofErr w:type="spellEnd"/>
            <w:r>
              <w:rPr>
                <w:rFonts w:eastAsiaTheme="majorEastAsia" w:cstheme="majorBidi"/>
                <w:kern w:val="32"/>
              </w:rPr>
              <w:t xml:space="preserve"> koji </w:t>
            </w:r>
            <w:proofErr w:type="spellStart"/>
            <w:r>
              <w:rPr>
                <w:rFonts w:eastAsiaTheme="majorEastAsia" w:cstheme="majorBidi"/>
                <w:kern w:val="32"/>
              </w:rPr>
              <w:t>ažuriraju</w:t>
            </w:r>
            <w:proofErr w:type="spellEnd"/>
            <w:r>
              <w:rPr>
                <w:rFonts w:eastAsiaTheme="majorEastAsia" w:cstheme="majorBidi"/>
                <w:kern w:val="32"/>
              </w:rPr>
              <w:t xml:space="preserve"> </w:t>
            </w:r>
            <w:proofErr w:type="spellStart"/>
            <w:r>
              <w:rPr>
                <w:rFonts w:eastAsiaTheme="majorEastAsia" w:cstheme="majorBidi"/>
                <w:kern w:val="32"/>
              </w:rPr>
              <w:t>stanje</w:t>
            </w:r>
            <w:proofErr w:type="spellEnd"/>
            <w:r>
              <w:rPr>
                <w:rFonts w:eastAsiaTheme="majorEastAsia" w:cstheme="majorBidi"/>
                <w:kern w:val="32"/>
              </w:rPr>
              <w:t xml:space="preserve"> </w:t>
            </w:r>
            <w:proofErr w:type="spellStart"/>
            <w:r>
              <w:rPr>
                <w:rFonts w:eastAsiaTheme="majorEastAsia" w:cstheme="majorBidi"/>
                <w:kern w:val="32"/>
              </w:rPr>
              <w:t>SteerinComponent</w:t>
            </w:r>
            <w:proofErr w:type="spellEnd"/>
            <w:r>
              <w:rPr>
                <w:rFonts w:eastAsiaTheme="majorEastAsia" w:cstheme="majorBidi"/>
                <w:kern w:val="32"/>
              </w:rPr>
              <w:t xml:space="preserve"> </w:t>
            </w:r>
            <w:proofErr w:type="spellStart"/>
            <w:r>
              <w:rPr>
                <w:rFonts w:eastAsiaTheme="majorEastAsia" w:cstheme="majorBidi"/>
                <w:kern w:val="32"/>
              </w:rPr>
              <w:t>entiteta</w:t>
            </w:r>
            <w:proofErr w:type="spellEnd"/>
            <w:r>
              <w:rPr>
                <w:rFonts w:eastAsiaTheme="majorEastAsia" w:cstheme="majorBidi"/>
                <w:kern w:val="32"/>
              </w:rPr>
              <w:t xml:space="preserve"> </w:t>
            </w:r>
            <w:r>
              <w:rPr>
                <w:rFonts w:eastAsiaTheme="majorEastAsia" w:cstheme="majorBidi"/>
                <w:kern w:val="32"/>
              </w:rPr>
              <w:br/>
            </w:r>
            <w:proofErr w:type="spellStart"/>
            <w:r>
              <w:rPr>
                <w:rFonts w:eastAsiaTheme="majorEastAsia" w:cstheme="majorBidi"/>
                <w:kern w:val="32"/>
              </w:rPr>
              <w:t>Napomena</w:t>
            </w:r>
            <w:proofErr w:type="spellEnd"/>
            <w:r>
              <w:rPr>
                <w:rFonts w:eastAsiaTheme="majorEastAsia" w:cstheme="majorBidi"/>
                <w:kern w:val="32"/>
              </w:rPr>
              <w:t xml:space="preserve">: u </w:t>
            </w:r>
            <w:proofErr w:type="spellStart"/>
            <w:r w:rsidRPr="00CC3F3D">
              <w:rPr>
                <w:rFonts w:eastAsiaTheme="majorEastAsia" w:cstheme="majorBidi"/>
                <w:kern w:val="32"/>
              </w:rPr>
              <w:t>SteerinComponent</w:t>
            </w:r>
            <w:proofErr w:type="spellEnd"/>
            <w:r>
              <w:rPr>
                <w:rFonts w:eastAsiaTheme="majorEastAsia" w:cstheme="majorBidi"/>
                <w:kern w:val="32"/>
              </w:rPr>
              <w:t xml:space="preserve"> </w:t>
            </w:r>
            <w:proofErr w:type="spellStart"/>
            <w:r>
              <w:rPr>
                <w:rFonts w:eastAsiaTheme="majorEastAsia" w:cstheme="majorBidi"/>
                <w:kern w:val="32"/>
              </w:rPr>
              <w:t>nisu</w:t>
            </w:r>
            <w:proofErr w:type="spellEnd"/>
            <w:r>
              <w:rPr>
                <w:rFonts w:eastAsiaTheme="majorEastAsia" w:cstheme="majorBidi"/>
                <w:kern w:val="32"/>
              </w:rPr>
              <w:t xml:space="preserve"> </w:t>
            </w:r>
            <w:proofErr w:type="spellStart"/>
            <w:r>
              <w:rPr>
                <w:rFonts w:eastAsiaTheme="majorEastAsia" w:cstheme="majorBidi"/>
                <w:kern w:val="32"/>
              </w:rPr>
              <w:t>poštovana</w:t>
            </w:r>
            <w:proofErr w:type="spellEnd"/>
            <w:r>
              <w:rPr>
                <w:rFonts w:eastAsiaTheme="majorEastAsia" w:cstheme="majorBidi"/>
                <w:kern w:val="32"/>
              </w:rPr>
              <w:t xml:space="preserve"> </w:t>
            </w:r>
            <w:proofErr w:type="spellStart"/>
            <w:r>
              <w:rPr>
                <w:rFonts w:eastAsiaTheme="majorEastAsia" w:cstheme="majorBidi"/>
                <w:kern w:val="32"/>
              </w:rPr>
              <w:t>pravila</w:t>
            </w:r>
            <w:proofErr w:type="spellEnd"/>
            <w:r>
              <w:rPr>
                <w:rFonts w:eastAsiaTheme="majorEastAsia" w:cstheme="majorBidi"/>
                <w:kern w:val="32"/>
              </w:rPr>
              <w:t xml:space="preserve"> ECS paradigm </w:t>
            </w:r>
            <w:proofErr w:type="spellStart"/>
            <w:r>
              <w:rPr>
                <w:rFonts w:eastAsiaTheme="majorEastAsia" w:cstheme="majorBidi"/>
                <w:kern w:val="32"/>
              </w:rPr>
              <w:t>tako</w:t>
            </w:r>
            <w:proofErr w:type="spellEnd"/>
            <w:r>
              <w:rPr>
                <w:rFonts w:eastAsiaTheme="majorEastAsia" w:cstheme="majorBidi"/>
                <w:kern w:val="32"/>
              </w:rPr>
              <w:t xml:space="preserve"> da ta </w:t>
            </w:r>
            <w:proofErr w:type="spellStart"/>
            <w:r>
              <w:rPr>
                <w:rFonts w:eastAsiaTheme="majorEastAsia" w:cstheme="majorBidi"/>
                <w:kern w:val="32"/>
              </w:rPr>
              <w:t>komponenta</w:t>
            </w:r>
            <w:proofErr w:type="spellEnd"/>
            <w:r>
              <w:rPr>
                <w:rFonts w:eastAsiaTheme="majorEastAsia" w:cstheme="majorBidi"/>
                <w:kern w:val="32"/>
              </w:rPr>
              <w:t xml:space="preserve"> </w:t>
            </w:r>
            <w:proofErr w:type="spellStart"/>
            <w:r>
              <w:rPr>
                <w:rFonts w:eastAsiaTheme="majorEastAsia" w:cstheme="majorBidi"/>
                <w:kern w:val="32"/>
              </w:rPr>
              <w:t>nije</w:t>
            </w:r>
            <w:proofErr w:type="spellEnd"/>
            <w:r>
              <w:rPr>
                <w:rFonts w:eastAsiaTheme="majorEastAsia" w:cstheme="majorBidi"/>
                <w:kern w:val="32"/>
              </w:rPr>
              <w:t xml:space="preserve"> </w:t>
            </w:r>
            <w:proofErr w:type="spellStart"/>
            <w:r>
              <w:rPr>
                <w:rFonts w:eastAsiaTheme="majorEastAsia" w:cstheme="majorBidi"/>
                <w:kern w:val="32"/>
              </w:rPr>
              <w:t>samo</w:t>
            </w:r>
            <w:proofErr w:type="spellEnd"/>
            <w:r>
              <w:rPr>
                <w:rFonts w:eastAsiaTheme="majorEastAsia" w:cstheme="majorBidi"/>
                <w:kern w:val="32"/>
              </w:rPr>
              <w:t xml:space="preserve"> </w:t>
            </w:r>
            <w:proofErr w:type="spellStart"/>
            <w:r>
              <w:rPr>
                <w:rFonts w:eastAsiaTheme="majorEastAsia" w:cstheme="majorBidi"/>
                <w:kern w:val="32"/>
              </w:rPr>
              <w:t>kontenjer</w:t>
            </w:r>
            <w:proofErr w:type="spellEnd"/>
            <w:r>
              <w:rPr>
                <w:rFonts w:eastAsiaTheme="majorEastAsia" w:cstheme="majorBidi"/>
                <w:kern w:val="32"/>
              </w:rPr>
              <w:t xml:space="preserve"> za </w:t>
            </w:r>
            <w:proofErr w:type="spellStart"/>
            <w:r>
              <w:rPr>
                <w:rFonts w:eastAsiaTheme="majorEastAsia" w:cstheme="majorBidi"/>
                <w:kern w:val="32"/>
              </w:rPr>
              <w:t>podatke</w:t>
            </w:r>
            <w:proofErr w:type="spellEnd"/>
            <w:r>
              <w:rPr>
                <w:rFonts w:eastAsiaTheme="majorEastAsia" w:cstheme="majorBidi"/>
                <w:kern w:val="32"/>
              </w:rPr>
              <w:t xml:space="preserve"> </w:t>
            </w:r>
            <w:proofErr w:type="spellStart"/>
            <w:r>
              <w:rPr>
                <w:rFonts w:eastAsiaTheme="majorEastAsia" w:cstheme="majorBidi"/>
                <w:kern w:val="32"/>
              </w:rPr>
              <w:t>već</w:t>
            </w:r>
            <w:proofErr w:type="spellEnd"/>
            <w:r>
              <w:rPr>
                <w:rFonts w:eastAsiaTheme="majorEastAsia" w:cstheme="majorBidi"/>
                <w:kern w:val="32"/>
              </w:rPr>
              <w:t xml:space="preserve"> </w:t>
            </w:r>
            <w:proofErr w:type="spellStart"/>
            <w:r>
              <w:rPr>
                <w:rFonts w:eastAsiaTheme="majorEastAsia" w:cstheme="majorBidi"/>
                <w:kern w:val="32"/>
              </w:rPr>
              <w:t>ima</w:t>
            </w:r>
            <w:proofErr w:type="spellEnd"/>
            <w:r>
              <w:rPr>
                <w:rFonts w:eastAsiaTheme="majorEastAsia" w:cstheme="majorBidi"/>
                <w:kern w:val="32"/>
              </w:rPr>
              <w:t xml:space="preserve"> </w:t>
            </w:r>
            <w:proofErr w:type="spellStart"/>
            <w:r>
              <w:rPr>
                <w:rFonts w:eastAsiaTheme="majorEastAsia" w:cstheme="majorBidi"/>
                <w:kern w:val="32"/>
              </w:rPr>
              <w:t>implementirane</w:t>
            </w:r>
            <w:proofErr w:type="spellEnd"/>
            <w:r>
              <w:rPr>
                <w:rFonts w:eastAsiaTheme="majorEastAsia" w:cstheme="majorBidi"/>
                <w:kern w:val="32"/>
              </w:rPr>
              <w:t xml:space="preserve"> </w:t>
            </w:r>
            <w:proofErr w:type="spellStart"/>
            <w:r>
              <w:rPr>
                <w:rFonts w:eastAsiaTheme="majorEastAsia" w:cstheme="majorBidi"/>
                <w:kern w:val="32"/>
              </w:rPr>
              <w:t>neke</w:t>
            </w:r>
            <w:proofErr w:type="spellEnd"/>
            <w:r>
              <w:rPr>
                <w:rFonts w:eastAsiaTheme="majorEastAsia" w:cstheme="majorBidi"/>
                <w:kern w:val="32"/>
              </w:rPr>
              <w:t xml:space="preserve"> </w:t>
            </w:r>
            <w:proofErr w:type="spellStart"/>
            <w:r>
              <w:rPr>
                <w:rFonts w:eastAsiaTheme="majorEastAsia" w:cstheme="majorBidi"/>
                <w:kern w:val="32"/>
              </w:rPr>
              <w:t>funkionalnosti</w:t>
            </w:r>
            <w:proofErr w:type="spellEnd"/>
            <w:r>
              <w:rPr>
                <w:rFonts w:eastAsiaTheme="majorEastAsia" w:cstheme="majorBidi"/>
                <w:kern w:val="32"/>
              </w:rPr>
              <w:t xml:space="preserve"> za </w:t>
            </w:r>
            <w:proofErr w:type="spellStart"/>
            <w:r>
              <w:rPr>
                <w:rFonts w:eastAsiaTheme="majorEastAsia" w:cstheme="majorBidi"/>
                <w:kern w:val="32"/>
              </w:rPr>
              <w:t>veštačku</w:t>
            </w:r>
            <w:proofErr w:type="spellEnd"/>
            <w:r>
              <w:rPr>
                <w:rFonts w:eastAsiaTheme="majorEastAsia" w:cstheme="majorBidi"/>
                <w:kern w:val="32"/>
              </w:rPr>
              <w:t xml:space="preserve"> </w:t>
            </w:r>
            <w:proofErr w:type="spellStart"/>
            <w:r>
              <w:rPr>
                <w:rFonts w:eastAsiaTheme="majorEastAsia" w:cstheme="majorBidi"/>
                <w:kern w:val="32"/>
              </w:rPr>
              <w:t>inteligenciju</w:t>
            </w:r>
            <w:proofErr w:type="spellEnd"/>
            <w:r>
              <w:rPr>
                <w:rFonts w:eastAsiaTheme="majorEastAsia" w:cstheme="majorBidi"/>
                <w:kern w:val="32"/>
              </w:rPr>
              <w:t xml:space="preserve"> </w:t>
            </w:r>
            <w:r>
              <w:rPr>
                <w:rFonts w:eastAsiaTheme="majorEastAsia" w:cstheme="majorBidi"/>
                <w:kern w:val="32"/>
              </w:rPr>
              <w:tab/>
            </w:r>
          </w:p>
        </w:tc>
      </w:tr>
    </w:tbl>
    <w:p w14:paraId="68EB4EC7" w14:textId="13903795" w:rsidR="003A1883" w:rsidRDefault="003A1883">
      <w:pPr>
        <w:spacing w:after="0" w:afterAutospacing="0"/>
        <w:jc w:val="left"/>
        <w:rPr>
          <w:rFonts w:eastAsiaTheme="majorEastAsia" w:cstheme="majorBidi"/>
          <w:kern w:val="32"/>
        </w:rPr>
      </w:pPr>
    </w:p>
    <w:p w14:paraId="1EB1011C" w14:textId="77777777" w:rsidR="003A1883" w:rsidRDefault="003A1883">
      <w:pPr>
        <w:spacing w:after="0" w:afterAutospacing="0"/>
        <w:jc w:val="left"/>
        <w:rPr>
          <w:rFonts w:eastAsiaTheme="majorEastAsia" w:cstheme="majorBidi"/>
          <w:kern w:val="32"/>
        </w:rPr>
      </w:pPr>
      <w:r>
        <w:rPr>
          <w:rFonts w:eastAsiaTheme="majorEastAsia" w:cstheme="majorBidi"/>
          <w:kern w:val="32"/>
        </w:rPr>
        <w:br w:type="page"/>
      </w:r>
    </w:p>
    <w:p w14:paraId="07844892" w14:textId="74B51103" w:rsidR="003A1883" w:rsidRDefault="003A1883" w:rsidP="003A1883">
      <w:pPr>
        <w:pStyle w:val="Heading3"/>
      </w:pPr>
      <w:proofErr w:type="spellStart"/>
      <w:r>
        <w:lastRenderedPageBreak/>
        <w:t>Ostali</w:t>
      </w:r>
      <w:proofErr w:type="spellEnd"/>
      <w:r>
        <w:t xml:space="preserve"> moduli</w:t>
      </w:r>
    </w:p>
    <w:p w14:paraId="7E2CB106" w14:textId="7E922A58" w:rsidR="005470ED" w:rsidRDefault="003A1883">
      <w:pPr>
        <w:spacing w:after="0" w:afterAutospacing="0"/>
        <w:jc w:val="left"/>
        <w:rPr>
          <w:rFonts w:eastAsiaTheme="majorEastAsia" w:cstheme="majorBidi"/>
          <w:kern w:val="32"/>
        </w:rPr>
      </w:pPr>
      <w:r>
        <w:rPr>
          <w:rFonts w:eastAsiaTheme="majorEastAsia" w:cstheme="majorBidi"/>
          <w:kern w:val="32"/>
        </w:rPr>
        <w:t xml:space="preserve">U </w:t>
      </w:r>
      <w:proofErr w:type="spellStart"/>
      <w:r>
        <w:rPr>
          <w:rFonts w:eastAsiaTheme="majorEastAsia" w:cstheme="majorBidi"/>
          <w:kern w:val="32"/>
        </w:rPr>
        <w:t>ovu</w:t>
      </w:r>
      <w:proofErr w:type="spellEnd"/>
      <w:r>
        <w:rPr>
          <w:rFonts w:eastAsiaTheme="majorEastAsia" w:cstheme="majorBidi"/>
          <w:kern w:val="32"/>
        </w:rPr>
        <w:t xml:space="preserve"> </w:t>
      </w:r>
      <w:proofErr w:type="spellStart"/>
      <w:r>
        <w:rPr>
          <w:rFonts w:eastAsiaTheme="majorEastAsia" w:cstheme="majorBidi"/>
          <w:kern w:val="32"/>
        </w:rPr>
        <w:t>grupu</w:t>
      </w:r>
      <w:proofErr w:type="spellEnd"/>
      <w:r>
        <w:rPr>
          <w:rFonts w:eastAsiaTheme="majorEastAsia" w:cstheme="majorBidi"/>
          <w:kern w:val="32"/>
        </w:rPr>
        <w:t xml:space="preserve"> </w:t>
      </w:r>
      <w:proofErr w:type="spellStart"/>
      <w:r>
        <w:rPr>
          <w:rFonts w:eastAsiaTheme="majorEastAsia" w:cstheme="majorBidi"/>
          <w:kern w:val="32"/>
        </w:rPr>
        <w:t>spadaju</w:t>
      </w:r>
      <w:proofErr w:type="spellEnd"/>
      <w:r>
        <w:rPr>
          <w:rFonts w:eastAsiaTheme="majorEastAsia" w:cstheme="majorBidi"/>
          <w:kern w:val="32"/>
        </w:rPr>
        <w:t xml:space="preserve"> </w:t>
      </w:r>
      <w:proofErr w:type="spellStart"/>
      <w:r>
        <w:rPr>
          <w:rFonts w:eastAsiaTheme="majorEastAsia" w:cstheme="majorBidi"/>
          <w:kern w:val="32"/>
        </w:rPr>
        <w:t>svi</w:t>
      </w:r>
      <w:proofErr w:type="spellEnd"/>
      <w:r>
        <w:rPr>
          <w:rFonts w:eastAsiaTheme="majorEastAsia" w:cstheme="majorBidi"/>
          <w:kern w:val="32"/>
        </w:rPr>
        <w:t xml:space="preserve"> </w:t>
      </w:r>
      <w:proofErr w:type="spellStart"/>
      <w:r>
        <w:rPr>
          <w:rFonts w:eastAsiaTheme="majorEastAsia" w:cstheme="majorBidi"/>
          <w:kern w:val="32"/>
        </w:rPr>
        <w:t>ostali</w:t>
      </w:r>
      <w:proofErr w:type="spellEnd"/>
      <w:r>
        <w:rPr>
          <w:rFonts w:eastAsiaTheme="majorEastAsia" w:cstheme="majorBidi"/>
          <w:kern w:val="32"/>
        </w:rPr>
        <w:t xml:space="preserve"> moduli. Za </w:t>
      </w:r>
      <w:proofErr w:type="spellStart"/>
      <w:r>
        <w:rPr>
          <w:rFonts w:eastAsiaTheme="majorEastAsia" w:cstheme="majorBidi"/>
          <w:kern w:val="32"/>
        </w:rPr>
        <w:t>razliku</w:t>
      </w:r>
      <w:proofErr w:type="spellEnd"/>
      <w:r>
        <w:rPr>
          <w:rFonts w:eastAsiaTheme="majorEastAsia" w:cstheme="majorBidi"/>
          <w:kern w:val="32"/>
        </w:rPr>
        <w:t xml:space="preserve"> od ECS </w:t>
      </w:r>
      <w:proofErr w:type="spellStart"/>
      <w:r>
        <w:rPr>
          <w:rFonts w:eastAsiaTheme="majorEastAsia" w:cstheme="majorBidi"/>
          <w:kern w:val="32"/>
        </w:rPr>
        <w:t>modula</w:t>
      </w:r>
      <w:proofErr w:type="spellEnd"/>
      <w:r>
        <w:rPr>
          <w:rFonts w:eastAsiaTheme="majorEastAsia" w:cstheme="majorBidi"/>
          <w:kern w:val="32"/>
        </w:rPr>
        <w:t xml:space="preserve"> koji </w:t>
      </w:r>
      <w:proofErr w:type="spellStart"/>
      <w:r>
        <w:rPr>
          <w:rFonts w:eastAsiaTheme="majorEastAsia" w:cstheme="majorBidi"/>
          <w:kern w:val="32"/>
        </w:rPr>
        <w:t>predstavljaju</w:t>
      </w:r>
      <w:proofErr w:type="spellEnd"/>
      <w:r>
        <w:rPr>
          <w:rFonts w:eastAsiaTheme="majorEastAsia" w:cstheme="majorBidi"/>
          <w:kern w:val="32"/>
        </w:rPr>
        <w:t xml:space="preserve"> </w:t>
      </w:r>
      <w:proofErr w:type="spellStart"/>
      <w:r>
        <w:rPr>
          <w:rFonts w:eastAsiaTheme="majorEastAsia" w:cstheme="majorBidi"/>
          <w:kern w:val="32"/>
        </w:rPr>
        <w:t>sinhrone</w:t>
      </w:r>
      <w:proofErr w:type="spellEnd"/>
      <w:r>
        <w:rPr>
          <w:rFonts w:eastAsiaTheme="majorEastAsia" w:cstheme="majorBidi"/>
          <w:kern w:val="32"/>
        </w:rPr>
        <w:t xml:space="preserve"> </w:t>
      </w:r>
      <w:proofErr w:type="spellStart"/>
      <w:r>
        <w:rPr>
          <w:rFonts w:eastAsiaTheme="majorEastAsia" w:cstheme="majorBidi"/>
          <w:kern w:val="32"/>
        </w:rPr>
        <w:t>sistem</w:t>
      </w:r>
      <w:proofErr w:type="spellEnd"/>
      <w:r>
        <w:rPr>
          <w:rFonts w:eastAsiaTheme="majorEastAsia" w:cstheme="majorBidi"/>
          <w:kern w:val="32"/>
        </w:rPr>
        <w:t xml:space="preserve">, </w:t>
      </w:r>
      <w:proofErr w:type="spellStart"/>
      <w:r>
        <w:rPr>
          <w:rFonts w:eastAsiaTheme="majorEastAsia" w:cstheme="majorBidi"/>
          <w:kern w:val="32"/>
        </w:rPr>
        <w:t>ostali</w:t>
      </w:r>
      <w:proofErr w:type="spellEnd"/>
      <w:r>
        <w:rPr>
          <w:rFonts w:eastAsiaTheme="majorEastAsia" w:cstheme="majorBidi"/>
          <w:kern w:val="32"/>
        </w:rPr>
        <w:t xml:space="preserve"> moduli </w:t>
      </w:r>
      <w:proofErr w:type="spellStart"/>
      <w:r>
        <w:rPr>
          <w:rFonts w:eastAsiaTheme="majorEastAsia" w:cstheme="majorBidi"/>
          <w:kern w:val="32"/>
        </w:rPr>
        <w:t>su</w:t>
      </w:r>
      <w:proofErr w:type="spellEnd"/>
      <w:r>
        <w:rPr>
          <w:rFonts w:eastAsiaTheme="majorEastAsia" w:cstheme="majorBidi"/>
          <w:kern w:val="32"/>
        </w:rPr>
        <w:t xml:space="preserve"> </w:t>
      </w:r>
      <w:proofErr w:type="spellStart"/>
      <w:r>
        <w:rPr>
          <w:rFonts w:eastAsiaTheme="majorEastAsia" w:cstheme="majorBidi"/>
          <w:kern w:val="32"/>
        </w:rPr>
        <w:t>aktivni</w:t>
      </w:r>
      <w:proofErr w:type="spellEnd"/>
      <w:r>
        <w:rPr>
          <w:rFonts w:eastAsiaTheme="majorEastAsia" w:cstheme="majorBidi"/>
          <w:kern w:val="32"/>
        </w:rPr>
        <w:t xml:space="preserve"> </w:t>
      </w:r>
      <w:proofErr w:type="spellStart"/>
      <w:r>
        <w:rPr>
          <w:rFonts w:eastAsiaTheme="majorEastAsia" w:cstheme="majorBidi"/>
          <w:kern w:val="32"/>
        </w:rPr>
        <w:t>samo</w:t>
      </w:r>
      <w:proofErr w:type="spellEnd"/>
      <w:r>
        <w:rPr>
          <w:rFonts w:eastAsiaTheme="majorEastAsia" w:cstheme="majorBidi"/>
          <w:kern w:val="32"/>
        </w:rPr>
        <w:t xml:space="preserve"> po </w:t>
      </w:r>
      <w:proofErr w:type="spellStart"/>
      <w:r>
        <w:rPr>
          <w:rFonts w:eastAsiaTheme="majorEastAsia" w:cstheme="majorBidi"/>
          <w:kern w:val="32"/>
        </w:rPr>
        <w:t>pozviu</w:t>
      </w:r>
      <w:proofErr w:type="spellEnd"/>
      <w:r>
        <w:rPr>
          <w:rFonts w:eastAsiaTheme="majorEastAsia" w:cstheme="majorBidi"/>
          <w:kern w:val="32"/>
        </w:rPr>
        <w:t xml:space="preserve"> </w:t>
      </w:r>
      <w:proofErr w:type="spellStart"/>
      <w:r>
        <w:rPr>
          <w:rFonts w:eastAsiaTheme="majorEastAsia" w:cstheme="majorBidi"/>
          <w:kern w:val="32"/>
        </w:rPr>
        <w:t>ili</w:t>
      </w:r>
      <w:proofErr w:type="spellEnd"/>
      <w:r>
        <w:rPr>
          <w:rFonts w:eastAsiaTheme="majorEastAsia" w:cstheme="majorBidi"/>
          <w:kern w:val="32"/>
        </w:rPr>
        <w:t xml:space="preserve"> </w:t>
      </w:r>
      <w:proofErr w:type="spellStart"/>
      <w:r>
        <w:rPr>
          <w:rFonts w:eastAsiaTheme="majorEastAsia" w:cstheme="majorBidi"/>
          <w:kern w:val="32"/>
        </w:rPr>
        <w:t>su</w:t>
      </w:r>
      <w:proofErr w:type="spellEnd"/>
      <w:r>
        <w:rPr>
          <w:rFonts w:eastAsiaTheme="majorEastAsia" w:cstheme="majorBidi"/>
          <w:kern w:val="32"/>
        </w:rPr>
        <w:t xml:space="preserve"> u </w:t>
      </w:r>
      <w:proofErr w:type="spellStart"/>
      <w:r>
        <w:rPr>
          <w:rFonts w:eastAsiaTheme="majorEastAsia" w:cstheme="majorBidi"/>
          <w:kern w:val="32"/>
        </w:rPr>
        <w:t>pitnaju</w:t>
      </w:r>
      <w:proofErr w:type="spellEnd"/>
      <w:r>
        <w:rPr>
          <w:rFonts w:eastAsiaTheme="majorEastAsia" w:cstheme="majorBidi"/>
          <w:kern w:val="32"/>
        </w:rPr>
        <w:t xml:space="preserve"> </w:t>
      </w:r>
      <w:proofErr w:type="spellStart"/>
      <w:r>
        <w:rPr>
          <w:rFonts w:eastAsiaTheme="majorEastAsia" w:cstheme="majorBidi"/>
          <w:kern w:val="32"/>
        </w:rPr>
        <w:t>asinhroni</w:t>
      </w:r>
      <w:proofErr w:type="spellEnd"/>
      <w:r>
        <w:rPr>
          <w:rFonts w:eastAsiaTheme="majorEastAsia" w:cstheme="majorBidi"/>
          <w:kern w:val="32"/>
        </w:rPr>
        <w:t xml:space="preserve"> </w:t>
      </w:r>
      <w:proofErr w:type="spellStart"/>
      <w:r>
        <w:rPr>
          <w:rFonts w:eastAsiaTheme="majorEastAsia" w:cstheme="majorBidi"/>
          <w:kern w:val="32"/>
        </w:rPr>
        <w:t>sistemi</w:t>
      </w:r>
      <w:proofErr w:type="spellEnd"/>
    </w:p>
    <w:p w14:paraId="486F6462" w14:textId="746AEB86" w:rsidR="003A1883" w:rsidRDefault="003A1883">
      <w:pPr>
        <w:spacing w:after="0" w:afterAutospacing="0"/>
        <w:jc w:val="left"/>
        <w:rPr>
          <w:rFonts w:eastAsiaTheme="majorEastAsia" w:cstheme="majorBidi"/>
          <w:kern w:val="32"/>
        </w:rPr>
      </w:pPr>
    </w:p>
    <w:p w14:paraId="44DA7169" w14:textId="5B9EE5A5" w:rsidR="003A1883" w:rsidRDefault="003A1883" w:rsidP="003A1883">
      <w:pPr>
        <w:pStyle w:val="Heading4"/>
      </w:pPr>
      <w:proofErr w:type="spellStart"/>
      <w:r>
        <w:t>MatchTracker</w:t>
      </w:r>
      <w:proofErr w:type="spellEnd"/>
    </w:p>
    <w:p w14:paraId="75A4AF26" w14:textId="5F4D567D" w:rsidR="00CB7C62" w:rsidRDefault="003A1883" w:rsidP="003A1883">
      <w:pPr>
        <w:rPr>
          <w:lang w:val="sr-Latn-RS"/>
        </w:rPr>
      </w:pPr>
      <w:proofErr w:type="spellStart"/>
      <w:r>
        <w:t>MatchTracker</w:t>
      </w:r>
      <w:proofErr w:type="spellEnd"/>
      <w:r>
        <w:t xml:space="preserve"> je </w:t>
      </w:r>
      <w:proofErr w:type="spellStart"/>
      <w:r>
        <w:t>modul</w:t>
      </w:r>
      <w:proofErr w:type="spellEnd"/>
      <w:r>
        <w:t xml:space="preserve"> koji je </w:t>
      </w:r>
      <w:proofErr w:type="spellStart"/>
      <w:r>
        <w:t>zadu</w:t>
      </w:r>
      <w:proofErr w:type="spellEnd"/>
      <w:r>
        <w:rPr>
          <w:lang w:val="sr-Latn-RS"/>
        </w:rPr>
        <w:t>žen da prati da li je meč gotov ili nije</w:t>
      </w:r>
      <w:r w:rsidR="00CB7C62">
        <w:t xml:space="preserve">. </w:t>
      </w:r>
      <w:proofErr w:type="spellStart"/>
      <w:r w:rsidR="00CB7C62">
        <w:t>Pri</w:t>
      </w:r>
      <w:proofErr w:type="spellEnd"/>
      <w:r w:rsidR="00CB7C62">
        <w:t xml:space="preserve"> </w:t>
      </w:r>
      <w:proofErr w:type="spellStart"/>
      <w:r w:rsidR="00CB7C62">
        <w:t>inicijalizaciji</w:t>
      </w:r>
      <w:proofErr w:type="spellEnd"/>
      <w:r w:rsidR="00CB7C62">
        <w:t xml:space="preserve"> </w:t>
      </w:r>
      <w:proofErr w:type="spellStart"/>
      <w:r w:rsidR="00CB7C62">
        <w:t>meča</w:t>
      </w:r>
      <w:proofErr w:type="spellEnd"/>
      <w:r w:rsidR="00CB7C62">
        <w:t xml:space="preserve"> se </w:t>
      </w:r>
      <w:proofErr w:type="spellStart"/>
      <w:r w:rsidR="00CB7C62">
        <w:t>između</w:t>
      </w:r>
      <w:proofErr w:type="spellEnd"/>
      <w:r w:rsidR="00CB7C62">
        <w:t xml:space="preserve"> </w:t>
      </w:r>
      <w:proofErr w:type="spellStart"/>
      <w:r w:rsidR="00CB7C62">
        <w:t>ostalog</w:t>
      </w:r>
      <w:proofErr w:type="spellEnd"/>
      <w:r w:rsidR="00CB7C62">
        <w:t xml:space="preserve"> </w:t>
      </w:r>
      <w:proofErr w:type="spellStart"/>
      <w:r w:rsidR="00CB7C62">
        <w:t>kreiraju</w:t>
      </w:r>
      <w:proofErr w:type="spellEnd"/>
      <w:r w:rsidR="00CB7C62">
        <w:t xml:space="preserve"> </w:t>
      </w:r>
      <w:proofErr w:type="spellStart"/>
      <w:r w:rsidR="00CB7C62">
        <w:t>igrači</w:t>
      </w:r>
      <w:proofErr w:type="spellEnd"/>
      <w:r w:rsidR="00CB7C62">
        <w:t xml:space="preserve"> </w:t>
      </w:r>
      <w:proofErr w:type="spellStart"/>
      <w:r w:rsidR="00CB7C62">
        <w:t>i</w:t>
      </w:r>
      <w:proofErr w:type="spellEnd"/>
      <w:r w:rsidR="00CB7C62">
        <w:t xml:space="preserve"> </w:t>
      </w:r>
      <w:proofErr w:type="spellStart"/>
      <w:r w:rsidR="00CB7C62">
        <w:t>samim</w:t>
      </w:r>
      <w:proofErr w:type="spellEnd"/>
      <w:r w:rsidR="00CB7C62">
        <w:t xml:space="preserve"> </w:t>
      </w:r>
      <w:proofErr w:type="spellStart"/>
      <w:r w:rsidR="00CB7C62">
        <w:t>tim</w:t>
      </w:r>
      <w:proofErr w:type="spellEnd"/>
      <w:r w:rsidR="00CB7C62">
        <w:t xml:space="preserve"> </w:t>
      </w:r>
      <w:proofErr w:type="spellStart"/>
      <w:r w:rsidR="00CB7C62">
        <w:t>i</w:t>
      </w:r>
      <w:proofErr w:type="spellEnd"/>
      <w:r w:rsidR="00CB7C62">
        <w:t xml:space="preserve"> </w:t>
      </w:r>
      <w:proofErr w:type="spellStart"/>
      <w:r w:rsidR="00CB7C62">
        <w:t>faza</w:t>
      </w:r>
      <w:proofErr w:type="spellEnd"/>
      <w:r w:rsidR="00CB7C62">
        <w:t xml:space="preserve"> </w:t>
      </w:r>
      <w:proofErr w:type="spellStart"/>
      <w:r w:rsidR="00CB7C62">
        <w:t>inicijalizacije</w:t>
      </w:r>
      <w:proofErr w:type="spellEnd"/>
      <w:r w:rsidR="00CB7C62">
        <w:t xml:space="preserve"> </w:t>
      </w:r>
      <w:proofErr w:type="spellStart"/>
      <w:r w:rsidR="00CB7C62">
        <w:t>MatchTracker</w:t>
      </w:r>
      <w:proofErr w:type="spellEnd"/>
      <w:r w:rsidR="00CB7C62">
        <w:t>-a</w:t>
      </w:r>
      <w:r w:rsidR="00CB7C62">
        <w:rPr>
          <w:lang w:val="sr-Latn-RS"/>
        </w:rPr>
        <w:t xml:space="preserve"> (Slika 31.)</w:t>
      </w:r>
    </w:p>
    <w:p w14:paraId="34FBE828" w14:textId="21ADB007" w:rsidR="00CB7C62" w:rsidRDefault="00CB7C62" w:rsidP="00CB7C62">
      <w:pPr>
        <w:jc w:val="center"/>
        <w:rPr>
          <w:lang w:val="sr-Latn-RS"/>
        </w:rPr>
      </w:pPr>
      <w:r>
        <w:rPr>
          <w:noProof/>
        </w:rPr>
        <w:drawing>
          <wp:inline distT="0" distB="0" distL="0" distR="0" wp14:anchorId="1F46C108" wp14:editId="046EF3B3">
            <wp:extent cx="3397435" cy="22599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4003" cy="2277672"/>
                    </a:xfrm>
                    <a:prstGeom prst="rect">
                      <a:avLst/>
                    </a:prstGeom>
                  </pic:spPr>
                </pic:pic>
              </a:graphicData>
            </a:graphic>
          </wp:inline>
        </w:drawing>
      </w:r>
    </w:p>
    <w:p w14:paraId="4AD33D95" w14:textId="4C67EA76" w:rsidR="00CB7C62" w:rsidRDefault="00CB7C62" w:rsidP="00CB7C62">
      <w:pPr>
        <w:jc w:val="center"/>
      </w:pPr>
      <w:r>
        <w:rPr>
          <w:lang w:val="sr-Latn-RS"/>
        </w:rPr>
        <w:t>Slika 3</w:t>
      </w:r>
      <w:r>
        <w:rPr>
          <w:lang w:val="sr-Latn-RS"/>
        </w:rPr>
        <w:t>1</w:t>
      </w:r>
      <w:r>
        <w:rPr>
          <w:lang w:val="sr-Latn-RS"/>
        </w:rPr>
        <w:t xml:space="preserve">. </w:t>
      </w:r>
      <w:r>
        <w:rPr>
          <w:lang w:val="sr-Latn-RS"/>
        </w:rPr>
        <w:t>Init faza MatchTracker</w:t>
      </w:r>
      <w:r>
        <w:t>-a</w:t>
      </w:r>
    </w:p>
    <w:p w14:paraId="7F29B14C" w14:textId="34CBA48B" w:rsidR="0058372C" w:rsidRDefault="00CB7C62" w:rsidP="00CB7C62">
      <w:pPr>
        <w:rPr>
          <w:lang w:val="sr-Latn-RS"/>
        </w:rPr>
      </w:pPr>
      <w:proofErr w:type="spellStart"/>
      <w:r>
        <w:t>Nakon</w:t>
      </w:r>
      <w:proofErr w:type="spellEnd"/>
      <w:r>
        <w:t xml:space="preserve"> </w:t>
      </w:r>
      <w:proofErr w:type="spellStart"/>
      <w:r>
        <w:t>modul</w:t>
      </w:r>
      <w:proofErr w:type="spellEnd"/>
      <w:r>
        <w:t xml:space="preserve"> </w:t>
      </w:r>
      <w:r>
        <w:rPr>
          <w:lang w:val="sr-Latn-RS"/>
        </w:rPr>
        <w:t xml:space="preserve">čeka zahteva da smanji broj igrača u igri, a to se dešava kada igrač pogine i </w:t>
      </w:r>
      <w:r w:rsidR="0058372C" w:rsidRPr="0058372C">
        <w:rPr>
          <w:lang w:val="sr-Latn-RS"/>
        </w:rPr>
        <w:t>PhysicsSystem</w:t>
      </w:r>
      <w:r w:rsidR="0058372C">
        <w:rPr>
          <w:lang w:val="sr-Latn-RS"/>
        </w:rPr>
        <w:t xml:space="preserve"> pre nego što obriše entitet prvo javi MatchTracker</w:t>
      </w:r>
      <w:r w:rsidR="0058372C">
        <w:t>-</w:t>
      </w:r>
      <w:r w:rsidR="0058372C">
        <w:rPr>
          <w:lang w:val="sr-Latn-RS"/>
        </w:rPr>
        <w:t xml:space="preserve">u da je igrač poginuo. Druga mogućnost je da je igrač ušao u portal za sledeći nivo i tada </w:t>
      </w:r>
      <w:r w:rsidR="0058372C" w:rsidRPr="0058372C">
        <w:rPr>
          <w:lang w:val="sr-Latn-RS"/>
        </w:rPr>
        <w:t>CollisionSystem</w:t>
      </w:r>
      <w:r w:rsidR="0058372C">
        <w:rPr>
          <w:lang w:val="sr-Latn-RS"/>
        </w:rPr>
        <w:t xml:space="preserve"> razrešava sudar igrača i portala tako što šalje zahtev MatchTracker</w:t>
      </w:r>
      <w:r w:rsidR="0058372C">
        <w:t xml:space="preserve">-u da je </w:t>
      </w:r>
      <w:proofErr w:type="spellStart"/>
      <w:r w:rsidR="0058372C">
        <w:t>igra</w:t>
      </w:r>
      <w:proofErr w:type="spellEnd"/>
      <w:r w:rsidR="0058372C">
        <w:rPr>
          <w:lang w:val="sr-Latn-RS"/>
        </w:rPr>
        <w:t>č pobedio. Pa se spram zahteva poziva keran koji obaveštava igrača da je pobedio ili izgubio.</w:t>
      </w:r>
    </w:p>
    <w:p w14:paraId="1724CD9F" w14:textId="77777777" w:rsidR="0058372C" w:rsidRDefault="0058372C" w:rsidP="0058372C">
      <w:pPr>
        <w:jc w:val="center"/>
        <w:rPr>
          <w:lang w:val="sr-Latn-RS"/>
        </w:rPr>
      </w:pPr>
      <w:r>
        <w:rPr>
          <w:noProof/>
        </w:rPr>
        <w:drawing>
          <wp:inline distT="0" distB="0" distL="0" distR="0" wp14:anchorId="6B403E06" wp14:editId="38CB0260">
            <wp:extent cx="3694924" cy="25091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7091" cy="2524166"/>
                    </a:xfrm>
                    <a:prstGeom prst="rect">
                      <a:avLst/>
                    </a:prstGeom>
                  </pic:spPr>
                </pic:pic>
              </a:graphicData>
            </a:graphic>
          </wp:inline>
        </w:drawing>
      </w:r>
      <w:r w:rsidRPr="0058372C">
        <w:rPr>
          <w:lang w:val="sr-Latn-RS"/>
        </w:rPr>
        <w:t xml:space="preserve"> </w:t>
      </w:r>
    </w:p>
    <w:p w14:paraId="3D1232C7" w14:textId="0A7620B2" w:rsidR="0058372C" w:rsidRDefault="0058372C" w:rsidP="0058372C">
      <w:pPr>
        <w:jc w:val="center"/>
      </w:pPr>
      <w:r>
        <w:rPr>
          <w:lang w:val="sr-Latn-RS"/>
        </w:rPr>
        <w:t>Slika 3</w:t>
      </w:r>
      <w:r>
        <w:rPr>
          <w:lang w:val="sr-Latn-RS"/>
        </w:rPr>
        <w:t>2</w:t>
      </w:r>
      <w:r>
        <w:rPr>
          <w:lang w:val="sr-Latn-RS"/>
        </w:rPr>
        <w:t xml:space="preserve">. </w:t>
      </w:r>
      <w:r>
        <w:rPr>
          <w:lang w:val="sr-Latn-RS"/>
        </w:rPr>
        <w:t>Matchtracker obrađuje zahteve</w:t>
      </w:r>
    </w:p>
    <w:p w14:paraId="03742FD5" w14:textId="7E32D1C8" w:rsidR="0058372C" w:rsidRPr="0058372C" w:rsidRDefault="0058372C" w:rsidP="0058372C">
      <w:pPr>
        <w:jc w:val="center"/>
        <w:rPr>
          <w:lang w:val="sr-Latn-RS"/>
        </w:rPr>
      </w:pPr>
    </w:p>
    <w:p w14:paraId="3DB29DEC" w14:textId="70D10CBA" w:rsidR="003A1883" w:rsidRDefault="003A1883" w:rsidP="003A1883">
      <w:pPr>
        <w:pStyle w:val="Heading4"/>
      </w:pPr>
      <w:proofErr w:type="spellStart"/>
      <w:r>
        <w:t>GameWorld</w:t>
      </w:r>
      <w:proofErr w:type="spellEnd"/>
    </w:p>
    <w:p w14:paraId="1EE23805" w14:textId="18801D85" w:rsidR="0058372C" w:rsidRPr="00355FBA" w:rsidRDefault="0058372C" w:rsidP="0058372C">
      <w:proofErr w:type="spellStart"/>
      <w:r w:rsidRPr="00355FBA">
        <w:t>GameWorld</w:t>
      </w:r>
      <w:proofErr w:type="spellEnd"/>
      <w:r w:rsidRPr="00355FBA">
        <w:t xml:space="preserve"> </w:t>
      </w:r>
      <w:proofErr w:type="spellStart"/>
      <w:r w:rsidRPr="00355FBA">
        <w:t>klasa</w:t>
      </w:r>
      <w:proofErr w:type="spellEnd"/>
      <w:r w:rsidRPr="00355FBA">
        <w:t xml:space="preserve"> </w:t>
      </w:r>
      <w:proofErr w:type="spellStart"/>
      <w:r w:rsidRPr="00355FBA">
        <w:t>predstavlja</w:t>
      </w:r>
      <w:proofErr w:type="spellEnd"/>
      <w:r w:rsidRPr="00355FBA">
        <w:t xml:space="preserve"> </w:t>
      </w:r>
      <w:proofErr w:type="spellStart"/>
      <w:r w:rsidRPr="00355FBA">
        <w:t>kontenjer</w:t>
      </w:r>
      <w:proofErr w:type="spellEnd"/>
      <w:r w:rsidRPr="00355FBA">
        <w:t xml:space="preserve"> </w:t>
      </w:r>
      <w:proofErr w:type="spellStart"/>
      <w:r w:rsidRPr="00355FBA">
        <w:t>klasu</w:t>
      </w:r>
      <w:proofErr w:type="spellEnd"/>
      <w:r w:rsidRPr="00355FBA">
        <w:t xml:space="preserve"> </w:t>
      </w:r>
      <w:proofErr w:type="spellStart"/>
      <w:r w:rsidRPr="00355FBA">
        <w:t>koja</w:t>
      </w:r>
      <w:proofErr w:type="spellEnd"/>
      <w:r w:rsidRPr="00355FBA">
        <w:t xml:space="preserve"> u </w:t>
      </w:r>
      <w:proofErr w:type="spellStart"/>
      <w:r w:rsidRPr="00355FBA">
        <w:t>sebi</w:t>
      </w:r>
      <w:proofErr w:type="spellEnd"/>
      <w:r w:rsidRPr="00355FBA">
        <w:t xml:space="preserve"> </w:t>
      </w:r>
      <w:proofErr w:type="spellStart"/>
      <w:r w:rsidRPr="00355FBA">
        <w:t>čuva</w:t>
      </w:r>
      <w:proofErr w:type="spellEnd"/>
      <w:r w:rsidRPr="00355FBA">
        <w:t xml:space="preserve"> </w:t>
      </w:r>
      <w:proofErr w:type="spellStart"/>
      <w:r w:rsidRPr="00355FBA">
        <w:t>sledeće</w:t>
      </w:r>
      <w:proofErr w:type="spellEnd"/>
      <w:r w:rsidRPr="00355FBA">
        <w:t xml:space="preserve"> </w:t>
      </w:r>
      <w:proofErr w:type="spellStart"/>
      <w:r w:rsidR="005B35C2" w:rsidRPr="00355FBA">
        <w:t>podatke</w:t>
      </w:r>
      <w:proofErr w:type="spellEnd"/>
      <w:r w:rsidR="005B35C2" w:rsidRPr="00355FBA">
        <w:t>:</w:t>
      </w:r>
    </w:p>
    <w:p w14:paraId="05F93775" w14:textId="6EB0E9E1" w:rsidR="005B35C2" w:rsidRPr="00355FBA" w:rsidRDefault="005B35C2" w:rsidP="005B35C2">
      <w:pPr>
        <w:pStyle w:val="ListParagraph"/>
        <w:numPr>
          <w:ilvl w:val="0"/>
          <w:numId w:val="47"/>
        </w:numPr>
        <w:rPr>
          <w:sz w:val="24"/>
          <w:szCs w:val="24"/>
        </w:rPr>
      </w:pPr>
      <w:r w:rsidRPr="00355FBA">
        <w:rPr>
          <w:sz w:val="24"/>
          <w:szCs w:val="24"/>
        </w:rPr>
        <w:t>Box2D world objekat klase World koja se koristi za skladištenje svih Box2D tela kao i za simulaciju Box2D sveta</w:t>
      </w:r>
    </w:p>
    <w:p w14:paraId="140945CA" w14:textId="36FE3DBF" w:rsidR="005B35C2" w:rsidRPr="00355FBA" w:rsidRDefault="005B35C2" w:rsidP="005B35C2">
      <w:pPr>
        <w:pStyle w:val="ListParagraph"/>
        <w:numPr>
          <w:ilvl w:val="0"/>
          <w:numId w:val="47"/>
        </w:numPr>
        <w:rPr>
          <w:sz w:val="24"/>
          <w:szCs w:val="24"/>
        </w:rPr>
      </w:pPr>
      <w:r w:rsidRPr="00355FBA">
        <w:rPr>
          <w:sz w:val="24"/>
          <w:szCs w:val="24"/>
        </w:rPr>
        <w:t>Niz referenci entiteta koji predstavljaju igrače. Izvorne reference na objekat u memoriji se nalaze u ECS engine-u, ovde se samo prosle</w:t>
      </w:r>
      <w:r w:rsidRPr="00355FBA">
        <w:rPr>
          <w:sz w:val="24"/>
          <w:szCs w:val="24"/>
          <w:lang w:val="sr-Latn-RS"/>
        </w:rPr>
        <w:t>đue referenca kako bi se pristupilo Player Entitetima bez iteracije kroz ECS engine niz entiteta.</w:t>
      </w:r>
    </w:p>
    <w:p w14:paraId="5D6C72BB" w14:textId="78F2E9FA" w:rsidR="005B35C2" w:rsidRPr="00355FBA" w:rsidRDefault="005B35C2" w:rsidP="005B35C2">
      <w:pPr>
        <w:pStyle w:val="ListParagraph"/>
        <w:numPr>
          <w:ilvl w:val="0"/>
          <w:numId w:val="47"/>
        </w:numPr>
        <w:rPr>
          <w:sz w:val="24"/>
          <w:szCs w:val="24"/>
        </w:rPr>
      </w:pPr>
      <w:r w:rsidRPr="00355FBA">
        <w:rPr>
          <w:sz w:val="24"/>
          <w:szCs w:val="24"/>
        </w:rPr>
        <w:t>TiledMap</w:t>
      </w:r>
      <w:r w:rsidRPr="00355FBA">
        <w:rPr>
          <w:sz w:val="24"/>
          <w:szCs w:val="24"/>
          <w:lang w:val="en-US"/>
        </w:rPr>
        <w:t xml:space="preserve">-u to </w:t>
      </w:r>
      <w:proofErr w:type="spellStart"/>
      <w:r w:rsidRPr="00355FBA">
        <w:rPr>
          <w:sz w:val="24"/>
          <w:szCs w:val="24"/>
          <w:lang w:val="en-US"/>
        </w:rPr>
        <w:t>jeste</w:t>
      </w:r>
      <w:proofErr w:type="spellEnd"/>
      <w:r w:rsidRPr="00355FBA">
        <w:rPr>
          <w:sz w:val="24"/>
          <w:szCs w:val="24"/>
          <w:lang w:val="en-US"/>
        </w:rPr>
        <w:t xml:space="preserve"> </w:t>
      </w:r>
      <w:proofErr w:type="spellStart"/>
      <w:r w:rsidRPr="00355FBA">
        <w:rPr>
          <w:sz w:val="24"/>
          <w:szCs w:val="24"/>
          <w:lang w:val="en-US"/>
        </w:rPr>
        <w:t>nivo</w:t>
      </w:r>
      <w:proofErr w:type="spellEnd"/>
      <w:r w:rsidRPr="00355FBA">
        <w:rPr>
          <w:sz w:val="24"/>
          <w:szCs w:val="24"/>
          <w:lang w:val="en-US"/>
        </w:rPr>
        <w:t xml:space="preserve"> u </w:t>
      </w:r>
      <w:proofErr w:type="spellStart"/>
      <w:r w:rsidRPr="00355FBA">
        <w:rPr>
          <w:sz w:val="24"/>
          <w:szCs w:val="24"/>
          <w:lang w:val="en-US"/>
        </w:rPr>
        <w:t>igrici</w:t>
      </w:r>
      <w:proofErr w:type="spellEnd"/>
    </w:p>
    <w:p w14:paraId="00A74C14" w14:textId="40002BD6" w:rsidR="005B35C2" w:rsidRPr="00355FBA" w:rsidRDefault="005B35C2" w:rsidP="005B35C2">
      <w:pPr>
        <w:pStyle w:val="ListParagraph"/>
        <w:numPr>
          <w:ilvl w:val="0"/>
          <w:numId w:val="47"/>
        </w:numPr>
        <w:rPr>
          <w:sz w:val="24"/>
          <w:szCs w:val="24"/>
        </w:rPr>
      </w:pPr>
      <w:proofErr w:type="spellStart"/>
      <w:r w:rsidRPr="00355FBA">
        <w:rPr>
          <w:sz w:val="24"/>
          <w:szCs w:val="24"/>
          <w:lang w:val="en-US"/>
        </w:rPr>
        <w:t>Nazivi</w:t>
      </w:r>
      <w:proofErr w:type="spellEnd"/>
      <w:r w:rsidRPr="00355FBA">
        <w:rPr>
          <w:sz w:val="24"/>
          <w:szCs w:val="24"/>
          <w:lang w:val="en-US"/>
        </w:rPr>
        <w:t xml:space="preserve"> </w:t>
      </w:r>
      <w:proofErr w:type="spellStart"/>
      <w:r w:rsidRPr="00355FBA">
        <w:rPr>
          <w:sz w:val="24"/>
          <w:szCs w:val="24"/>
          <w:lang w:val="en-US"/>
        </w:rPr>
        <w:t>slojeva</w:t>
      </w:r>
      <w:proofErr w:type="spellEnd"/>
      <w:r w:rsidRPr="00355FBA">
        <w:rPr>
          <w:sz w:val="24"/>
          <w:szCs w:val="24"/>
          <w:lang w:val="en-US"/>
        </w:rPr>
        <w:t xml:space="preserve"> </w:t>
      </w:r>
      <w:proofErr w:type="spellStart"/>
      <w:r w:rsidRPr="00355FBA">
        <w:rPr>
          <w:sz w:val="24"/>
          <w:szCs w:val="24"/>
          <w:lang w:val="en-US"/>
        </w:rPr>
        <w:t>iz</w:t>
      </w:r>
      <w:proofErr w:type="spellEnd"/>
      <w:r w:rsidRPr="00355FBA">
        <w:rPr>
          <w:sz w:val="24"/>
          <w:szCs w:val="24"/>
          <w:lang w:val="en-US"/>
        </w:rPr>
        <w:t xml:space="preserve"> </w:t>
      </w:r>
      <w:proofErr w:type="spellStart"/>
      <w:r w:rsidRPr="00355FBA">
        <w:rPr>
          <w:sz w:val="24"/>
          <w:szCs w:val="24"/>
          <w:lang w:val="en-US"/>
        </w:rPr>
        <w:t>TiledMape</w:t>
      </w:r>
      <w:proofErr w:type="spellEnd"/>
      <w:r w:rsidRPr="00355FBA">
        <w:rPr>
          <w:sz w:val="24"/>
          <w:szCs w:val="24"/>
          <w:lang w:val="en-US"/>
        </w:rPr>
        <w:t xml:space="preserve"> koji se </w:t>
      </w:r>
      <w:proofErr w:type="spellStart"/>
      <w:r w:rsidRPr="00355FBA">
        <w:rPr>
          <w:sz w:val="24"/>
          <w:szCs w:val="24"/>
          <w:lang w:val="en-US"/>
        </w:rPr>
        <w:t>koriste</w:t>
      </w:r>
      <w:proofErr w:type="spellEnd"/>
      <w:r w:rsidRPr="00355FBA">
        <w:rPr>
          <w:sz w:val="24"/>
          <w:szCs w:val="24"/>
          <w:lang w:val="en-US"/>
        </w:rPr>
        <w:t xml:space="preserve"> za </w:t>
      </w:r>
      <w:proofErr w:type="spellStart"/>
      <w:r w:rsidRPr="00355FBA">
        <w:rPr>
          <w:sz w:val="24"/>
          <w:szCs w:val="24"/>
          <w:lang w:val="en-US"/>
        </w:rPr>
        <w:t>parsiranje</w:t>
      </w:r>
      <w:proofErr w:type="spellEnd"/>
    </w:p>
    <w:p w14:paraId="4A6A3181" w14:textId="03C7EF47" w:rsidR="003A1883" w:rsidRDefault="003A1883" w:rsidP="003A1883">
      <w:pPr>
        <w:pStyle w:val="Heading4"/>
      </w:pPr>
      <w:proofErr w:type="spellStart"/>
      <w:r>
        <w:t>GameWorldCreator</w:t>
      </w:r>
      <w:proofErr w:type="spellEnd"/>
    </w:p>
    <w:p w14:paraId="28332FF7" w14:textId="4EED7B6E" w:rsidR="00355FBA" w:rsidRPr="003740A8" w:rsidRDefault="00355FBA" w:rsidP="00355FBA">
      <w:pPr>
        <w:rPr>
          <w:lang w:val="sr-Latn-RS"/>
        </w:rPr>
      </w:pPr>
      <w:proofErr w:type="spellStart"/>
      <w:r>
        <w:t>GameWorldCreator</w:t>
      </w:r>
      <w:proofErr w:type="spellEnd"/>
      <w:r>
        <w:t xml:space="preserve"> </w:t>
      </w:r>
      <w:proofErr w:type="spellStart"/>
      <w:r>
        <w:t>klasa</w:t>
      </w:r>
      <w:proofErr w:type="spellEnd"/>
      <w:r>
        <w:t xml:space="preserve"> je </w:t>
      </w:r>
      <w:proofErr w:type="spellStart"/>
      <w:r>
        <w:t>zadužena</w:t>
      </w:r>
      <w:proofErr w:type="spellEnd"/>
      <w:r>
        <w:t xml:space="preserve"> za </w:t>
      </w:r>
      <w:proofErr w:type="spellStart"/>
      <w:r>
        <w:t>kreiranje</w:t>
      </w:r>
      <w:proofErr w:type="spellEnd"/>
      <w:r>
        <w:t xml:space="preserve"> game </w:t>
      </w:r>
      <w:proofErr w:type="spellStart"/>
      <w:r>
        <w:t>objekata</w:t>
      </w:r>
      <w:proofErr w:type="spellEnd"/>
      <w:r>
        <w:t xml:space="preserve"> </w:t>
      </w:r>
      <w:proofErr w:type="spellStart"/>
      <w:r>
        <w:t>tačnije</w:t>
      </w:r>
      <w:proofErr w:type="spellEnd"/>
      <w:r>
        <w:t xml:space="preserve"> ECS </w:t>
      </w:r>
      <w:proofErr w:type="spellStart"/>
      <w:r>
        <w:t>entiteta</w:t>
      </w:r>
      <w:proofErr w:type="spellEnd"/>
      <w:r>
        <w:t xml:space="preserve">. </w:t>
      </w:r>
      <w:proofErr w:type="spellStart"/>
      <w:r>
        <w:t>Entitete</w:t>
      </w:r>
      <w:proofErr w:type="spellEnd"/>
      <w:r>
        <w:t xml:space="preserve"> </w:t>
      </w:r>
      <w:proofErr w:type="spellStart"/>
      <w:r>
        <w:t>koje</w:t>
      </w:r>
      <w:proofErr w:type="spellEnd"/>
      <w:r>
        <w:t xml:space="preserve"> </w:t>
      </w:r>
      <w:proofErr w:type="spellStart"/>
      <w:r>
        <w:t>GameWorldCreator</w:t>
      </w:r>
      <w:proofErr w:type="spellEnd"/>
      <w:r>
        <w:t xml:space="preserve"> </w:t>
      </w:r>
      <w:proofErr w:type="spellStart"/>
      <w:r>
        <w:t>može</w:t>
      </w:r>
      <w:proofErr w:type="spellEnd"/>
      <w:r>
        <w:t xml:space="preserve"> da </w:t>
      </w:r>
      <w:proofErr w:type="spellStart"/>
      <w:r>
        <w:t>kreira</w:t>
      </w:r>
      <w:proofErr w:type="spellEnd"/>
      <w:r>
        <w:t xml:space="preserve"> se </w:t>
      </w:r>
      <w:proofErr w:type="spellStart"/>
      <w:r>
        <w:t>nalaze</w:t>
      </w:r>
      <w:proofErr w:type="spellEnd"/>
      <w:r>
        <w:t xml:space="preserve"> u </w:t>
      </w:r>
      <w:proofErr w:type="spellStart"/>
      <w:r>
        <w:t>tabeli</w:t>
      </w:r>
      <w:proofErr w:type="spellEnd"/>
      <w:r>
        <w:t xml:space="preserve"> 3.</w:t>
      </w:r>
      <w:r w:rsidR="003740A8">
        <w:t xml:space="preserve"> </w:t>
      </w:r>
      <w:proofErr w:type="spellStart"/>
      <w:r w:rsidR="003740A8">
        <w:t>Klijent</w:t>
      </w:r>
      <w:proofErr w:type="spellEnd"/>
      <w:r w:rsidR="003740A8">
        <w:t xml:space="preserve"> </w:t>
      </w:r>
      <w:proofErr w:type="spellStart"/>
      <w:r w:rsidR="003740A8">
        <w:t>GameWorldCreator</w:t>
      </w:r>
      <w:proofErr w:type="spellEnd"/>
      <w:r w:rsidR="003740A8">
        <w:t xml:space="preserve">-a, </w:t>
      </w:r>
      <w:proofErr w:type="spellStart"/>
      <w:r w:rsidR="003740A8">
        <w:t>na</w:t>
      </w:r>
      <w:proofErr w:type="spellEnd"/>
      <w:r w:rsidR="003740A8">
        <w:t xml:space="preserve"> primer </w:t>
      </w:r>
      <w:proofErr w:type="spellStart"/>
      <w:r w:rsidR="003740A8">
        <w:t>GameScreen</w:t>
      </w:r>
      <w:proofErr w:type="spellEnd"/>
      <w:r w:rsidR="003740A8">
        <w:t xml:space="preserve"> </w:t>
      </w:r>
      <w:proofErr w:type="spellStart"/>
      <w:r w:rsidR="003740A8">
        <w:t>pozove</w:t>
      </w:r>
      <w:proofErr w:type="spellEnd"/>
      <w:r w:rsidR="003740A8">
        <w:t xml:space="preserve"> </w:t>
      </w:r>
      <w:proofErr w:type="spellStart"/>
      <w:r w:rsidR="003740A8">
        <w:t>metodu</w:t>
      </w:r>
      <w:proofErr w:type="spellEnd"/>
      <w:r w:rsidR="003740A8">
        <w:t xml:space="preserve"> za </w:t>
      </w:r>
      <w:proofErr w:type="spellStart"/>
      <w:r w:rsidR="003740A8">
        <w:t>kreiranje</w:t>
      </w:r>
      <w:proofErr w:type="spellEnd"/>
      <w:r w:rsidR="003740A8">
        <w:t xml:space="preserve"> </w:t>
      </w:r>
      <w:proofErr w:type="spellStart"/>
      <w:r w:rsidR="003740A8">
        <w:t>odre</w:t>
      </w:r>
      <w:proofErr w:type="spellEnd"/>
      <w:r w:rsidR="003740A8">
        <w:rPr>
          <w:lang w:val="sr-Latn-RS"/>
        </w:rPr>
        <w:t>đenog entiteta, na primer createPlayer() (Slika 33.)</w:t>
      </w:r>
    </w:p>
    <w:p w14:paraId="267A4C1E" w14:textId="12095444" w:rsidR="00355FBA" w:rsidRDefault="003740A8" w:rsidP="003740A8">
      <w:pPr>
        <w:jc w:val="center"/>
        <w:rPr>
          <w:lang w:val="sr-Latn-RS"/>
        </w:rPr>
      </w:pPr>
      <w:r>
        <w:rPr>
          <w:noProof/>
        </w:rPr>
        <w:drawing>
          <wp:inline distT="0" distB="0" distL="0" distR="0" wp14:anchorId="3457A4A2" wp14:editId="5313D435">
            <wp:extent cx="3218688" cy="320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1583" cy="3209495"/>
                    </a:xfrm>
                    <a:prstGeom prst="rect">
                      <a:avLst/>
                    </a:prstGeom>
                  </pic:spPr>
                </pic:pic>
              </a:graphicData>
            </a:graphic>
          </wp:inline>
        </w:drawing>
      </w:r>
    </w:p>
    <w:p w14:paraId="10B5FCD6" w14:textId="1BCAF6EF" w:rsidR="003740A8" w:rsidRDefault="003740A8" w:rsidP="003740A8">
      <w:pPr>
        <w:jc w:val="center"/>
      </w:pPr>
      <w:r>
        <w:rPr>
          <w:lang w:val="sr-Latn-RS"/>
        </w:rPr>
        <w:t>Slika 3</w:t>
      </w:r>
      <w:r>
        <w:rPr>
          <w:lang w:val="sr-Latn-RS"/>
        </w:rPr>
        <w:t>3</w:t>
      </w:r>
      <w:r>
        <w:rPr>
          <w:lang w:val="sr-Latn-RS"/>
        </w:rPr>
        <w:t>. Matchtracker obrađuje zahteve</w:t>
      </w:r>
    </w:p>
    <w:p w14:paraId="0AF26915" w14:textId="272C7435" w:rsidR="003740A8" w:rsidRDefault="003740A8">
      <w:pPr>
        <w:spacing w:after="0" w:afterAutospacing="0"/>
        <w:jc w:val="left"/>
        <w:rPr>
          <w:lang w:val="sr-Latn-RS"/>
        </w:rPr>
      </w:pPr>
      <w:r>
        <w:rPr>
          <w:lang w:val="sr-Latn-RS"/>
        </w:rPr>
        <w:br w:type="page"/>
      </w:r>
    </w:p>
    <w:p w14:paraId="6F72DDA2" w14:textId="56131C2E" w:rsidR="003740A8" w:rsidRDefault="003740A8" w:rsidP="003740A8">
      <w:r>
        <w:rPr>
          <w:lang w:val="sr-Latn-RS"/>
        </w:rPr>
        <w:lastRenderedPageBreak/>
        <w:t>Kreiranje objekta se dešava u tri faze</w:t>
      </w:r>
      <w:r>
        <w:t>:</w:t>
      </w:r>
    </w:p>
    <w:p w14:paraId="2F4D63CE" w14:textId="5D48E8AF" w:rsidR="003740A8" w:rsidRPr="005A707B" w:rsidRDefault="003740A8" w:rsidP="003740A8">
      <w:pPr>
        <w:pStyle w:val="ListParagraph"/>
        <w:numPr>
          <w:ilvl w:val="0"/>
          <w:numId w:val="49"/>
        </w:numPr>
        <w:rPr>
          <w:sz w:val="24"/>
          <w:szCs w:val="24"/>
        </w:rPr>
      </w:pPr>
      <w:r w:rsidRPr="005A707B">
        <w:rPr>
          <w:sz w:val="24"/>
          <w:szCs w:val="24"/>
        </w:rPr>
        <w:t>Kreiranje svih potrebnih komponenti i setovanje podataka u te komponente. Na primer za kreiranje igra</w:t>
      </w:r>
      <w:r w:rsidRPr="005A707B">
        <w:rPr>
          <w:sz w:val="24"/>
          <w:szCs w:val="24"/>
          <w:lang w:val="sr-Latn-RS"/>
        </w:rPr>
        <w:t>ča su potrebne sledeće komponente</w:t>
      </w:r>
      <w:r w:rsidRPr="005A707B">
        <w:rPr>
          <w:sz w:val="24"/>
          <w:szCs w:val="24"/>
          <w:lang w:val="en-US"/>
        </w:rPr>
        <w:t>:</w:t>
      </w:r>
    </w:p>
    <w:p w14:paraId="511356B1" w14:textId="77777777" w:rsidR="00B23308" w:rsidRPr="005A707B" w:rsidRDefault="00B23308" w:rsidP="00B23308">
      <w:pPr>
        <w:pStyle w:val="ListParagraph"/>
        <w:rPr>
          <w:sz w:val="24"/>
          <w:szCs w:val="24"/>
        </w:rPr>
      </w:pPr>
    </w:p>
    <w:p w14:paraId="23BC0FEB" w14:textId="60EA0B9E" w:rsidR="003740A8" w:rsidRPr="005A707B" w:rsidRDefault="00B23308" w:rsidP="005A707B">
      <w:pPr>
        <w:pStyle w:val="ListParagraph"/>
        <w:numPr>
          <w:ilvl w:val="0"/>
          <w:numId w:val="50"/>
        </w:numPr>
        <w:rPr>
          <w:sz w:val="24"/>
          <w:szCs w:val="24"/>
        </w:rPr>
      </w:pPr>
      <w:r w:rsidRPr="005A707B">
        <w:rPr>
          <w:sz w:val="24"/>
          <w:szCs w:val="24"/>
        </w:rPr>
        <w:t>B2dBodyComponent</w:t>
      </w:r>
      <w:r w:rsidRPr="005A707B">
        <w:rPr>
          <w:sz w:val="24"/>
          <w:szCs w:val="24"/>
        </w:rPr>
        <w:t xml:space="preserve"> – jer Igrač treba da predstavlja dinamičko telo u Box2D svetu</w:t>
      </w:r>
    </w:p>
    <w:p w14:paraId="0DCC8D6F" w14:textId="0A2F1813" w:rsidR="00B23308" w:rsidRPr="005A707B" w:rsidRDefault="00B23308" w:rsidP="005A707B">
      <w:pPr>
        <w:pStyle w:val="ListParagraph"/>
        <w:numPr>
          <w:ilvl w:val="0"/>
          <w:numId w:val="50"/>
        </w:numPr>
        <w:rPr>
          <w:sz w:val="24"/>
          <w:szCs w:val="24"/>
          <w:lang w:val="sr-Latn-RS"/>
        </w:rPr>
      </w:pPr>
      <w:r w:rsidRPr="005A707B">
        <w:rPr>
          <w:sz w:val="24"/>
          <w:szCs w:val="24"/>
        </w:rPr>
        <w:t>PlayerComponent</w:t>
      </w:r>
      <w:r w:rsidRPr="005A707B">
        <w:rPr>
          <w:sz w:val="24"/>
          <w:szCs w:val="24"/>
        </w:rPr>
        <w:t xml:space="preserve"> – kako bi igra</w:t>
      </w:r>
      <w:r w:rsidRPr="005A707B">
        <w:rPr>
          <w:sz w:val="24"/>
          <w:szCs w:val="24"/>
          <w:lang w:val="sr-Latn-RS"/>
        </w:rPr>
        <w:t>č dobio jedinstveni igrački ID kao i tip, na primer lokalni igrač</w:t>
      </w:r>
    </w:p>
    <w:p w14:paraId="4BBB38D7" w14:textId="040861D7" w:rsidR="00B23308" w:rsidRPr="005A707B" w:rsidRDefault="00B23308" w:rsidP="005A707B">
      <w:pPr>
        <w:pStyle w:val="ListParagraph"/>
        <w:numPr>
          <w:ilvl w:val="0"/>
          <w:numId w:val="50"/>
        </w:numPr>
        <w:rPr>
          <w:sz w:val="24"/>
          <w:szCs w:val="24"/>
          <w:lang w:val="sr-Latn-RS"/>
        </w:rPr>
      </w:pPr>
      <w:r w:rsidRPr="005A707B">
        <w:rPr>
          <w:sz w:val="24"/>
          <w:szCs w:val="24"/>
          <w:lang w:val="sr-Latn-RS"/>
        </w:rPr>
        <w:t>TransformComponent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Kako</w:t>
      </w:r>
      <w:proofErr w:type="spellEnd"/>
      <w:r w:rsidRPr="005A707B">
        <w:rPr>
          <w:sz w:val="24"/>
          <w:szCs w:val="24"/>
          <w:lang w:val="en-US"/>
        </w:rPr>
        <w:t xml:space="preserve"> bi </w:t>
      </w:r>
      <w:proofErr w:type="spellStart"/>
      <w:r w:rsidRPr="005A707B">
        <w:rPr>
          <w:sz w:val="24"/>
          <w:szCs w:val="24"/>
          <w:lang w:val="en-US"/>
        </w:rPr>
        <w:t>pozicija</w:t>
      </w:r>
      <w:proofErr w:type="spellEnd"/>
      <w:r w:rsidRPr="005A707B">
        <w:rPr>
          <w:sz w:val="24"/>
          <w:szCs w:val="24"/>
          <w:lang w:val="en-US"/>
        </w:rPr>
        <w:t xml:space="preserve"> </w:t>
      </w:r>
      <w:proofErr w:type="spellStart"/>
      <w:r w:rsidRPr="005A707B">
        <w:rPr>
          <w:sz w:val="24"/>
          <w:szCs w:val="24"/>
          <w:lang w:val="en-US"/>
        </w:rPr>
        <w:t>igra</w:t>
      </w:r>
      <w:proofErr w:type="spellEnd"/>
      <w:r w:rsidRPr="005A707B">
        <w:rPr>
          <w:sz w:val="24"/>
          <w:szCs w:val="24"/>
          <w:lang w:val="sr-Latn-RS"/>
        </w:rPr>
        <w:t>ča bila predstavljena u pikselima</w:t>
      </w:r>
    </w:p>
    <w:p w14:paraId="509E36F7" w14:textId="77431515" w:rsidR="00B23308" w:rsidRPr="005A707B" w:rsidRDefault="00B23308" w:rsidP="005A707B">
      <w:pPr>
        <w:pStyle w:val="ListParagraph"/>
        <w:numPr>
          <w:ilvl w:val="0"/>
          <w:numId w:val="50"/>
        </w:numPr>
        <w:rPr>
          <w:sz w:val="24"/>
          <w:szCs w:val="24"/>
          <w:lang w:val="sr-Latn-RS"/>
        </w:rPr>
      </w:pPr>
      <w:r w:rsidRPr="005A707B">
        <w:rPr>
          <w:sz w:val="24"/>
          <w:szCs w:val="24"/>
          <w:lang w:val="sr-Latn-RS"/>
        </w:rPr>
        <w:t>TextureComponent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jer</w:t>
      </w:r>
      <w:proofErr w:type="spellEnd"/>
      <w:r w:rsidRPr="005A707B">
        <w:rPr>
          <w:sz w:val="24"/>
          <w:szCs w:val="24"/>
          <w:lang w:val="en-US"/>
        </w:rPr>
        <w:t xml:space="preserve"> </w:t>
      </w:r>
      <w:proofErr w:type="spellStart"/>
      <w:r w:rsidRPr="005A707B">
        <w:rPr>
          <w:sz w:val="24"/>
          <w:szCs w:val="24"/>
          <w:lang w:val="en-US"/>
        </w:rPr>
        <w:t>igra</w:t>
      </w:r>
      <w:proofErr w:type="spellEnd"/>
      <w:r w:rsidRPr="005A707B">
        <w:rPr>
          <w:sz w:val="24"/>
          <w:szCs w:val="24"/>
          <w:lang w:val="sr-Latn-RS"/>
        </w:rPr>
        <w:t>č takođe treba da bude predstalvjen vizuelno</w:t>
      </w:r>
    </w:p>
    <w:p w14:paraId="638CC87A" w14:textId="3EF51896" w:rsidR="00B23308" w:rsidRPr="005A707B" w:rsidRDefault="00B23308" w:rsidP="005A707B">
      <w:pPr>
        <w:pStyle w:val="ListParagraph"/>
        <w:numPr>
          <w:ilvl w:val="0"/>
          <w:numId w:val="50"/>
        </w:numPr>
        <w:rPr>
          <w:sz w:val="24"/>
          <w:szCs w:val="24"/>
          <w:lang w:val="sr-Latn-RS"/>
        </w:rPr>
      </w:pPr>
      <w:r w:rsidRPr="005A707B">
        <w:rPr>
          <w:sz w:val="24"/>
          <w:szCs w:val="24"/>
          <w:lang w:val="sr-Latn-RS"/>
        </w:rPr>
        <w:t>AnimationComponent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kako</w:t>
      </w:r>
      <w:proofErr w:type="spellEnd"/>
      <w:r w:rsidRPr="005A707B">
        <w:rPr>
          <w:sz w:val="24"/>
          <w:szCs w:val="24"/>
          <w:lang w:val="en-US"/>
        </w:rPr>
        <w:t xml:space="preserve"> bi </w:t>
      </w:r>
      <w:proofErr w:type="spellStart"/>
      <w:r w:rsidRPr="005A707B">
        <w:rPr>
          <w:sz w:val="24"/>
          <w:szCs w:val="24"/>
          <w:lang w:val="en-US"/>
        </w:rPr>
        <w:t>igra</w:t>
      </w:r>
      <w:proofErr w:type="spellEnd"/>
      <w:r w:rsidRPr="005A707B">
        <w:rPr>
          <w:sz w:val="24"/>
          <w:szCs w:val="24"/>
          <w:lang w:val="sr-Latn-RS"/>
        </w:rPr>
        <w:t>č bio animiran</w:t>
      </w:r>
    </w:p>
    <w:p w14:paraId="5BBD153F" w14:textId="682F200D" w:rsidR="00B23308" w:rsidRPr="005A707B" w:rsidRDefault="00B23308" w:rsidP="005A707B">
      <w:pPr>
        <w:pStyle w:val="ListParagraph"/>
        <w:numPr>
          <w:ilvl w:val="0"/>
          <w:numId w:val="50"/>
        </w:numPr>
        <w:rPr>
          <w:sz w:val="24"/>
          <w:szCs w:val="24"/>
          <w:lang w:val="en-US"/>
        </w:rPr>
      </w:pPr>
      <w:r w:rsidRPr="005A707B">
        <w:rPr>
          <w:sz w:val="24"/>
          <w:szCs w:val="24"/>
          <w:lang w:val="sr-Latn-RS"/>
        </w:rPr>
        <w:t>TypeComponent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Svaki</w:t>
      </w:r>
      <w:proofErr w:type="spellEnd"/>
      <w:r w:rsidRPr="005A707B">
        <w:rPr>
          <w:sz w:val="24"/>
          <w:szCs w:val="24"/>
          <w:lang w:val="en-US"/>
        </w:rPr>
        <w:t xml:space="preserve"> </w:t>
      </w:r>
      <w:proofErr w:type="spellStart"/>
      <w:r w:rsidRPr="005A707B">
        <w:rPr>
          <w:sz w:val="24"/>
          <w:szCs w:val="24"/>
          <w:lang w:val="en-US"/>
        </w:rPr>
        <w:t>entitet</w:t>
      </w:r>
      <w:proofErr w:type="spellEnd"/>
      <w:r w:rsidRPr="005A707B">
        <w:rPr>
          <w:sz w:val="24"/>
          <w:szCs w:val="24"/>
          <w:lang w:val="en-US"/>
        </w:rPr>
        <w:t xml:space="preserve"> </w:t>
      </w:r>
      <w:proofErr w:type="spellStart"/>
      <w:r w:rsidRPr="005A707B">
        <w:rPr>
          <w:sz w:val="24"/>
          <w:szCs w:val="24"/>
          <w:lang w:val="en-US"/>
        </w:rPr>
        <w:t>ima</w:t>
      </w:r>
      <w:proofErr w:type="spellEnd"/>
      <w:r w:rsidRPr="005A707B">
        <w:rPr>
          <w:sz w:val="24"/>
          <w:szCs w:val="24"/>
          <w:lang w:val="en-US"/>
        </w:rPr>
        <w:t xml:space="preserve"> tip, ova </w:t>
      </w:r>
      <w:proofErr w:type="spellStart"/>
      <w:r w:rsidRPr="005A707B">
        <w:rPr>
          <w:sz w:val="24"/>
          <w:szCs w:val="24"/>
          <w:lang w:val="en-US"/>
        </w:rPr>
        <w:t>komponenta</w:t>
      </w:r>
      <w:proofErr w:type="spellEnd"/>
      <w:r w:rsidRPr="005A707B">
        <w:rPr>
          <w:sz w:val="24"/>
          <w:szCs w:val="24"/>
          <w:lang w:val="en-US"/>
        </w:rPr>
        <w:t xml:space="preserve"> je </w:t>
      </w:r>
      <w:proofErr w:type="spellStart"/>
      <w:r w:rsidRPr="005A707B">
        <w:rPr>
          <w:sz w:val="24"/>
          <w:szCs w:val="24"/>
          <w:lang w:val="en-US"/>
        </w:rPr>
        <w:t>tipa</w:t>
      </w:r>
      <w:proofErr w:type="spellEnd"/>
      <w:r w:rsidRPr="005A707B">
        <w:rPr>
          <w:sz w:val="24"/>
          <w:szCs w:val="24"/>
          <w:lang w:val="en-US"/>
        </w:rPr>
        <w:t xml:space="preserve"> </w:t>
      </w:r>
      <w:r w:rsidR="00237A83" w:rsidRPr="005A707B">
        <w:rPr>
          <w:sz w:val="24"/>
          <w:szCs w:val="24"/>
          <w:lang w:val="en-US"/>
        </w:rPr>
        <w:t>player</w:t>
      </w:r>
    </w:p>
    <w:p w14:paraId="72ED709B" w14:textId="2D8FC5C3" w:rsidR="00237A83" w:rsidRPr="005A707B" w:rsidRDefault="00237A83" w:rsidP="005A707B">
      <w:pPr>
        <w:pStyle w:val="ListParagraph"/>
        <w:numPr>
          <w:ilvl w:val="0"/>
          <w:numId w:val="50"/>
        </w:numPr>
        <w:rPr>
          <w:sz w:val="24"/>
          <w:szCs w:val="24"/>
          <w:lang w:val="sr-Latn-RS"/>
        </w:rPr>
      </w:pPr>
      <w:proofErr w:type="spellStart"/>
      <w:r w:rsidRPr="005A707B">
        <w:rPr>
          <w:sz w:val="24"/>
          <w:szCs w:val="24"/>
          <w:lang w:val="en-US"/>
        </w:rPr>
        <w:t>StateComponent</w:t>
      </w:r>
      <w:proofErr w:type="spellEnd"/>
      <w:r w:rsidRPr="005A707B">
        <w:rPr>
          <w:sz w:val="24"/>
          <w:szCs w:val="24"/>
          <w:lang w:val="en-US"/>
        </w:rPr>
        <w:t xml:space="preserve"> – Po</w:t>
      </w:r>
      <w:r w:rsidRPr="005A707B">
        <w:rPr>
          <w:sz w:val="24"/>
          <w:szCs w:val="24"/>
          <w:lang w:val="sr-Latn-RS"/>
        </w:rPr>
        <w:t>četno stanje igrača je normal</w:t>
      </w:r>
    </w:p>
    <w:p w14:paraId="7FA295BD" w14:textId="03391390" w:rsidR="00237A83" w:rsidRPr="005A707B" w:rsidRDefault="00237A83" w:rsidP="005A707B">
      <w:pPr>
        <w:pStyle w:val="ListParagraph"/>
        <w:numPr>
          <w:ilvl w:val="0"/>
          <w:numId w:val="50"/>
        </w:numPr>
        <w:rPr>
          <w:sz w:val="24"/>
          <w:szCs w:val="24"/>
          <w:lang w:val="en-US"/>
        </w:rPr>
      </w:pPr>
      <w:proofErr w:type="spellStart"/>
      <w:r w:rsidRPr="005A707B">
        <w:rPr>
          <w:sz w:val="24"/>
          <w:szCs w:val="24"/>
          <w:lang w:val="en-US"/>
        </w:rPr>
        <w:t>C</w:t>
      </w:r>
      <w:r w:rsidRPr="005A707B">
        <w:rPr>
          <w:sz w:val="24"/>
          <w:szCs w:val="24"/>
          <w:lang w:val="en-US"/>
        </w:rPr>
        <w:t>haracterStatsComponent</w:t>
      </w:r>
      <w:proofErr w:type="spellEnd"/>
      <w:r w:rsidRPr="005A707B">
        <w:rPr>
          <w:sz w:val="24"/>
          <w:szCs w:val="24"/>
          <w:lang w:val="en-US"/>
        </w:rPr>
        <w:t xml:space="preserve"> – </w:t>
      </w:r>
      <w:proofErr w:type="spellStart"/>
      <w:r w:rsidRPr="005A707B">
        <w:rPr>
          <w:sz w:val="24"/>
          <w:szCs w:val="24"/>
          <w:lang w:val="en-US"/>
        </w:rPr>
        <w:t>Igrač</w:t>
      </w:r>
      <w:proofErr w:type="spellEnd"/>
      <w:r w:rsidRPr="005A707B">
        <w:rPr>
          <w:sz w:val="24"/>
          <w:szCs w:val="24"/>
          <w:lang w:val="en-US"/>
        </w:rPr>
        <w:t xml:space="preserve"> </w:t>
      </w:r>
      <w:proofErr w:type="spellStart"/>
      <w:r w:rsidRPr="005A707B">
        <w:rPr>
          <w:sz w:val="24"/>
          <w:szCs w:val="24"/>
          <w:lang w:val="en-US"/>
        </w:rPr>
        <w:t>poseduje</w:t>
      </w:r>
      <w:proofErr w:type="spellEnd"/>
      <w:r w:rsidRPr="005A707B">
        <w:rPr>
          <w:sz w:val="24"/>
          <w:szCs w:val="24"/>
          <w:lang w:val="en-US"/>
        </w:rPr>
        <w:t xml:space="preserve"> </w:t>
      </w:r>
      <w:proofErr w:type="spellStart"/>
      <w:r w:rsidRPr="005A707B">
        <w:rPr>
          <w:sz w:val="24"/>
          <w:szCs w:val="24"/>
          <w:lang w:val="en-US"/>
        </w:rPr>
        <w:t>informacije</w:t>
      </w:r>
      <w:proofErr w:type="spellEnd"/>
      <w:r w:rsidRPr="005A707B">
        <w:rPr>
          <w:sz w:val="24"/>
          <w:szCs w:val="24"/>
          <w:lang w:val="en-US"/>
        </w:rPr>
        <w:t xml:space="preserve"> o </w:t>
      </w:r>
      <w:proofErr w:type="spellStart"/>
      <w:r w:rsidRPr="005A707B">
        <w:rPr>
          <w:sz w:val="24"/>
          <w:szCs w:val="24"/>
          <w:lang w:val="en-US"/>
        </w:rPr>
        <w:t>broju</w:t>
      </w:r>
      <w:proofErr w:type="spellEnd"/>
      <w:r w:rsidRPr="005A707B">
        <w:rPr>
          <w:sz w:val="24"/>
          <w:szCs w:val="24"/>
          <w:lang w:val="en-US"/>
        </w:rPr>
        <w:t xml:space="preserve"> </w:t>
      </w:r>
      <w:proofErr w:type="spellStart"/>
      <w:r w:rsidRPr="005A707B">
        <w:rPr>
          <w:sz w:val="24"/>
          <w:szCs w:val="24"/>
          <w:lang w:val="en-US"/>
        </w:rPr>
        <w:t>života</w:t>
      </w:r>
      <w:proofErr w:type="spellEnd"/>
    </w:p>
    <w:p w14:paraId="118B8982" w14:textId="36452F74" w:rsidR="00237A83" w:rsidRPr="005A707B" w:rsidRDefault="00237A83" w:rsidP="005A707B">
      <w:pPr>
        <w:pStyle w:val="ListParagraph"/>
        <w:numPr>
          <w:ilvl w:val="0"/>
          <w:numId w:val="50"/>
        </w:numPr>
        <w:rPr>
          <w:sz w:val="24"/>
          <w:szCs w:val="24"/>
          <w:lang w:val="sr-Latn-RS"/>
        </w:rPr>
      </w:pPr>
      <w:r w:rsidRPr="005A707B">
        <w:rPr>
          <w:sz w:val="24"/>
          <w:szCs w:val="24"/>
          <w:lang w:val="sr-Latn-RS"/>
        </w:rPr>
        <w:t>ControllableComponent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Igra</w:t>
      </w:r>
      <w:proofErr w:type="spellEnd"/>
      <w:r w:rsidRPr="005A707B">
        <w:rPr>
          <w:sz w:val="24"/>
          <w:szCs w:val="24"/>
          <w:lang w:val="sr-Latn-RS"/>
        </w:rPr>
        <w:t>č ima mogućnost da sluša komande poslate sa tastature ili android kontrolera</w:t>
      </w:r>
    </w:p>
    <w:p w14:paraId="173A42D8" w14:textId="217BEC87" w:rsidR="00237A83" w:rsidRPr="005A707B" w:rsidRDefault="00237A83" w:rsidP="005A707B">
      <w:pPr>
        <w:pStyle w:val="ListParagraph"/>
        <w:numPr>
          <w:ilvl w:val="0"/>
          <w:numId w:val="50"/>
        </w:numPr>
        <w:rPr>
          <w:sz w:val="24"/>
          <w:szCs w:val="24"/>
          <w:lang w:val="sr-Latn-RS"/>
        </w:rPr>
      </w:pPr>
      <w:r w:rsidRPr="005A707B">
        <w:rPr>
          <w:sz w:val="24"/>
          <w:szCs w:val="24"/>
          <w:lang w:val="sr-Latn-RS"/>
        </w:rPr>
        <w:t>CoolDownComponent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Igra</w:t>
      </w:r>
      <w:proofErr w:type="spellEnd"/>
      <w:r w:rsidRPr="005A707B">
        <w:rPr>
          <w:sz w:val="24"/>
          <w:szCs w:val="24"/>
          <w:lang w:val="sr-Latn-RS"/>
        </w:rPr>
        <w:t>ču je limitirana frekvencija kojom može da ispaljuje magične kugle</w:t>
      </w:r>
    </w:p>
    <w:p w14:paraId="2A2DB802" w14:textId="7F8D51E8" w:rsidR="00237A83" w:rsidRPr="005A707B" w:rsidRDefault="00237A83" w:rsidP="005A707B">
      <w:pPr>
        <w:pStyle w:val="ListParagraph"/>
        <w:numPr>
          <w:ilvl w:val="0"/>
          <w:numId w:val="50"/>
        </w:numPr>
        <w:rPr>
          <w:sz w:val="24"/>
          <w:szCs w:val="24"/>
          <w:lang w:val="sr-Latn-RS"/>
        </w:rPr>
      </w:pPr>
      <w:r w:rsidRPr="005A707B">
        <w:rPr>
          <w:sz w:val="24"/>
          <w:szCs w:val="24"/>
          <w:lang w:val="sr-Latn-RS"/>
        </w:rPr>
        <w:t>LocalInputComponent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Ako</w:t>
      </w:r>
      <w:proofErr w:type="spellEnd"/>
      <w:r w:rsidRPr="005A707B">
        <w:rPr>
          <w:sz w:val="24"/>
          <w:szCs w:val="24"/>
          <w:lang w:val="en-US"/>
        </w:rPr>
        <w:t xml:space="preserve"> je </w:t>
      </w:r>
      <w:proofErr w:type="spellStart"/>
      <w:r w:rsidRPr="005A707B">
        <w:rPr>
          <w:sz w:val="24"/>
          <w:szCs w:val="24"/>
          <w:lang w:val="en-US"/>
        </w:rPr>
        <w:t>igra</w:t>
      </w:r>
      <w:proofErr w:type="spellEnd"/>
      <w:r w:rsidRPr="005A707B">
        <w:rPr>
          <w:sz w:val="24"/>
          <w:szCs w:val="24"/>
          <w:lang w:val="sr-Latn-RS"/>
        </w:rPr>
        <w:t>č lokalni onda mu se dodeljuje ova komponenta</w:t>
      </w:r>
    </w:p>
    <w:p w14:paraId="6B8C35AD" w14:textId="204C7A00" w:rsidR="00237A83" w:rsidRDefault="00237A83" w:rsidP="005A707B">
      <w:pPr>
        <w:pStyle w:val="ListParagraph"/>
        <w:numPr>
          <w:ilvl w:val="0"/>
          <w:numId w:val="50"/>
        </w:numPr>
        <w:rPr>
          <w:sz w:val="24"/>
          <w:szCs w:val="24"/>
          <w:lang w:val="sr-Latn-RS"/>
        </w:rPr>
      </w:pPr>
      <w:r w:rsidRPr="005A707B">
        <w:rPr>
          <w:sz w:val="24"/>
          <w:szCs w:val="24"/>
          <w:lang w:val="sr-Latn-RS"/>
        </w:rPr>
        <w:t>RemoteInputComponent</w:t>
      </w:r>
      <w:r w:rsidRPr="005A707B">
        <w:rPr>
          <w:sz w:val="24"/>
          <w:szCs w:val="24"/>
          <w:lang w:val="sr-Latn-RS"/>
        </w:rPr>
        <w:t xml:space="preserve"> </w:t>
      </w:r>
      <w:r w:rsidRPr="005A707B">
        <w:rPr>
          <w:sz w:val="24"/>
          <w:szCs w:val="24"/>
          <w:lang w:val="en-US"/>
        </w:rPr>
        <w:t xml:space="preserve">– </w:t>
      </w:r>
      <w:proofErr w:type="spellStart"/>
      <w:r w:rsidRPr="005A707B">
        <w:rPr>
          <w:sz w:val="24"/>
          <w:szCs w:val="24"/>
          <w:lang w:val="en-US"/>
        </w:rPr>
        <w:t>Ako</w:t>
      </w:r>
      <w:proofErr w:type="spellEnd"/>
      <w:r w:rsidRPr="005A707B">
        <w:rPr>
          <w:sz w:val="24"/>
          <w:szCs w:val="24"/>
          <w:lang w:val="en-US"/>
        </w:rPr>
        <w:t xml:space="preserve"> je </w:t>
      </w:r>
      <w:proofErr w:type="spellStart"/>
      <w:r w:rsidRPr="005A707B">
        <w:rPr>
          <w:sz w:val="24"/>
          <w:szCs w:val="24"/>
          <w:lang w:val="en-US"/>
        </w:rPr>
        <w:t>igra</w:t>
      </w:r>
      <w:proofErr w:type="spellEnd"/>
      <w:r w:rsidRPr="005A707B">
        <w:rPr>
          <w:sz w:val="24"/>
          <w:szCs w:val="24"/>
          <w:lang w:val="sr-Latn-RS"/>
        </w:rPr>
        <w:t>č remote onda mu se dodeljuje ova komponenta</w:t>
      </w:r>
    </w:p>
    <w:p w14:paraId="30F121A6" w14:textId="77777777" w:rsidR="005A707B" w:rsidRPr="005A707B" w:rsidRDefault="005A707B" w:rsidP="00B23308">
      <w:pPr>
        <w:pStyle w:val="ListParagraph"/>
        <w:ind w:left="864"/>
        <w:rPr>
          <w:sz w:val="24"/>
          <w:szCs w:val="24"/>
          <w:lang w:val="sr-Latn-RS"/>
        </w:rPr>
      </w:pPr>
    </w:p>
    <w:p w14:paraId="0D2096C8" w14:textId="287C11B7" w:rsidR="00237A83" w:rsidRPr="005A707B" w:rsidRDefault="00237A83" w:rsidP="00237A83">
      <w:pPr>
        <w:pStyle w:val="ListParagraph"/>
        <w:numPr>
          <w:ilvl w:val="0"/>
          <w:numId w:val="49"/>
        </w:numPr>
        <w:rPr>
          <w:sz w:val="24"/>
          <w:szCs w:val="24"/>
          <w:lang w:val="sr-Latn-RS"/>
        </w:rPr>
      </w:pPr>
      <w:r w:rsidRPr="005A707B">
        <w:rPr>
          <w:sz w:val="24"/>
          <w:szCs w:val="24"/>
          <w:lang w:val="sr-Latn-RS"/>
        </w:rPr>
        <w:t>Dodavanje svih komponenti u entitet</w:t>
      </w:r>
    </w:p>
    <w:p w14:paraId="3AC058F2" w14:textId="1AF22017" w:rsidR="00237A83" w:rsidRPr="005A707B" w:rsidRDefault="00237A83" w:rsidP="00237A83">
      <w:pPr>
        <w:pStyle w:val="ListParagraph"/>
        <w:numPr>
          <w:ilvl w:val="0"/>
          <w:numId w:val="49"/>
        </w:numPr>
        <w:rPr>
          <w:sz w:val="24"/>
          <w:szCs w:val="24"/>
          <w:lang w:val="sr-Latn-RS"/>
        </w:rPr>
      </w:pPr>
      <w:r w:rsidRPr="005A707B">
        <w:rPr>
          <w:sz w:val="24"/>
          <w:szCs w:val="24"/>
          <w:lang w:val="sr-Latn-RS"/>
        </w:rPr>
        <w:t>Dodavanje entiteta u niz entiteta koji se nalazi unutar ECS engiene</w:t>
      </w:r>
      <w:r w:rsidRPr="005A707B">
        <w:rPr>
          <w:sz w:val="24"/>
          <w:szCs w:val="24"/>
          <w:lang w:val="en-US"/>
        </w:rPr>
        <w:t>-a</w:t>
      </w:r>
    </w:p>
    <w:p w14:paraId="57EF05F9" w14:textId="77777777" w:rsidR="00237A83" w:rsidRPr="00237A83" w:rsidRDefault="00237A83" w:rsidP="00B23308">
      <w:pPr>
        <w:pStyle w:val="ListParagraph"/>
        <w:ind w:left="864"/>
        <w:rPr>
          <w:lang w:val="sr-Latn-RS"/>
        </w:rPr>
      </w:pPr>
    </w:p>
    <w:p w14:paraId="298F9308" w14:textId="77777777" w:rsidR="00B23308" w:rsidRPr="00B23308" w:rsidRDefault="00B23308" w:rsidP="00B23308">
      <w:pPr>
        <w:pStyle w:val="ListParagraph"/>
        <w:ind w:left="864"/>
        <w:rPr>
          <w:lang w:val="sr-Latn-RS"/>
        </w:rPr>
      </w:pPr>
    </w:p>
    <w:p w14:paraId="6CD03285" w14:textId="77777777" w:rsidR="00B23308" w:rsidRPr="00B23308" w:rsidRDefault="00B23308" w:rsidP="00B23308">
      <w:pPr>
        <w:pStyle w:val="ListParagraph"/>
        <w:ind w:left="864"/>
        <w:rPr>
          <w:lang w:val="sr-Latn-RS"/>
        </w:rPr>
      </w:pPr>
    </w:p>
    <w:p w14:paraId="3E265DD2" w14:textId="43C93949" w:rsidR="00995C82" w:rsidRDefault="00995C82">
      <w:pPr>
        <w:spacing w:after="0" w:afterAutospacing="0"/>
        <w:jc w:val="left"/>
        <w:rPr>
          <w:sz w:val="20"/>
          <w:szCs w:val="20"/>
          <w:lang w:val="sr-Latn-RS"/>
        </w:rPr>
      </w:pPr>
      <w:r>
        <w:rPr>
          <w:lang w:val="sr-Latn-RS"/>
        </w:rPr>
        <w:br w:type="page"/>
      </w:r>
    </w:p>
    <w:p w14:paraId="19A780B6" w14:textId="77777777" w:rsidR="00B23308" w:rsidRPr="00B23308" w:rsidRDefault="00B23308" w:rsidP="00B23308">
      <w:pPr>
        <w:pStyle w:val="ListParagraph"/>
        <w:ind w:left="864"/>
        <w:rPr>
          <w:lang w:val="sr-Latn-RS"/>
        </w:rPr>
      </w:pPr>
    </w:p>
    <w:p w14:paraId="4B572B4A" w14:textId="37705166" w:rsidR="003A1883" w:rsidRDefault="003A1883" w:rsidP="003A1883">
      <w:pPr>
        <w:pStyle w:val="Heading4"/>
      </w:pPr>
      <w:proofErr w:type="spellStart"/>
      <w:r>
        <w:t>BodyCreator</w:t>
      </w:r>
      <w:proofErr w:type="spellEnd"/>
    </w:p>
    <w:p w14:paraId="6AEF90A4" w14:textId="27207173" w:rsidR="008C21F4" w:rsidRDefault="008C21F4" w:rsidP="008C21F4">
      <w:proofErr w:type="spellStart"/>
      <w:r>
        <w:t>BodyCreator</w:t>
      </w:r>
      <w:proofErr w:type="spellEnd"/>
      <w:r>
        <w:t xml:space="preserve"> </w:t>
      </w:r>
      <w:proofErr w:type="spellStart"/>
      <w:r>
        <w:t>klasa</w:t>
      </w:r>
      <w:proofErr w:type="spellEnd"/>
      <w:r>
        <w:t xml:space="preserve"> </w:t>
      </w:r>
      <w:proofErr w:type="spellStart"/>
      <w:r>
        <w:t>slu</w:t>
      </w:r>
      <w:proofErr w:type="spellEnd"/>
      <w:r>
        <w:rPr>
          <w:lang w:val="sr-Latn-RS"/>
        </w:rPr>
        <w:t>ži za kreiranje tela u Box2D svetu. Odgovara na zahteve GameWorldCreator</w:t>
      </w:r>
      <w:r>
        <w:t xml:space="preserve"> </w:t>
      </w:r>
      <w:proofErr w:type="spellStart"/>
      <w:r>
        <w:t>klase</w:t>
      </w:r>
      <w:proofErr w:type="spellEnd"/>
      <w:r>
        <w:t xml:space="preserve">. </w:t>
      </w:r>
    </w:p>
    <w:p w14:paraId="22AD217F" w14:textId="4F70F10D" w:rsidR="00995C82" w:rsidRDefault="00995C82" w:rsidP="008C21F4">
      <w:pPr>
        <w:rPr>
          <w:lang w:val="sr-Latn-RS"/>
        </w:rPr>
      </w:pPr>
      <w:proofErr w:type="spellStart"/>
      <w:r>
        <w:t>Bitni</w:t>
      </w:r>
      <w:proofErr w:type="spellEnd"/>
      <w:r>
        <w:t xml:space="preserve"> </w:t>
      </w:r>
      <w:proofErr w:type="spellStart"/>
      <w:r>
        <w:t>pojmovi</w:t>
      </w:r>
      <w:proofErr w:type="spellEnd"/>
      <w:r>
        <w:t>:</w:t>
      </w:r>
    </w:p>
    <w:p w14:paraId="3ADC6567" w14:textId="6F0CD058" w:rsidR="00995C82" w:rsidRPr="007C1677" w:rsidRDefault="00995C82" w:rsidP="007C1677">
      <w:pPr>
        <w:ind w:left="432"/>
        <w:rPr>
          <w:lang w:val="sr-Latn-CS"/>
        </w:rPr>
      </w:pPr>
      <w:r w:rsidRPr="007C1677">
        <w:t>BodyDef, je definicija tela koja sadr</w:t>
      </w:r>
      <w:r w:rsidRPr="007C1677">
        <w:rPr>
          <w:lang w:val="sr-Latn-RS"/>
        </w:rPr>
        <w:t>ži</w:t>
      </w:r>
      <w:r w:rsidRPr="007C1677">
        <w:t>:</w:t>
      </w:r>
    </w:p>
    <w:p w14:paraId="34AA787B" w14:textId="12823EDF" w:rsidR="00995C82" w:rsidRPr="007C1677" w:rsidRDefault="00995C82" w:rsidP="007C1677">
      <w:pPr>
        <w:pStyle w:val="ListParagraph"/>
        <w:numPr>
          <w:ilvl w:val="0"/>
          <w:numId w:val="47"/>
        </w:numPr>
        <w:rPr>
          <w:sz w:val="24"/>
          <w:szCs w:val="24"/>
          <w:lang w:val="en-US"/>
        </w:rPr>
      </w:pPr>
      <w:r w:rsidRPr="007C1677">
        <w:rPr>
          <w:sz w:val="24"/>
          <w:szCs w:val="24"/>
        </w:rPr>
        <w:t>Tip tela koji mo</w:t>
      </w:r>
      <w:r w:rsidR="007C1677" w:rsidRPr="007C1677">
        <w:rPr>
          <w:sz w:val="24"/>
          <w:szCs w:val="24"/>
          <w:lang w:val="sr-Latn-RS"/>
        </w:rPr>
        <w:t>ž</w:t>
      </w:r>
      <w:r w:rsidRPr="007C1677">
        <w:rPr>
          <w:sz w:val="24"/>
          <w:szCs w:val="24"/>
          <w:lang w:val="sr-Latn-RS"/>
        </w:rPr>
        <w:t>e biti</w:t>
      </w:r>
      <w:r w:rsidRPr="007C1677">
        <w:rPr>
          <w:sz w:val="24"/>
          <w:szCs w:val="24"/>
          <w:lang w:val="en-US"/>
        </w:rPr>
        <w:t>:</w:t>
      </w:r>
    </w:p>
    <w:p w14:paraId="6D508C44" w14:textId="29186665" w:rsidR="007C1677" w:rsidRPr="007C1677" w:rsidRDefault="007C1677" w:rsidP="007C1677">
      <w:pPr>
        <w:pStyle w:val="ListParagraph"/>
        <w:ind w:left="864"/>
        <w:rPr>
          <w:sz w:val="24"/>
          <w:szCs w:val="24"/>
          <w:lang w:val="sr-Latn-RS"/>
        </w:rPr>
      </w:pPr>
      <w:r w:rsidRPr="007C1677">
        <w:rPr>
          <w:sz w:val="24"/>
          <w:szCs w:val="24"/>
          <w:lang w:val="en-US"/>
        </w:rPr>
        <w:t xml:space="preserve">        </w:t>
      </w:r>
      <w:proofErr w:type="spellStart"/>
      <w:r w:rsidRPr="007C1677">
        <w:rPr>
          <w:sz w:val="24"/>
          <w:szCs w:val="24"/>
          <w:lang w:val="en-US"/>
        </w:rPr>
        <w:t>Stati</w:t>
      </w:r>
      <w:proofErr w:type="spellEnd"/>
      <w:r w:rsidRPr="007C1677">
        <w:rPr>
          <w:sz w:val="24"/>
          <w:szCs w:val="24"/>
          <w:lang w:val="sr-Latn-RS"/>
        </w:rPr>
        <w:t xml:space="preserve">čan </w:t>
      </w:r>
      <w:r w:rsidRPr="007C1677">
        <w:rPr>
          <w:sz w:val="24"/>
          <w:szCs w:val="24"/>
          <w:lang w:val="en-US"/>
        </w:rPr>
        <w:t xml:space="preserve">– </w:t>
      </w:r>
      <w:proofErr w:type="spellStart"/>
      <w:r w:rsidRPr="007C1677">
        <w:rPr>
          <w:sz w:val="24"/>
          <w:szCs w:val="24"/>
          <w:lang w:val="en-US"/>
        </w:rPr>
        <w:t>Stati</w:t>
      </w:r>
      <w:proofErr w:type="spellEnd"/>
      <w:r w:rsidRPr="007C1677">
        <w:rPr>
          <w:sz w:val="24"/>
          <w:szCs w:val="24"/>
          <w:lang w:val="sr-Latn-RS"/>
        </w:rPr>
        <w:t>čna tela se ne mogu pomeriti, niti na njih deluje gravitacija</w:t>
      </w:r>
    </w:p>
    <w:p w14:paraId="4621FF7E" w14:textId="72EB0BCA" w:rsidR="007C1677" w:rsidRPr="007C1677" w:rsidRDefault="007C1677" w:rsidP="007C1677">
      <w:pPr>
        <w:pStyle w:val="ListParagraph"/>
        <w:ind w:left="864"/>
        <w:rPr>
          <w:sz w:val="24"/>
          <w:szCs w:val="24"/>
          <w:lang w:val="sr-Latn-RS"/>
        </w:rPr>
      </w:pPr>
      <w:r w:rsidRPr="007C1677">
        <w:rPr>
          <w:sz w:val="24"/>
          <w:szCs w:val="24"/>
          <w:lang w:val="sr-Latn-RS"/>
        </w:rPr>
        <w:t xml:space="preserve">        </w:t>
      </w:r>
      <w:r w:rsidRPr="007C1677">
        <w:rPr>
          <w:sz w:val="24"/>
          <w:szCs w:val="24"/>
          <w:lang w:val="sr-Latn-RS"/>
        </w:rPr>
        <w:t xml:space="preserve">Dinamičan </w:t>
      </w:r>
      <w:r w:rsidRPr="007C1677">
        <w:rPr>
          <w:sz w:val="24"/>
          <w:szCs w:val="24"/>
          <w:lang w:val="en-US"/>
        </w:rPr>
        <w:t xml:space="preserve">– To </w:t>
      </w:r>
      <w:proofErr w:type="spellStart"/>
      <w:r w:rsidRPr="007C1677">
        <w:rPr>
          <w:sz w:val="24"/>
          <w:szCs w:val="24"/>
          <w:lang w:val="en-US"/>
        </w:rPr>
        <w:t>su</w:t>
      </w:r>
      <w:proofErr w:type="spellEnd"/>
      <w:r w:rsidRPr="007C1677">
        <w:rPr>
          <w:sz w:val="24"/>
          <w:szCs w:val="24"/>
          <w:lang w:val="en-US"/>
        </w:rPr>
        <w:t xml:space="preserve"> </w:t>
      </w:r>
      <w:proofErr w:type="spellStart"/>
      <w:r w:rsidRPr="007C1677">
        <w:rPr>
          <w:sz w:val="24"/>
          <w:szCs w:val="24"/>
          <w:lang w:val="en-US"/>
        </w:rPr>
        <w:t>tela</w:t>
      </w:r>
      <w:proofErr w:type="spellEnd"/>
      <w:r w:rsidRPr="007C1677">
        <w:rPr>
          <w:sz w:val="24"/>
          <w:szCs w:val="24"/>
          <w:lang w:val="en-US"/>
        </w:rPr>
        <w:t xml:space="preserve"> </w:t>
      </w:r>
      <w:proofErr w:type="spellStart"/>
      <w:r w:rsidRPr="007C1677">
        <w:rPr>
          <w:sz w:val="24"/>
          <w:szCs w:val="24"/>
          <w:lang w:val="en-US"/>
        </w:rPr>
        <w:t>koja</w:t>
      </w:r>
      <w:proofErr w:type="spellEnd"/>
      <w:r w:rsidRPr="007C1677">
        <w:rPr>
          <w:sz w:val="24"/>
          <w:szCs w:val="24"/>
          <w:lang w:val="en-US"/>
        </w:rPr>
        <w:t xml:space="preserve"> se </w:t>
      </w:r>
      <w:proofErr w:type="spellStart"/>
      <w:r w:rsidRPr="007C1677">
        <w:rPr>
          <w:sz w:val="24"/>
          <w:szCs w:val="24"/>
          <w:lang w:val="en-US"/>
        </w:rPr>
        <w:t>kre</w:t>
      </w:r>
      <w:proofErr w:type="spellEnd"/>
      <w:r w:rsidRPr="007C1677">
        <w:rPr>
          <w:sz w:val="24"/>
          <w:szCs w:val="24"/>
          <w:lang w:val="sr-Latn-RS"/>
        </w:rPr>
        <w:t>ći i na njih deluje svaka vrsta sila</w:t>
      </w:r>
    </w:p>
    <w:p w14:paraId="4517034C" w14:textId="2AB2310F" w:rsidR="007C1677" w:rsidRPr="007C1677" w:rsidRDefault="007C1677" w:rsidP="007C1677">
      <w:pPr>
        <w:pStyle w:val="ListParagraph"/>
        <w:ind w:left="864"/>
        <w:rPr>
          <w:sz w:val="24"/>
          <w:szCs w:val="24"/>
        </w:rPr>
      </w:pPr>
      <w:r w:rsidRPr="007C1677">
        <w:rPr>
          <w:sz w:val="24"/>
          <w:szCs w:val="24"/>
          <w:lang w:val="sr-Latn-RS"/>
        </w:rPr>
        <w:t xml:space="preserve">        </w:t>
      </w:r>
      <w:r w:rsidRPr="007C1677">
        <w:rPr>
          <w:sz w:val="24"/>
          <w:szCs w:val="24"/>
          <w:lang w:val="sr-Latn-RS"/>
        </w:rPr>
        <w:t xml:space="preserve">Kinematičan </w:t>
      </w:r>
      <w:r w:rsidRPr="007C1677">
        <w:rPr>
          <w:sz w:val="24"/>
          <w:szCs w:val="24"/>
        </w:rPr>
        <w:t>– To su tela nad kojim se nema kontrola ali na njih deluje sila</w:t>
      </w:r>
    </w:p>
    <w:p w14:paraId="32CC4BCF" w14:textId="7A5D6DCF" w:rsidR="007C1677" w:rsidRPr="007C1677" w:rsidRDefault="00995C82" w:rsidP="007C1677">
      <w:pPr>
        <w:pStyle w:val="ListParagraph"/>
        <w:numPr>
          <w:ilvl w:val="0"/>
          <w:numId w:val="47"/>
        </w:numPr>
        <w:rPr>
          <w:sz w:val="24"/>
          <w:szCs w:val="24"/>
          <w:lang w:val="en-US"/>
        </w:rPr>
      </w:pPr>
      <w:r w:rsidRPr="007C1677">
        <w:rPr>
          <w:sz w:val="24"/>
          <w:szCs w:val="24"/>
        </w:rPr>
        <w:t>Pozicija tela</w:t>
      </w:r>
    </w:p>
    <w:p w14:paraId="6D4A9110" w14:textId="65FC195A" w:rsidR="007C1677" w:rsidRPr="008C6896" w:rsidRDefault="007C1677" w:rsidP="007C1677">
      <w:pPr>
        <w:pStyle w:val="ListParagraph"/>
        <w:numPr>
          <w:ilvl w:val="0"/>
          <w:numId w:val="47"/>
        </w:numPr>
        <w:rPr>
          <w:sz w:val="24"/>
          <w:szCs w:val="24"/>
          <w:lang w:val="en-US"/>
        </w:rPr>
      </w:pPr>
      <w:r w:rsidRPr="007C1677">
        <w:rPr>
          <w:sz w:val="24"/>
          <w:szCs w:val="24"/>
        </w:rPr>
        <w:t>Linearno, ugaono ubrzanje i tako dalje</w:t>
      </w:r>
    </w:p>
    <w:p w14:paraId="136575BA" w14:textId="77777777" w:rsidR="008C6896" w:rsidRPr="007C1677" w:rsidRDefault="008C6896" w:rsidP="008C6896">
      <w:pPr>
        <w:pStyle w:val="ListParagraph"/>
        <w:ind w:left="864"/>
        <w:rPr>
          <w:sz w:val="24"/>
          <w:szCs w:val="24"/>
          <w:lang w:val="en-US"/>
        </w:rPr>
      </w:pPr>
    </w:p>
    <w:p w14:paraId="563695FD" w14:textId="2CD2F226" w:rsidR="008C6896" w:rsidRDefault="007C1677" w:rsidP="008C6896">
      <w:pPr>
        <w:ind w:left="432"/>
      </w:pPr>
      <w:r>
        <w:t>Fixture</w:t>
      </w:r>
      <w:r w:rsidR="008C6896">
        <w:t xml:space="preserve">, je </w:t>
      </w:r>
      <w:proofErr w:type="spellStart"/>
      <w:r w:rsidR="008C6896">
        <w:t>klasa</w:t>
      </w:r>
      <w:proofErr w:type="spellEnd"/>
      <w:r w:rsidR="008C6896">
        <w:t xml:space="preserve"> </w:t>
      </w:r>
      <w:proofErr w:type="spellStart"/>
      <w:r w:rsidR="008C6896">
        <w:t>koja</w:t>
      </w:r>
      <w:proofErr w:type="spellEnd"/>
      <w:r w:rsidR="008C6896">
        <w:t xml:space="preserve"> </w:t>
      </w:r>
      <w:proofErr w:type="spellStart"/>
      <w:r w:rsidR="008C6896">
        <w:t>sadr</w:t>
      </w:r>
      <w:proofErr w:type="spellEnd"/>
      <w:r w:rsidR="008C6896">
        <w:rPr>
          <w:lang w:val="sr-Latn-RS"/>
        </w:rPr>
        <w:t>ži</w:t>
      </w:r>
      <w:r w:rsidR="008C6896">
        <w:t>:</w:t>
      </w:r>
    </w:p>
    <w:p w14:paraId="33A0654F" w14:textId="218F7A76" w:rsidR="008C6896" w:rsidRPr="00E9304C" w:rsidRDefault="008C6896" w:rsidP="008C6896">
      <w:pPr>
        <w:pStyle w:val="ListParagraph"/>
        <w:numPr>
          <w:ilvl w:val="0"/>
          <w:numId w:val="47"/>
        </w:numPr>
        <w:rPr>
          <w:sz w:val="24"/>
          <w:szCs w:val="24"/>
        </w:rPr>
      </w:pPr>
      <w:r w:rsidRPr="00E9304C">
        <w:rPr>
          <w:sz w:val="24"/>
          <w:szCs w:val="24"/>
        </w:rPr>
        <w:t>Oblik koji mo</w:t>
      </w:r>
      <w:r w:rsidRPr="00E9304C">
        <w:rPr>
          <w:sz w:val="24"/>
          <w:szCs w:val="24"/>
          <w:lang w:val="sr-Latn-RS"/>
        </w:rPr>
        <w:t>že biti okrugli, kvadratni i tako dalje</w:t>
      </w:r>
    </w:p>
    <w:p w14:paraId="1859C9C6" w14:textId="09AC796B" w:rsidR="008C6896" w:rsidRPr="00E9304C" w:rsidRDefault="008C6896" w:rsidP="008C6896">
      <w:pPr>
        <w:pStyle w:val="ListParagraph"/>
        <w:numPr>
          <w:ilvl w:val="0"/>
          <w:numId w:val="47"/>
        </w:numPr>
        <w:rPr>
          <w:sz w:val="24"/>
          <w:szCs w:val="24"/>
        </w:rPr>
      </w:pPr>
      <w:r w:rsidRPr="00E9304C">
        <w:rPr>
          <w:sz w:val="24"/>
          <w:szCs w:val="24"/>
          <w:lang w:val="sr-Latn-RS"/>
        </w:rPr>
        <w:t>Filter koji sadrži polja</w:t>
      </w:r>
      <w:r w:rsidRPr="00E9304C">
        <w:rPr>
          <w:sz w:val="24"/>
          <w:szCs w:val="24"/>
          <w:lang w:val="en-US"/>
        </w:rPr>
        <w:t>:</w:t>
      </w:r>
    </w:p>
    <w:p w14:paraId="38BAC44E" w14:textId="5275F8A0" w:rsidR="008C6896" w:rsidRPr="00E9304C" w:rsidRDefault="008C6896" w:rsidP="008C6896">
      <w:pPr>
        <w:pStyle w:val="ListParagraph"/>
        <w:ind w:left="1440"/>
        <w:rPr>
          <w:sz w:val="24"/>
          <w:szCs w:val="24"/>
          <w:lang w:val="sr-Latn-RS"/>
        </w:rPr>
      </w:pPr>
      <w:proofErr w:type="spellStart"/>
      <w:r w:rsidRPr="00E9304C">
        <w:rPr>
          <w:sz w:val="24"/>
          <w:szCs w:val="24"/>
          <w:lang w:val="en-US"/>
        </w:rPr>
        <w:t>categoryBits</w:t>
      </w:r>
      <w:proofErr w:type="spellEnd"/>
      <w:r w:rsidRPr="00E9304C">
        <w:rPr>
          <w:sz w:val="24"/>
          <w:szCs w:val="24"/>
          <w:lang w:val="en-US"/>
        </w:rPr>
        <w:t xml:space="preserve"> – </w:t>
      </w:r>
      <w:proofErr w:type="spellStart"/>
      <w:r w:rsidRPr="00E9304C">
        <w:rPr>
          <w:sz w:val="24"/>
          <w:szCs w:val="24"/>
          <w:lang w:val="en-US"/>
        </w:rPr>
        <w:t>Predstavlja</w:t>
      </w:r>
      <w:proofErr w:type="spellEnd"/>
      <w:r w:rsidRPr="00E9304C">
        <w:rPr>
          <w:sz w:val="24"/>
          <w:szCs w:val="24"/>
          <w:lang w:val="en-US"/>
        </w:rPr>
        <w:t xml:space="preserve"> </w:t>
      </w:r>
      <w:proofErr w:type="spellStart"/>
      <w:r w:rsidRPr="00E9304C">
        <w:rPr>
          <w:sz w:val="24"/>
          <w:szCs w:val="24"/>
          <w:lang w:val="en-US"/>
        </w:rPr>
        <w:t>unikatan</w:t>
      </w:r>
      <w:proofErr w:type="spellEnd"/>
      <w:r w:rsidRPr="00E9304C">
        <w:rPr>
          <w:sz w:val="24"/>
          <w:szCs w:val="24"/>
          <w:lang w:val="en-US"/>
        </w:rPr>
        <w:t xml:space="preserve"> Collision ID </w:t>
      </w:r>
      <w:proofErr w:type="spellStart"/>
      <w:r w:rsidRPr="00E9304C">
        <w:rPr>
          <w:sz w:val="24"/>
          <w:szCs w:val="24"/>
          <w:lang w:val="en-US"/>
        </w:rPr>
        <w:t>neke</w:t>
      </w:r>
      <w:proofErr w:type="spellEnd"/>
      <w:r w:rsidRPr="00E9304C">
        <w:rPr>
          <w:sz w:val="24"/>
          <w:szCs w:val="24"/>
          <w:lang w:val="en-US"/>
        </w:rPr>
        <w:t xml:space="preserve"> </w:t>
      </w:r>
      <w:proofErr w:type="spellStart"/>
      <w:r w:rsidRPr="00E9304C">
        <w:rPr>
          <w:sz w:val="24"/>
          <w:szCs w:val="24"/>
          <w:lang w:val="en-US"/>
        </w:rPr>
        <w:t>grupe</w:t>
      </w:r>
      <w:proofErr w:type="spellEnd"/>
      <w:r w:rsidRPr="00E9304C">
        <w:rPr>
          <w:sz w:val="24"/>
          <w:szCs w:val="24"/>
          <w:lang w:val="en-US"/>
        </w:rPr>
        <w:t xml:space="preserve"> </w:t>
      </w:r>
      <w:proofErr w:type="spellStart"/>
      <w:r w:rsidRPr="00E9304C">
        <w:rPr>
          <w:sz w:val="24"/>
          <w:szCs w:val="24"/>
          <w:lang w:val="en-US"/>
        </w:rPr>
        <w:t>objekata</w:t>
      </w:r>
      <w:proofErr w:type="spellEnd"/>
      <w:r w:rsidRPr="00E9304C">
        <w:rPr>
          <w:sz w:val="24"/>
          <w:szCs w:val="24"/>
          <w:lang w:val="en-US"/>
        </w:rPr>
        <w:t xml:space="preserve">. Na primer </w:t>
      </w:r>
      <w:proofErr w:type="spellStart"/>
      <w:r w:rsidRPr="00E9304C">
        <w:rPr>
          <w:sz w:val="24"/>
          <w:szCs w:val="24"/>
          <w:lang w:val="en-US"/>
        </w:rPr>
        <w:t>objekti</w:t>
      </w:r>
      <w:proofErr w:type="spellEnd"/>
      <w:r w:rsidRPr="00E9304C">
        <w:rPr>
          <w:sz w:val="24"/>
          <w:szCs w:val="24"/>
          <w:lang w:val="en-US"/>
        </w:rPr>
        <w:t xml:space="preserve"> koji </w:t>
      </w:r>
      <w:proofErr w:type="spellStart"/>
      <w:r w:rsidRPr="00E9304C">
        <w:rPr>
          <w:sz w:val="24"/>
          <w:szCs w:val="24"/>
          <w:lang w:val="en-US"/>
        </w:rPr>
        <w:t>su</w:t>
      </w:r>
      <w:proofErr w:type="spellEnd"/>
      <w:r w:rsidRPr="00E9304C">
        <w:rPr>
          <w:sz w:val="24"/>
          <w:szCs w:val="24"/>
          <w:lang w:val="en-US"/>
        </w:rPr>
        <w:t xml:space="preserve"> </w:t>
      </w:r>
      <w:proofErr w:type="spellStart"/>
      <w:r w:rsidRPr="00E9304C">
        <w:rPr>
          <w:sz w:val="24"/>
          <w:szCs w:val="24"/>
          <w:lang w:val="en-US"/>
        </w:rPr>
        <w:t>tipa</w:t>
      </w:r>
      <w:proofErr w:type="spellEnd"/>
      <w:r w:rsidRPr="00E9304C">
        <w:rPr>
          <w:sz w:val="24"/>
          <w:szCs w:val="24"/>
          <w:lang w:val="en-US"/>
        </w:rPr>
        <w:t xml:space="preserve"> </w:t>
      </w:r>
      <w:proofErr w:type="spellStart"/>
      <w:r w:rsidRPr="00E9304C">
        <w:rPr>
          <w:sz w:val="24"/>
          <w:szCs w:val="24"/>
          <w:lang w:val="en-US"/>
        </w:rPr>
        <w:t>igra</w:t>
      </w:r>
      <w:proofErr w:type="spellEnd"/>
      <w:r w:rsidRPr="00E9304C">
        <w:rPr>
          <w:sz w:val="24"/>
          <w:szCs w:val="24"/>
          <w:lang w:val="sr-Latn-RS"/>
        </w:rPr>
        <w:t>č imaju categoryBits 1</w:t>
      </w:r>
    </w:p>
    <w:p w14:paraId="12D000DF" w14:textId="5B2DCA8F" w:rsidR="008C6896" w:rsidRPr="00E9304C" w:rsidRDefault="008C6896" w:rsidP="008C6896">
      <w:pPr>
        <w:pStyle w:val="ListParagraph"/>
        <w:ind w:left="1440"/>
        <w:rPr>
          <w:sz w:val="24"/>
          <w:szCs w:val="24"/>
          <w:lang w:val="sr-Latn-RS"/>
        </w:rPr>
      </w:pPr>
      <w:r w:rsidRPr="00E9304C">
        <w:rPr>
          <w:sz w:val="24"/>
          <w:szCs w:val="24"/>
          <w:lang w:val="sr-Latn-RS"/>
        </w:rPr>
        <w:t>maskBits – Predstavlja skup categoryBits</w:t>
      </w:r>
      <w:r w:rsidRPr="00E9304C">
        <w:rPr>
          <w:sz w:val="24"/>
          <w:szCs w:val="24"/>
          <w:lang w:val="en-US"/>
        </w:rPr>
        <w:t xml:space="preserve">-a </w:t>
      </w:r>
      <w:proofErr w:type="spellStart"/>
      <w:r w:rsidRPr="00E9304C">
        <w:rPr>
          <w:sz w:val="24"/>
          <w:szCs w:val="24"/>
          <w:lang w:val="en-US"/>
        </w:rPr>
        <w:t>sa</w:t>
      </w:r>
      <w:proofErr w:type="spellEnd"/>
      <w:r w:rsidRPr="00E9304C">
        <w:rPr>
          <w:sz w:val="24"/>
          <w:szCs w:val="24"/>
          <w:lang w:val="en-US"/>
        </w:rPr>
        <w:t xml:space="preserve"> </w:t>
      </w:r>
      <w:proofErr w:type="spellStart"/>
      <w:r w:rsidRPr="00E9304C">
        <w:rPr>
          <w:sz w:val="24"/>
          <w:szCs w:val="24"/>
          <w:lang w:val="en-US"/>
        </w:rPr>
        <w:t>kojima</w:t>
      </w:r>
      <w:proofErr w:type="spellEnd"/>
      <w:r w:rsidRPr="00E9304C">
        <w:rPr>
          <w:sz w:val="24"/>
          <w:szCs w:val="24"/>
          <w:lang w:val="en-US"/>
        </w:rPr>
        <w:t xml:space="preserve"> </w:t>
      </w:r>
      <w:proofErr w:type="spellStart"/>
      <w:r w:rsidRPr="00E9304C">
        <w:rPr>
          <w:sz w:val="24"/>
          <w:szCs w:val="24"/>
          <w:lang w:val="en-US"/>
        </w:rPr>
        <w:t>telo</w:t>
      </w:r>
      <w:proofErr w:type="spellEnd"/>
      <w:r w:rsidRPr="00E9304C">
        <w:rPr>
          <w:sz w:val="24"/>
          <w:szCs w:val="24"/>
          <w:lang w:val="en-US"/>
        </w:rPr>
        <w:t xml:space="preserve"> </w:t>
      </w:r>
      <w:proofErr w:type="spellStart"/>
      <w:r w:rsidRPr="00E9304C">
        <w:rPr>
          <w:sz w:val="24"/>
          <w:szCs w:val="24"/>
          <w:lang w:val="en-US"/>
        </w:rPr>
        <w:t>mo</w:t>
      </w:r>
      <w:proofErr w:type="spellEnd"/>
      <w:r w:rsidRPr="00E9304C">
        <w:rPr>
          <w:sz w:val="24"/>
          <w:szCs w:val="24"/>
          <w:lang w:val="sr-Latn-RS"/>
        </w:rPr>
        <w:t>že doći u kontakt</w:t>
      </w:r>
    </w:p>
    <w:p w14:paraId="06C0A466" w14:textId="199F166E" w:rsidR="008C6896" w:rsidRPr="00E9304C" w:rsidRDefault="008C6896" w:rsidP="008C6896">
      <w:pPr>
        <w:pStyle w:val="ListParagraph"/>
        <w:numPr>
          <w:ilvl w:val="0"/>
          <w:numId w:val="47"/>
        </w:numPr>
        <w:rPr>
          <w:sz w:val="24"/>
          <w:szCs w:val="24"/>
        </w:rPr>
      </w:pPr>
      <w:r w:rsidRPr="00E9304C">
        <w:rPr>
          <w:sz w:val="24"/>
          <w:szCs w:val="24"/>
        </w:rPr>
        <w:t xml:space="preserve">UserData je referenca na Java objekat, tako da je vrlo zgodno da se </w:t>
      </w:r>
      <w:r w:rsidR="00E9304C" w:rsidRPr="00E9304C">
        <w:rPr>
          <w:sz w:val="24"/>
          <w:szCs w:val="24"/>
        </w:rPr>
        <w:t xml:space="preserve">tu stavi </w:t>
      </w:r>
      <w:r w:rsidR="00E9304C" w:rsidRPr="00E9304C">
        <w:rPr>
          <w:sz w:val="24"/>
          <w:szCs w:val="24"/>
          <w:lang w:val="sr-Latn-RS"/>
        </w:rPr>
        <w:t>šta god je bitno, na primer pri kreiranju tela u filterData je stavljana referenca na Filter kako bi CollisionSystem na osnovu te reference znao koja dva tela su se sudarila</w:t>
      </w:r>
    </w:p>
    <w:p w14:paraId="35F5EA24" w14:textId="49D96610" w:rsidR="00995C82" w:rsidRDefault="00995C82" w:rsidP="00E9304C">
      <w:pPr>
        <w:ind w:left="432"/>
        <w:rPr>
          <w:lang w:val="sr-Latn-RS"/>
        </w:rPr>
      </w:pPr>
    </w:p>
    <w:p w14:paraId="537A270A" w14:textId="63FC9F17" w:rsidR="00E9304C" w:rsidRPr="00E9304C" w:rsidRDefault="00E9304C" w:rsidP="00E9304C">
      <w:pPr>
        <w:ind w:left="432"/>
      </w:pPr>
      <w:proofErr w:type="spellStart"/>
      <w:r w:rsidRPr="00E9304C">
        <w:t>Fixture</w:t>
      </w:r>
      <w:r w:rsidRPr="00E9304C">
        <w:t>Def</w:t>
      </w:r>
      <w:proofErr w:type="spellEnd"/>
      <w:r w:rsidRPr="00E9304C">
        <w:t xml:space="preserve">, je </w:t>
      </w:r>
      <w:proofErr w:type="spellStart"/>
      <w:r w:rsidRPr="00E9304C">
        <w:t>klasa</w:t>
      </w:r>
      <w:proofErr w:type="spellEnd"/>
      <w:r w:rsidRPr="00E9304C">
        <w:t xml:space="preserve"> </w:t>
      </w:r>
      <w:proofErr w:type="spellStart"/>
      <w:r w:rsidRPr="00E9304C">
        <w:t>koja</w:t>
      </w:r>
      <w:proofErr w:type="spellEnd"/>
      <w:r w:rsidRPr="00E9304C">
        <w:t xml:space="preserve"> </w:t>
      </w:r>
      <w:proofErr w:type="spellStart"/>
      <w:r w:rsidRPr="00E9304C">
        <w:t>sadr</w:t>
      </w:r>
      <w:proofErr w:type="spellEnd"/>
      <w:r w:rsidRPr="00E9304C">
        <w:rPr>
          <w:lang w:val="sr-Latn-RS"/>
        </w:rPr>
        <w:t>ži</w:t>
      </w:r>
      <w:r w:rsidRPr="00E9304C">
        <w:t>:</w:t>
      </w:r>
    </w:p>
    <w:p w14:paraId="6D7031A9" w14:textId="26986474" w:rsidR="00E9304C" w:rsidRPr="00E9304C" w:rsidRDefault="00E9304C" w:rsidP="00E9304C">
      <w:pPr>
        <w:pStyle w:val="ListParagraph"/>
        <w:numPr>
          <w:ilvl w:val="0"/>
          <w:numId w:val="47"/>
        </w:numPr>
        <w:rPr>
          <w:sz w:val="24"/>
          <w:szCs w:val="24"/>
        </w:rPr>
      </w:pPr>
      <w:r w:rsidRPr="00E9304C">
        <w:rPr>
          <w:sz w:val="24"/>
          <w:szCs w:val="24"/>
        </w:rPr>
        <w:t>Density to jest gustinu tela</w:t>
      </w:r>
    </w:p>
    <w:p w14:paraId="44425523" w14:textId="0A829B6A" w:rsidR="00E9304C" w:rsidRPr="00E9304C" w:rsidRDefault="00E9304C" w:rsidP="00E9304C">
      <w:pPr>
        <w:pStyle w:val="ListParagraph"/>
        <w:numPr>
          <w:ilvl w:val="0"/>
          <w:numId w:val="47"/>
        </w:numPr>
        <w:rPr>
          <w:sz w:val="24"/>
          <w:szCs w:val="24"/>
        </w:rPr>
      </w:pPr>
      <w:r w:rsidRPr="00E9304C">
        <w:rPr>
          <w:sz w:val="24"/>
          <w:szCs w:val="24"/>
        </w:rPr>
        <w:t>Friction to jest trenje tela</w:t>
      </w:r>
    </w:p>
    <w:p w14:paraId="0BC01620" w14:textId="4A2D6ABF" w:rsidR="00E9304C" w:rsidRPr="00E9304C" w:rsidRDefault="00E9304C" w:rsidP="00E9304C">
      <w:pPr>
        <w:pStyle w:val="ListParagraph"/>
        <w:numPr>
          <w:ilvl w:val="0"/>
          <w:numId w:val="47"/>
        </w:numPr>
        <w:rPr>
          <w:sz w:val="24"/>
          <w:szCs w:val="24"/>
        </w:rPr>
      </w:pPr>
      <w:r w:rsidRPr="00E9304C">
        <w:rPr>
          <w:sz w:val="24"/>
          <w:szCs w:val="24"/>
        </w:rPr>
        <w:t>Restituion to jest elasti</w:t>
      </w:r>
      <w:r w:rsidRPr="00E9304C">
        <w:rPr>
          <w:sz w:val="24"/>
          <w:szCs w:val="24"/>
          <w:lang w:val="sr-Latn-RS"/>
        </w:rPr>
        <w:t>čnost tela</w:t>
      </w:r>
    </w:p>
    <w:p w14:paraId="4B650CAF" w14:textId="5E71F50B" w:rsidR="00E9304C" w:rsidRDefault="00E9304C" w:rsidP="00E9304C">
      <w:pPr>
        <w:ind w:left="432"/>
      </w:pPr>
    </w:p>
    <w:p w14:paraId="54D294C4" w14:textId="2DA20104" w:rsidR="00E9304C" w:rsidRDefault="00E9304C">
      <w:pPr>
        <w:spacing w:after="0" w:afterAutospacing="0"/>
        <w:jc w:val="left"/>
      </w:pPr>
      <w:r>
        <w:br w:type="page"/>
      </w:r>
    </w:p>
    <w:p w14:paraId="342D5A04" w14:textId="34E9CC42" w:rsidR="00E9304C" w:rsidRPr="00DF03C1" w:rsidRDefault="00787107" w:rsidP="00E9304C">
      <w:pPr>
        <w:ind w:left="432"/>
      </w:pPr>
      <w:r>
        <w:lastRenderedPageBreak/>
        <w:t xml:space="preserve">Primer </w:t>
      </w:r>
      <w:proofErr w:type="spellStart"/>
      <w:r>
        <w:t>kreiranja</w:t>
      </w:r>
      <w:proofErr w:type="spellEnd"/>
      <w:r>
        <w:t xml:space="preserve"> Box2d </w:t>
      </w:r>
      <w:proofErr w:type="spellStart"/>
      <w:r>
        <w:t>tela</w:t>
      </w:r>
      <w:proofErr w:type="spellEnd"/>
      <w:r>
        <w:t xml:space="preserve"> </w:t>
      </w:r>
      <w:proofErr w:type="spellStart"/>
      <w:r>
        <w:t>igra</w:t>
      </w:r>
      <w:proofErr w:type="spellEnd"/>
      <w:r>
        <w:rPr>
          <w:lang w:val="sr-Latn-RS"/>
        </w:rPr>
        <w:t>ča (Slika 34.)</w:t>
      </w:r>
      <w:r w:rsidR="00DF03C1">
        <w:rPr>
          <w:lang w:val="sr-Latn-RS"/>
        </w:rPr>
        <w:t xml:space="preserve"> gde BodyCreator dobije zahteva od GameWorldCreator-a da treba napraviti Box2D telo. Ulazni parametri su rectangle, tacnije kontenjer klasa koja u sebi informacije o duzini i visini objekta kao i x i z poziciju, materijal od koga treba telo biti napralvjeno (STONE, kamen), kojeg je tipa telo (Dinamično jer je u pitanju igrač), categoryFilterBits (za igrača je to 10 binarno, to jeste 2 decimalno), </w:t>
      </w:r>
      <w:r w:rsidR="00DF03C1" w:rsidRPr="00DF03C1">
        <w:rPr>
          <w:lang w:val="sr-Latn-RS"/>
        </w:rPr>
        <w:t>maskFilterBits</w:t>
      </w:r>
      <w:r w:rsidR="00DF03C1">
        <w:rPr>
          <w:lang w:val="sr-Latn-RS"/>
        </w:rPr>
        <w:t xml:space="preserve"> (Igrač može da ostvari kontakt sa platformom, stvarima koje može da pokupi, sa napitkom, sa portalom, sa senzorima protivnika, sa magičnom kuglom, sa </w:t>
      </w:r>
      <w:r w:rsidR="00DA5893">
        <w:rPr>
          <w:lang w:val="sr-Latn-RS"/>
        </w:rPr>
        <w:t>objketima koji limitiraju kretanje, kao i sa smrtonosnim objketima</w:t>
      </w:r>
      <w:r w:rsidR="00DF03C1">
        <w:rPr>
          <w:lang w:val="sr-Latn-RS"/>
        </w:rPr>
        <w:t>)</w:t>
      </w:r>
      <w:r w:rsidR="00DA5893">
        <w:rPr>
          <w:lang w:val="sr-Latn-RS"/>
        </w:rPr>
        <w:t>.</w:t>
      </w:r>
    </w:p>
    <w:p w14:paraId="329F2A80" w14:textId="687A96FC" w:rsidR="00DA5893" w:rsidRPr="00DA5893" w:rsidRDefault="00DA5893" w:rsidP="00E9304C">
      <w:pPr>
        <w:ind w:left="432"/>
        <w:rPr>
          <w:noProof/>
          <w:lang w:val="sr-Latn-RS"/>
        </w:rPr>
      </w:pPr>
      <w:r>
        <w:rPr>
          <w:noProof/>
        </w:rPr>
        <w:t>Prvo se kreira definicija tela (bodyDef) gde se setuje pozicija tela (tako što se pozicije pragaonika konvertuju u world unite). To se radi zbog toga što je u igri na primer definisano da je karakter veličine 200 piksela x 200 piksela a u Box2D svetu će to značiti da je veličine 200 metara x 200 metara tako da se na taj način dobija veoma  teško telo pod uslovom da se koristi realistična gravitacija, kao na planeti zemlji. Tako da pozicije kao i dužina/visina koja dolaze iz sveta koji nije Box2D konvertuju tako što se podele sa dogovorenim koeficijentom takozvanim PPM koji je u ovom projektu 200 piksela. Na taj način se dobija telo veličine 1 metar puta 1 metar. Kada se čitaju dimenzije i pozicija tela iz Box2D sveta tada se sve množi sa PPM.</w:t>
      </w:r>
      <w:r w:rsidR="0088100D">
        <w:rPr>
          <w:noProof/>
        </w:rPr>
        <w:t xml:space="preserve"> Takođe se setuje i tip tela, to jeste u ovom slučaju je telo dinamičko.</w:t>
      </w:r>
    </w:p>
    <w:p w14:paraId="1C04BFB6" w14:textId="443F2D53" w:rsidR="00787107" w:rsidRDefault="00787107" w:rsidP="00E9304C">
      <w:pPr>
        <w:ind w:left="432"/>
        <w:rPr>
          <w:lang w:val="sr-Latn-RS"/>
        </w:rPr>
      </w:pPr>
      <w:r>
        <w:rPr>
          <w:noProof/>
        </w:rPr>
        <w:drawing>
          <wp:inline distT="0" distB="0" distL="0" distR="0" wp14:anchorId="0D9D8F44" wp14:editId="4A953E42">
            <wp:extent cx="5713171" cy="48669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5132" cy="4877164"/>
                    </a:xfrm>
                    <a:prstGeom prst="rect">
                      <a:avLst/>
                    </a:prstGeom>
                  </pic:spPr>
                </pic:pic>
              </a:graphicData>
            </a:graphic>
          </wp:inline>
        </w:drawing>
      </w:r>
    </w:p>
    <w:p w14:paraId="42708B82" w14:textId="2B98AA7E" w:rsidR="00787107" w:rsidRDefault="00787107" w:rsidP="00787107">
      <w:pPr>
        <w:jc w:val="center"/>
      </w:pPr>
      <w:r>
        <w:rPr>
          <w:lang w:val="sr-Latn-RS"/>
        </w:rPr>
        <w:t>Slika 3</w:t>
      </w:r>
      <w:r>
        <w:rPr>
          <w:lang w:val="sr-Latn-RS"/>
        </w:rPr>
        <w:t>4</w:t>
      </w:r>
      <w:r>
        <w:rPr>
          <w:lang w:val="sr-Latn-RS"/>
        </w:rPr>
        <w:t xml:space="preserve">. </w:t>
      </w:r>
      <w:r>
        <w:rPr>
          <w:lang w:val="sr-Latn-RS"/>
        </w:rPr>
        <w:t>Primer keriranja tela za entitet igrača</w:t>
      </w:r>
    </w:p>
    <w:p w14:paraId="7288D887" w14:textId="49D4FB12" w:rsidR="0088100D" w:rsidRDefault="0088100D" w:rsidP="0088100D">
      <w:pPr>
        <w:ind w:left="432"/>
        <w:rPr>
          <w:lang w:val="sr-Latn-RS"/>
        </w:rPr>
      </w:pPr>
      <w:r>
        <w:rPr>
          <w:lang w:val="sr-Latn-RS"/>
        </w:rPr>
        <w:lastRenderedPageBreak/>
        <w:t xml:space="preserve">Nakon toga se pošalje zahteva Box2D world klasi da napravi telo sa tom definicijom tela i da ga smesti u svoj niz Box2D tela i da izgrađeno telo vrati. </w:t>
      </w:r>
    </w:p>
    <w:p w14:paraId="0AB0C3B3" w14:textId="3C984E82" w:rsidR="0088100D" w:rsidRDefault="0088100D" w:rsidP="0088100D">
      <w:pPr>
        <w:ind w:left="432"/>
      </w:pPr>
      <w:r>
        <w:rPr>
          <w:lang w:val="sr-Latn-RS"/>
        </w:rPr>
        <w:t>Nakon toga se kreira oblik tela to je u ovom slučaju krug sa prečnikom rec.width</w:t>
      </w:r>
      <w:r>
        <w:t>/2.</w:t>
      </w:r>
    </w:p>
    <w:p w14:paraId="7EDF45EB" w14:textId="0CA6ECBB" w:rsidR="0088100D" w:rsidRDefault="0088100D" w:rsidP="0088100D">
      <w:pPr>
        <w:ind w:left="432"/>
        <w:rPr>
          <w:lang w:val="sr-Latn-RS"/>
        </w:rPr>
      </w:pPr>
      <w:proofErr w:type="spellStart"/>
      <w:r>
        <w:t>Nakon</w:t>
      </w:r>
      <w:proofErr w:type="spellEnd"/>
      <w:r>
        <w:t xml:space="preserve"> toga se </w:t>
      </w:r>
      <w:proofErr w:type="spellStart"/>
      <w:r>
        <w:t>kreira</w:t>
      </w:r>
      <w:proofErr w:type="spellEnd"/>
      <w:r>
        <w:t xml:space="preserve"> </w:t>
      </w:r>
      <w:proofErr w:type="spellStart"/>
      <w:r>
        <w:t>fixtureDef</w:t>
      </w:r>
      <w:proofErr w:type="spellEnd"/>
      <w:r>
        <w:t xml:space="preserve"> </w:t>
      </w:r>
      <w:proofErr w:type="spellStart"/>
      <w:r>
        <w:t>sa</w:t>
      </w:r>
      <w:proofErr w:type="spellEnd"/>
      <w:r>
        <w:t xml:space="preserve"> </w:t>
      </w:r>
      <w:proofErr w:type="spellStart"/>
      <w:r>
        <w:t>tim</w:t>
      </w:r>
      <w:proofErr w:type="spellEnd"/>
      <w:r>
        <w:t xml:space="preserve"> </w:t>
      </w:r>
      <w:r>
        <w:rPr>
          <w:lang w:val="sr-Latn-RS"/>
        </w:rPr>
        <w:t>što je materijal kamen. Setovanjem gustine, trenja i elastičnosti mogu se simulirati kretanja različitih materijala (Slika 35.)</w:t>
      </w:r>
    </w:p>
    <w:p w14:paraId="7AD477F4" w14:textId="1C0129AF" w:rsidR="0088100D" w:rsidRDefault="0088100D" w:rsidP="0088100D">
      <w:pPr>
        <w:ind w:left="432"/>
        <w:jc w:val="center"/>
      </w:pPr>
      <w:r>
        <w:rPr>
          <w:noProof/>
        </w:rPr>
        <w:drawing>
          <wp:inline distT="0" distB="0" distL="0" distR="0" wp14:anchorId="1F5F3B1B" wp14:editId="5B064E92">
            <wp:extent cx="2640850" cy="37819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5225" cy="3788223"/>
                    </a:xfrm>
                    <a:prstGeom prst="rect">
                      <a:avLst/>
                    </a:prstGeom>
                  </pic:spPr>
                </pic:pic>
              </a:graphicData>
            </a:graphic>
          </wp:inline>
        </w:drawing>
      </w:r>
    </w:p>
    <w:p w14:paraId="73A8CE9A" w14:textId="34DC0ED6" w:rsidR="0088100D" w:rsidRDefault="0088100D" w:rsidP="0088100D">
      <w:pPr>
        <w:ind w:left="432"/>
        <w:jc w:val="center"/>
      </w:pPr>
      <w:proofErr w:type="spellStart"/>
      <w:r>
        <w:t>Slika</w:t>
      </w:r>
      <w:proofErr w:type="spellEnd"/>
      <w:r>
        <w:t xml:space="preserve"> 35. </w:t>
      </w:r>
      <w:proofErr w:type="spellStart"/>
      <w:r>
        <w:t>Metoda</w:t>
      </w:r>
      <w:proofErr w:type="spellEnd"/>
      <w:r>
        <w:t xml:space="preserve"> </w:t>
      </w:r>
      <w:proofErr w:type="spellStart"/>
      <w:r>
        <w:t>koja</w:t>
      </w:r>
      <w:proofErr w:type="spellEnd"/>
      <w:r>
        <w:t xml:space="preserve"> </w:t>
      </w:r>
      <w:proofErr w:type="spellStart"/>
      <w:r>
        <w:t>vraća</w:t>
      </w:r>
      <w:proofErr w:type="spellEnd"/>
      <w:r>
        <w:t xml:space="preserve"> </w:t>
      </w:r>
      <w:proofErr w:type="spellStart"/>
      <w:r>
        <w:t>FixtureDef</w:t>
      </w:r>
      <w:proofErr w:type="spellEnd"/>
      <w:r>
        <w:t xml:space="preserve"> za </w:t>
      </w:r>
      <w:proofErr w:type="spellStart"/>
      <w:r>
        <w:t>određeni</w:t>
      </w:r>
      <w:proofErr w:type="spellEnd"/>
      <w:r>
        <w:t xml:space="preserve"> </w:t>
      </w:r>
      <w:r w:rsidR="00E37510">
        <w:t>material</w:t>
      </w:r>
    </w:p>
    <w:p w14:paraId="003AC995" w14:textId="7BCC919D" w:rsidR="00E37510" w:rsidRDefault="00E37510" w:rsidP="00E37510">
      <w:proofErr w:type="spellStart"/>
      <w:r>
        <w:t>Nakon</w:t>
      </w:r>
      <w:proofErr w:type="spellEnd"/>
      <w:r>
        <w:t xml:space="preserve"> toga se </w:t>
      </w:r>
      <w:proofErr w:type="spellStart"/>
      <w:r>
        <w:t>setuju</w:t>
      </w:r>
      <w:proofErr w:type="spellEnd"/>
      <w:r>
        <w:t xml:space="preserve"> </w:t>
      </w:r>
      <w:proofErr w:type="spellStart"/>
      <w:r>
        <w:t>filteri</w:t>
      </w:r>
      <w:proofErr w:type="spellEnd"/>
      <w:r>
        <w:t xml:space="preserve"> za </w:t>
      </w:r>
      <w:proofErr w:type="spellStart"/>
      <w:r>
        <w:t>telo</w:t>
      </w:r>
      <w:proofErr w:type="spellEnd"/>
      <w:r>
        <w:t xml:space="preserve"> </w:t>
      </w:r>
      <w:proofErr w:type="spellStart"/>
      <w:r>
        <w:t>i</w:t>
      </w:r>
      <w:proofErr w:type="spellEnd"/>
      <w:r>
        <w:t xml:space="preserve"> </w:t>
      </w:r>
      <w:proofErr w:type="spellStart"/>
      <w:r>
        <w:t>tako</w:t>
      </w:r>
      <w:proofErr w:type="spellEnd"/>
      <w:r>
        <w:t xml:space="preserve"> </w:t>
      </w:r>
      <w:proofErr w:type="spellStart"/>
      <w:r>
        <w:t>potpuno</w:t>
      </w:r>
      <w:proofErr w:type="spellEnd"/>
      <w:r>
        <w:t xml:space="preserve"> </w:t>
      </w:r>
      <w:proofErr w:type="spellStart"/>
      <w:r>
        <w:t>kreirano</w:t>
      </w:r>
      <w:proofErr w:type="spellEnd"/>
      <w:r>
        <w:t xml:space="preserve"> </w:t>
      </w:r>
      <w:proofErr w:type="spellStart"/>
      <w:r>
        <w:t>i</w:t>
      </w:r>
      <w:proofErr w:type="spellEnd"/>
      <w:r>
        <w:t xml:space="preserve"> </w:t>
      </w:r>
      <w:proofErr w:type="spellStart"/>
      <w:r>
        <w:t>inicijalizovano</w:t>
      </w:r>
      <w:proofErr w:type="spellEnd"/>
      <w:r>
        <w:t xml:space="preserve"> </w:t>
      </w:r>
      <w:proofErr w:type="spellStart"/>
      <w:r>
        <w:t>telo</w:t>
      </w:r>
      <w:proofErr w:type="spellEnd"/>
      <w:r>
        <w:t xml:space="preserve"> se </w:t>
      </w:r>
      <w:proofErr w:type="spellStart"/>
      <w:r>
        <w:t>vraća</w:t>
      </w:r>
      <w:proofErr w:type="spellEnd"/>
      <w:r>
        <w:t xml:space="preserve"> </w:t>
      </w:r>
      <w:proofErr w:type="spellStart"/>
      <w:r>
        <w:t>klijentu</w:t>
      </w:r>
      <w:proofErr w:type="spellEnd"/>
      <w:r>
        <w:t xml:space="preserve"> </w:t>
      </w:r>
      <w:proofErr w:type="spellStart"/>
      <w:r>
        <w:t>koju</w:t>
      </w:r>
      <w:proofErr w:type="spellEnd"/>
      <w:r>
        <w:t xml:space="preserve"> je </w:t>
      </w:r>
      <w:proofErr w:type="spellStart"/>
      <w:r>
        <w:t>zatražio</w:t>
      </w:r>
      <w:proofErr w:type="spellEnd"/>
      <w:r>
        <w:t xml:space="preserve"> </w:t>
      </w:r>
      <w:proofErr w:type="spellStart"/>
      <w:r>
        <w:t>kreiranje</w:t>
      </w:r>
      <w:proofErr w:type="spellEnd"/>
      <w:r>
        <w:t xml:space="preserve"> </w:t>
      </w:r>
      <w:proofErr w:type="spellStart"/>
      <w:r>
        <w:t>tela</w:t>
      </w:r>
      <w:proofErr w:type="spellEnd"/>
      <w:r>
        <w:t>.</w:t>
      </w:r>
    </w:p>
    <w:p w14:paraId="430A4381" w14:textId="4B272FE4" w:rsidR="00E37510" w:rsidRPr="0088100D" w:rsidRDefault="00E37510" w:rsidP="00E37510">
      <w:pPr>
        <w:spacing w:after="0" w:afterAutospacing="0"/>
        <w:jc w:val="left"/>
      </w:pPr>
      <w:r>
        <w:br w:type="page"/>
      </w:r>
    </w:p>
    <w:p w14:paraId="39D93712" w14:textId="3965284D" w:rsidR="003A1883" w:rsidRDefault="003A1883" w:rsidP="003A1883">
      <w:pPr>
        <w:pStyle w:val="Heading4"/>
      </w:pPr>
      <w:proofErr w:type="spellStart"/>
      <w:r>
        <w:lastRenderedPageBreak/>
        <w:t>TileMapHandler</w:t>
      </w:r>
      <w:proofErr w:type="spellEnd"/>
    </w:p>
    <w:p w14:paraId="7A92142A" w14:textId="77777777" w:rsidR="00E37510" w:rsidRDefault="00E37510" w:rsidP="00E37510">
      <w:pPr>
        <w:spacing w:after="0" w:afterAutospacing="0"/>
      </w:pPr>
      <w:proofErr w:type="spellStart"/>
      <w:r>
        <w:t>TileMapHandler</w:t>
      </w:r>
      <w:proofErr w:type="spellEnd"/>
      <w:r>
        <w:t xml:space="preserve"> je </w:t>
      </w:r>
      <w:proofErr w:type="spellStart"/>
      <w:r>
        <w:t>klasa</w:t>
      </w:r>
      <w:proofErr w:type="spellEnd"/>
      <w:r>
        <w:t xml:space="preserve"> </w:t>
      </w:r>
      <w:proofErr w:type="spellStart"/>
      <w:r>
        <w:t>koja</w:t>
      </w:r>
      <w:proofErr w:type="spellEnd"/>
      <w:r>
        <w:t xml:space="preserve"> je </w:t>
      </w:r>
      <w:proofErr w:type="spellStart"/>
      <w:r>
        <w:t>zadužena</w:t>
      </w:r>
      <w:proofErr w:type="spellEnd"/>
      <w:r>
        <w:t xml:space="preserve"> za </w:t>
      </w:r>
      <w:proofErr w:type="spellStart"/>
      <w:r>
        <w:t>učitavanje</w:t>
      </w:r>
      <w:proofErr w:type="spellEnd"/>
      <w:r>
        <w:t xml:space="preserve"> </w:t>
      </w:r>
      <w:proofErr w:type="spellStart"/>
      <w:r>
        <w:t>TiledMap</w:t>
      </w:r>
      <w:proofErr w:type="spellEnd"/>
      <w:r>
        <w:t xml:space="preserve">-e. Kao </w:t>
      </w:r>
      <w:proofErr w:type="spellStart"/>
      <w:r>
        <w:t>i</w:t>
      </w:r>
      <w:proofErr w:type="spellEnd"/>
      <w:r>
        <w:t xml:space="preserve"> za </w:t>
      </w:r>
      <w:proofErr w:type="spellStart"/>
      <w:r>
        <w:t>renderovanje</w:t>
      </w:r>
      <w:proofErr w:type="spellEnd"/>
      <w:r>
        <w:t xml:space="preserve"> </w:t>
      </w:r>
      <w:proofErr w:type="spellStart"/>
      <w:r>
        <w:t>mape</w:t>
      </w:r>
      <w:proofErr w:type="spellEnd"/>
      <w:r>
        <w:t xml:space="preserve"> </w:t>
      </w:r>
      <w:proofErr w:type="spellStart"/>
      <w:r>
        <w:t>tako</w:t>
      </w:r>
      <w:proofErr w:type="spellEnd"/>
      <w:r>
        <w:t xml:space="preserve"> </w:t>
      </w:r>
      <w:proofErr w:type="spellStart"/>
      <w:r>
        <w:t>što</w:t>
      </w:r>
      <w:proofErr w:type="spellEnd"/>
      <w:r>
        <w:t xml:space="preserve"> </w:t>
      </w:r>
      <w:proofErr w:type="spellStart"/>
      <w:r>
        <w:t>prosleđuje</w:t>
      </w:r>
      <w:proofErr w:type="spellEnd"/>
      <w:r>
        <w:t xml:space="preserve"> reference </w:t>
      </w:r>
      <w:proofErr w:type="spellStart"/>
      <w:r>
        <w:t>svog</w:t>
      </w:r>
      <w:proofErr w:type="spellEnd"/>
      <w:r>
        <w:t xml:space="preserve"> </w:t>
      </w:r>
      <w:proofErr w:type="spellStart"/>
      <w:r>
        <w:t>renderera</w:t>
      </w:r>
      <w:proofErr w:type="spellEnd"/>
      <w:r>
        <w:t xml:space="preserve"> </w:t>
      </w:r>
      <w:proofErr w:type="spellStart"/>
      <w:r>
        <w:t>sistemu</w:t>
      </w:r>
      <w:proofErr w:type="spellEnd"/>
      <w:r>
        <w:t xml:space="preserve"> </w:t>
      </w:r>
      <w:proofErr w:type="spellStart"/>
      <w:r w:rsidRPr="00E37510">
        <w:t>RenderTiledMapSystem</w:t>
      </w:r>
      <w:proofErr w:type="spellEnd"/>
      <w:r>
        <w:t xml:space="preserve"> koji </w:t>
      </w:r>
      <w:proofErr w:type="spellStart"/>
      <w:r>
        <w:t>zatim</w:t>
      </w:r>
      <w:proofErr w:type="spellEnd"/>
      <w:r>
        <w:t xml:space="preserve"> </w:t>
      </w:r>
      <w:proofErr w:type="spellStart"/>
      <w:r>
        <w:t>renderuje</w:t>
      </w:r>
      <w:proofErr w:type="spellEnd"/>
      <w:r>
        <w:t xml:space="preserve"> </w:t>
      </w:r>
      <w:proofErr w:type="spellStart"/>
      <w:r>
        <w:t>entite</w:t>
      </w:r>
      <w:proofErr w:type="spellEnd"/>
      <w:r>
        <w:t xml:space="preserve"> koji </w:t>
      </w:r>
      <w:proofErr w:type="spellStart"/>
      <w:r>
        <w:t>moraju</w:t>
      </w:r>
      <w:proofErr w:type="spellEnd"/>
      <w:r>
        <w:t xml:space="preserve"> da </w:t>
      </w:r>
      <w:proofErr w:type="spellStart"/>
      <w:r>
        <w:t>imaju</w:t>
      </w:r>
      <w:proofErr w:type="spellEnd"/>
      <w:r>
        <w:t xml:space="preserve"> </w:t>
      </w:r>
      <w:proofErr w:type="spellStart"/>
      <w:r>
        <w:t>barem</w:t>
      </w:r>
      <w:proofErr w:type="spellEnd"/>
      <w:r>
        <w:t xml:space="preserve"> </w:t>
      </w:r>
      <w:proofErr w:type="spellStart"/>
      <w:r>
        <w:t>jednu</w:t>
      </w:r>
      <w:proofErr w:type="spellEnd"/>
      <w:r>
        <w:t xml:space="preserve"> </w:t>
      </w:r>
      <w:proofErr w:type="spellStart"/>
      <w:r>
        <w:t>od</w:t>
      </w:r>
      <w:proofErr w:type="spellEnd"/>
      <w:r>
        <w:t xml:space="preserve"> </w:t>
      </w:r>
      <w:proofErr w:type="spellStart"/>
      <w:r>
        <w:t>ovih</w:t>
      </w:r>
      <w:proofErr w:type="spellEnd"/>
      <w:r>
        <w:t xml:space="preserve"> </w:t>
      </w:r>
      <w:proofErr w:type="spellStart"/>
      <w:r>
        <w:t>komponenti</w:t>
      </w:r>
      <w:proofErr w:type="spellEnd"/>
      <w:r>
        <w:t xml:space="preserve"> </w:t>
      </w:r>
    </w:p>
    <w:p w14:paraId="1AB4FF50" w14:textId="13C3826B" w:rsidR="00E37510" w:rsidRDefault="00E37510" w:rsidP="00E37510">
      <w:pPr>
        <w:spacing w:after="0" w:afterAutospacing="0"/>
      </w:pPr>
      <w:r>
        <w:t>(</w:t>
      </w:r>
      <w:proofErr w:type="spellStart"/>
      <w:r w:rsidRPr="00E37510">
        <w:t>BrickComponent</w:t>
      </w:r>
      <w:proofErr w:type="spellEnd"/>
      <w:r>
        <w:t xml:space="preserve">, </w:t>
      </w:r>
      <w:proofErr w:type="spellStart"/>
      <w:r w:rsidRPr="00E37510">
        <w:t>CollectibleBasicComponent</w:t>
      </w:r>
      <w:proofErr w:type="spellEnd"/>
      <w:r>
        <w:t xml:space="preserve">, </w:t>
      </w:r>
      <w:proofErr w:type="spellStart"/>
      <w:r w:rsidRPr="00E37510">
        <w:t>PotionComponent</w:t>
      </w:r>
      <w:proofErr w:type="spellEnd"/>
      <w:r>
        <w:t>)</w:t>
      </w:r>
    </w:p>
    <w:p w14:paraId="4E6EF54C" w14:textId="11C547D1" w:rsidR="00E37510" w:rsidRDefault="00E37510" w:rsidP="00E37510">
      <w:pPr>
        <w:spacing w:after="0" w:afterAutospacing="0"/>
      </w:pPr>
    </w:p>
    <w:p w14:paraId="5860E348" w14:textId="2A08D75C" w:rsidR="00E37510" w:rsidRDefault="00B3788A" w:rsidP="00E37510">
      <w:pPr>
        <w:spacing w:after="0" w:afterAutospacing="0"/>
        <w:rPr>
          <w:lang w:val="sr-Latn-RS"/>
        </w:rPr>
      </w:pPr>
      <w:proofErr w:type="spellStart"/>
      <w:r>
        <w:t>TiledMap</w:t>
      </w:r>
      <w:proofErr w:type="spellEnd"/>
      <w:r>
        <w:t xml:space="preserve">-a </w:t>
      </w:r>
      <w:proofErr w:type="spellStart"/>
      <w:r>
        <w:t>iz</w:t>
      </w:r>
      <w:proofErr w:type="spellEnd"/>
      <w:r>
        <w:t xml:space="preserve"> perspective </w:t>
      </w:r>
      <w:proofErr w:type="spellStart"/>
      <w:r>
        <w:t>TiledMap</w:t>
      </w:r>
      <w:proofErr w:type="spellEnd"/>
      <w:r>
        <w:t xml:space="preserve"> </w:t>
      </w:r>
      <w:proofErr w:type="spellStart"/>
      <w:r>
        <w:t>loadera</w:t>
      </w:r>
      <w:proofErr w:type="spellEnd"/>
      <w:r>
        <w:t xml:space="preserve"> </w:t>
      </w:r>
      <w:proofErr w:type="spellStart"/>
      <w:r>
        <w:t>nije</w:t>
      </w:r>
      <w:proofErr w:type="spellEnd"/>
      <w:r>
        <w:t xml:space="preserve"> </w:t>
      </w:r>
      <w:proofErr w:type="spellStart"/>
      <w:r>
        <w:t>ni</w:t>
      </w:r>
      <w:proofErr w:type="spellEnd"/>
      <w:r>
        <w:rPr>
          <w:lang w:val="sr-Latn-RS"/>
        </w:rPr>
        <w:t>ta drugo nego xml koji se parsira (Slika 36.)</w:t>
      </w:r>
    </w:p>
    <w:p w14:paraId="303AB4AC" w14:textId="0E711C1C" w:rsidR="00B3788A" w:rsidRPr="00B3788A" w:rsidRDefault="00B3788A" w:rsidP="00E37510">
      <w:pPr>
        <w:spacing w:after="0" w:afterAutospacing="0"/>
        <w:rPr>
          <w:lang w:val="sr-Latn-RS"/>
        </w:rPr>
      </w:pPr>
      <w:r>
        <w:rPr>
          <w:lang w:val="sr-Latn-RS"/>
        </w:rPr>
        <w:t>Gde se mapa sastoji od tsx elementa koji su reprezentacija slike u xml</w:t>
      </w:r>
      <w:r>
        <w:t>-u</w:t>
      </w:r>
      <w:r>
        <w:rPr>
          <w:lang w:val="sr-Latn-RS"/>
        </w:rPr>
        <w:t>. Dakle svaka slika korištena pri kreiranju mape mora da ima svoj tsx fajl i obrnuto (Ako se obriše neka slika koja je korištena pri kreiranju mape, taj element više nije validan iako ima svoj tsx fajl što je i logično jer je tsx fajl samo mapa koja opisuje sliku kao i njenu lokaciju)</w:t>
      </w:r>
    </w:p>
    <w:p w14:paraId="74214078" w14:textId="341DBDAE" w:rsidR="00B3788A" w:rsidRDefault="00B3788A" w:rsidP="00B3788A">
      <w:pPr>
        <w:spacing w:after="0" w:afterAutospacing="0"/>
        <w:jc w:val="center"/>
        <w:rPr>
          <w:lang w:val="sr-Latn-RS"/>
        </w:rPr>
      </w:pPr>
      <w:r>
        <w:rPr>
          <w:noProof/>
        </w:rPr>
        <w:drawing>
          <wp:inline distT="0" distB="0" distL="0" distR="0" wp14:anchorId="2B650BEB" wp14:editId="35CD8F8D">
            <wp:extent cx="5075377" cy="24012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5245" cy="2405871"/>
                    </a:xfrm>
                    <a:prstGeom prst="rect">
                      <a:avLst/>
                    </a:prstGeom>
                  </pic:spPr>
                </pic:pic>
              </a:graphicData>
            </a:graphic>
          </wp:inline>
        </w:drawing>
      </w:r>
    </w:p>
    <w:p w14:paraId="7402973F" w14:textId="692EEE83" w:rsidR="00B3788A" w:rsidRPr="00B3788A" w:rsidRDefault="00B3788A" w:rsidP="00B3788A">
      <w:pPr>
        <w:spacing w:after="0" w:afterAutospacing="0"/>
        <w:jc w:val="center"/>
        <w:rPr>
          <w:lang w:val="sr-Latn-RS"/>
        </w:rPr>
      </w:pPr>
      <w:r>
        <w:rPr>
          <w:lang w:val="sr-Latn-RS"/>
        </w:rPr>
        <w:t>Slika 36. Deo fajla koji predstavlja Level1 u xml formatu</w:t>
      </w:r>
    </w:p>
    <w:p w14:paraId="47BA3D18" w14:textId="572B3098" w:rsidR="003A1883" w:rsidRDefault="003A1883" w:rsidP="003A1883">
      <w:pPr>
        <w:pStyle w:val="Heading4"/>
      </w:pPr>
      <w:r>
        <w:t>B2dContactListener</w:t>
      </w:r>
    </w:p>
    <w:p w14:paraId="428A0B2D" w14:textId="00B0A943" w:rsidR="001E246B" w:rsidRPr="001E246B" w:rsidRDefault="001E246B" w:rsidP="001E246B">
      <w:pPr>
        <w:rPr>
          <w:lang w:val="sr-Latn-RS"/>
        </w:rPr>
      </w:pPr>
      <w:r>
        <w:t xml:space="preserve">B2dContactListener je </w:t>
      </w:r>
      <w:proofErr w:type="spellStart"/>
      <w:r>
        <w:t>asinhroni</w:t>
      </w:r>
      <w:proofErr w:type="spellEnd"/>
      <w:r>
        <w:t xml:space="preserve"> </w:t>
      </w:r>
      <w:proofErr w:type="spellStart"/>
      <w:r>
        <w:t>modul</w:t>
      </w:r>
      <w:proofErr w:type="spellEnd"/>
      <w:r>
        <w:t xml:space="preserve"> koji </w:t>
      </w:r>
      <w:proofErr w:type="spellStart"/>
      <w:r>
        <w:t>prati</w:t>
      </w:r>
      <w:proofErr w:type="spellEnd"/>
      <w:r>
        <w:t xml:space="preserve"> </w:t>
      </w:r>
      <w:proofErr w:type="spellStart"/>
      <w:r>
        <w:t>pozicije</w:t>
      </w:r>
      <w:proofErr w:type="spellEnd"/>
      <w:r>
        <w:t xml:space="preserve"> </w:t>
      </w:r>
      <w:proofErr w:type="spellStart"/>
      <w:r>
        <w:t>svih</w:t>
      </w:r>
      <w:proofErr w:type="spellEnd"/>
      <w:r>
        <w:t xml:space="preserve"> </w:t>
      </w:r>
      <w:proofErr w:type="spellStart"/>
      <w:r>
        <w:t>tela</w:t>
      </w:r>
      <w:proofErr w:type="spellEnd"/>
      <w:r>
        <w:t xml:space="preserve"> </w:t>
      </w:r>
      <w:proofErr w:type="spellStart"/>
      <w:r>
        <w:t>tokom</w:t>
      </w:r>
      <w:proofErr w:type="spellEnd"/>
      <w:r>
        <w:t xml:space="preserve"> </w:t>
      </w:r>
      <w:proofErr w:type="spellStart"/>
      <w:r>
        <w:t>meča</w:t>
      </w:r>
      <w:proofErr w:type="spellEnd"/>
      <w:r>
        <w:t xml:space="preserve"> </w:t>
      </w:r>
      <w:proofErr w:type="spellStart"/>
      <w:r>
        <w:t>i</w:t>
      </w:r>
      <w:proofErr w:type="spellEnd"/>
      <w:r>
        <w:t xml:space="preserve"> </w:t>
      </w:r>
      <w:proofErr w:type="spellStart"/>
      <w:r>
        <w:t>zadužen</w:t>
      </w:r>
      <w:proofErr w:type="spellEnd"/>
      <w:r>
        <w:t xml:space="preserve"> je da </w:t>
      </w:r>
      <w:proofErr w:type="spellStart"/>
      <w:r>
        <w:t>prijavi</w:t>
      </w:r>
      <w:proofErr w:type="spellEnd"/>
      <w:r>
        <w:t xml:space="preserve"> </w:t>
      </w:r>
      <w:proofErr w:type="spellStart"/>
      <w:r>
        <w:t>kada</w:t>
      </w:r>
      <w:proofErr w:type="spellEnd"/>
      <w:r>
        <w:t xml:space="preserve"> se </w:t>
      </w:r>
      <w:proofErr w:type="spellStart"/>
      <w:r>
        <w:t>dogodi</w:t>
      </w:r>
      <w:proofErr w:type="spellEnd"/>
      <w:r>
        <w:t xml:space="preserve"> </w:t>
      </w:r>
      <w:proofErr w:type="spellStart"/>
      <w:r>
        <w:t>kontakt</w:t>
      </w:r>
      <w:proofErr w:type="spellEnd"/>
      <w:r>
        <w:t xml:space="preserve"> </w:t>
      </w:r>
      <w:proofErr w:type="spellStart"/>
      <w:r>
        <w:t>izmeđi</w:t>
      </w:r>
      <w:proofErr w:type="spellEnd"/>
      <w:r>
        <w:t xml:space="preserve"> </w:t>
      </w:r>
      <w:proofErr w:type="spellStart"/>
      <w:r>
        <w:t>dva</w:t>
      </w:r>
      <w:proofErr w:type="spellEnd"/>
      <w:r>
        <w:t xml:space="preserve"> </w:t>
      </w:r>
      <w:proofErr w:type="spellStart"/>
      <w:r>
        <w:t>tela</w:t>
      </w:r>
      <w:proofErr w:type="spellEnd"/>
      <w:r>
        <w:t xml:space="preserve">. </w:t>
      </w:r>
      <w:proofErr w:type="spellStart"/>
      <w:r>
        <w:t>Kada</w:t>
      </w:r>
      <w:proofErr w:type="spellEnd"/>
      <w:r>
        <w:t xml:space="preserve"> se </w:t>
      </w:r>
      <w:proofErr w:type="spellStart"/>
      <w:r>
        <w:t>dogodi</w:t>
      </w:r>
      <w:proofErr w:type="spellEnd"/>
      <w:r>
        <w:t xml:space="preserve"> </w:t>
      </w:r>
      <w:proofErr w:type="spellStart"/>
      <w:r>
        <w:t>kontakt</w:t>
      </w:r>
      <w:proofErr w:type="spellEnd"/>
      <w:r>
        <w:t>, Fixture-</w:t>
      </w:r>
      <w:proofErr w:type="spellStart"/>
      <w:r>
        <w:t>i</w:t>
      </w:r>
      <w:proofErr w:type="spellEnd"/>
      <w:r>
        <w:t xml:space="preserve"> </w:t>
      </w:r>
      <w:proofErr w:type="spellStart"/>
      <w:r>
        <w:t>oba</w:t>
      </w:r>
      <w:proofErr w:type="spellEnd"/>
      <w:r>
        <w:t xml:space="preserve"> </w:t>
      </w:r>
      <w:proofErr w:type="spellStart"/>
      <w:r>
        <w:t>tela</w:t>
      </w:r>
      <w:proofErr w:type="spellEnd"/>
      <w:r>
        <w:t xml:space="preserve"> se </w:t>
      </w:r>
      <w:proofErr w:type="spellStart"/>
      <w:r>
        <w:t>sme</w:t>
      </w:r>
      <w:proofErr w:type="spellEnd"/>
      <w:r>
        <w:rPr>
          <w:lang w:val="sr-Latn-RS"/>
        </w:rPr>
        <w:t xml:space="preserve">štaju u niz kao </w:t>
      </w:r>
      <w:r w:rsidRPr="001E246B">
        <w:rPr>
          <w:lang w:val="sr-Latn-RS"/>
        </w:rPr>
        <w:t>bufferOfFixtures</w:t>
      </w:r>
      <w:r>
        <w:rPr>
          <w:lang w:val="sr-Latn-RS"/>
        </w:rPr>
        <w:t xml:space="preserve"> iz razloga kako bi se događaj sinhronizovao što je jako bitno pri emitovanju događaja preko mreže. U slučaju kada u projektu postoje sinhroni i asinhroni sistemi što je slučaj u svakoj igri, potrebno je </w:t>
      </w:r>
      <w:r>
        <w:t>“</w:t>
      </w:r>
      <w:proofErr w:type="spellStart"/>
      <w:r>
        <w:t>usporiti</w:t>
      </w:r>
      <w:proofErr w:type="spellEnd"/>
      <w:r>
        <w:t xml:space="preserve">” </w:t>
      </w:r>
      <w:proofErr w:type="spellStart"/>
      <w:r>
        <w:t>asinhrone</w:t>
      </w:r>
      <w:proofErr w:type="spellEnd"/>
      <w:r>
        <w:t xml:space="preserve"> </w:t>
      </w:r>
      <w:proofErr w:type="spellStart"/>
      <w:r>
        <w:t>sisteme</w:t>
      </w:r>
      <w:proofErr w:type="spellEnd"/>
      <w:r>
        <w:t xml:space="preserve"> da ne bi do</w:t>
      </w:r>
      <w:r>
        <w:rPr>
          <w:lang w:val="sr-Latn-RS"/>
        </w:rPr>
        <w:t>šlo do problema.</w:t>
      </w:r>
      <w:r>
        <w:rPr>
          <w:lang w:val="sr-Latn-RS"/>
        </w:rPr>
        <w:br/>
        <w:t xml:space="preserve">Tokom rada na ovom projektu dok nije postojala sinhronizacija </w:t>
      </w:r>
      <w:r w:rsidRPr="001E246B">
        <w:rPr>
          <w:lang w:val="sr-Latn-RS"/>
        </w:rPr>
        <w:t>B2dContactListener</w:t>
      </w:r>
      <w:r>
        <w:rPr>
          <w:lang w:val="sr-Latn-RS"/>
        </w:rPr>
        <w:t xml:space="preserve">-a dešavalo se da se ne registruje kontakt </w:t>
      </w:r>
      <w:r w:rsidR="006E67ED">
        <w:rPr>
          <w:lang w:val="sr-Latn-RS"/>
        </w:rPr>
        <w:t xml:space="preserve">između igrača i nekog drugog objekta priliko stres testova. Desi se situacija da </w:t>
      </w:r>
      <w:r w:rsidR="006E67ED" w:rsidRPr="001E246B">
        <w:rPr>
          <w:lang w:val="sr-Latn-RS"/>
        </w:rPr>
        <w:t>B2dContactListener</w:t>
      </w:r>
      <w:r w:rsidR="006E67ED">
        <w:rPr>
          <w:lang w:val="sr-Latn-RS"/>
        </w:rPr>
        <w:t xml:space="preserve"> pozove </w:t>
      </w:r>
      <w:r w:rsidR="006E67ED" w:rsidRPr="006E67ED">
        <w:rPr>
          <w:lang w:val="sr-Latn-RS"/>
        </w:rPr>
        <w:t>beginContact</w:t>
      </w:r>
      <w:r w:rsidR="006E67ED">
        <w:rPr>
          <w:lang w:val="sr-Latn-RS"/>
        </w:rPr>
        <w:t xml:space="preserve"> nakon što se u trenutnoj iteraciji rad Collision sistema završio i na taj način se propusti kontakt između dva tela.</w:t>
      </w:r>
    </w:p>
    <w:p w14:paraId="516152B1" w14:textId="145A272A" w:rsidR="003A1883" w:rsidRDefault="003A1883" w:rsidP="003A1883">
      <w:pPr>
        <w:pStyle w:val="Heading4"/>
      </w:pPr>
      <w:proofErr w:type="spellStart"/>
      <w:r>
        <w:t>Kontroleri</w:t>
      </w:r>
      <w:proofErr w:type="spellEnd"/>
    </w:p>
    <w:p w14:paraId="619D3619" w14:textId="0F0E8EA4" w:rsidR="006E67ED" w:rsidRPr="00B96782" w:rsidRDefault="006E67ED" w:rsidP="006E67ED">
      <w:proofErr w:type="spellStart"/>
      <w:r>
        <w:t>Postoje</w:t>
      </w:r>
      <w:proofErr w:type="spellEnd"/>
      <w:r>
        <w:t xml:space="preserve"> </w:t>
      </w:r>
      <w:proofErr w:type="spellStart"/>
      <w:r>
        <w:t>dva</w:t>
      </w:r>
      <w:proofErr w:type="spellEnd"/>
      <w:r>
        <w:t xml:space="preserve"> </w:t>
      </w:r>
      <w:proofErr w:type="spellStart"/>
      <w:r>
        <w:t>kontrolera</w:t>
      </w:r>
      <w:proofErr w:type="spellEnd"/>
      <w:r>
        <w:t xml:space="preserve">, </w:t>
      </w:r>
      <w:proofErr w:type="spellStart"/>
      <w:r>
        <w:t>na</w:t>
      </w:r>
      <w:proofErr w:type="spellEnd"/>
      <w:r>
        <w:t xml:space="preserve"> </w:t>
      </w:r>
      <w:proofErr w:type="spellStart"/>
      <w:r>
        <w:t>računaru</w:t>
      </w:r>
      <w:proofErr w:type="spellEnd"/>
      <w:r>
        <w:t xml:space="preserve"> so to </w:t>
      </w:r>
      <w:proofErr w:type="spellStart"/>
      <w:r>
        <w:t>tastatura</w:t>
      </w:r>
      <w:proofErr w:type="spellEnd"/>
      <w:r>
        <w:t xml:space="preserve">, a </w:t>
      </w:r>
      <w:proofErr w:type="spellStart"/>
      <w:r>
        <w:t>na</w:t>
      </w:r>
      <w:proofErr w:type="spellEnd"/>
      <w:r>
        <w:t xml:space="preserve"> android je to android </w:t>
      </w:r>
      <w:proofErr w:type="spellStart"/>
      <w:r>
        <w:t>kontroler</w:t>
      </w:r>
      <w:proofErr w:type="spellEnd"/>
      <w:r>
        <w:t xml:space="preserve"> u </w:t>
      </w:r>
      <w:proofErr w:type="spellStart"/>
      <w:r>
        <w:t>vidu</w:t>
      </w:r>
      <w:proofErr w:type="spellEnd"/>
      <w:r>
        <w:t xml:space="preserve"> </w:t>
      </w:r>
      <w:proofErr w:type="spellStart"/>
      <w:r>
        <w:t>vizualne</w:t>
      </w:r>
      <w:proofErr w:type="spellEnd"/>
      <w:r>
        <w:t xml:space="preserve"> </w:t>
      </w:r>
      <w:proofErr w:type="spellStart"/>
      <w:r>
        <w:t>šeme</w:t>
      </w:r>
      <w:proofErr w:type="spellEnd"/>
      <w:r>
        <w:t xml:space="preserve"> s </w:t>
      </w:r>
      <w:proofErr w:type="spellStart"/>
      <w:r>
        <w:t>obzirom</w:t>
      </w:r>
      <w:proofErr w:type="spellEnd"/>
      <w:r>
        <w:t xml:space="preserve"> da se </w:t>
      </w:r>
      <w:proofErr w:type="spellStart"/>
      <w:r>
        <w:t>na</w:t>
      </w:r>
      <w:proofErr w:type="spellEnd"/>
      <w:r>
        <w:t xml:space="preserve"> android </w:t>
      </w:r>
      <w:proofErr w:type="spellStart"/>
      <w:r>
        <w:t>telefonu</w:t>
      </w:r>
      <w:proofErr w:type="spellEnd"/>
      <w:r>
        <w:t xml:space="preserve"> </w:t>
      </w:r>
      <w:proofErr w:type="spellStart"/>
      <w:r>
        <w:t>igra</w:t>
      </w:r>
      <w:proofErr w:type="spellEnd"/>
      <w:r>
        <w:t xml:space="preserve"> </w:t>
      </w:r>
      <w:proofErr w:type="spellStart"/>
      <w:r>
        <w:t>dodirujući</w:t>
      </w:r>
      <w:proofErr w:type="spellEnd"/>
      <w:r>
        <w:t xml:space="preserve"> </w:t>
      </w:r>
      <w:proofErr w:type="spellStart"/>
      <w:r>
        <w:t>ekran</w:t>
      </w:r>
      <w:proofErr w:type="spellEnd"/>
      <w:r>
        <w:t xml:space="preserve">. </w:t>
      </w:r>
      <w:proofErr w:type="spellStart"/>
      <w:r w:rsidR="00B96782">
        <w:t>Ovi</w:t>
      </w:r>
      <w:proofErr w:type="spellEnd"/>
      <w:r w:rsidR="00B96782">
        <w:t xml:space="preserve"> </w:t>
      </w:r>
      <w:proofErr w:type="spellStart"/>
      <w:r w:rsidR="00B96782">
        <w:t>sistemi</w:t>
      </w:r>
      <w:proofErr w:type="spellEnd"/>
      <w:r w:rsidR="00B96782">
        <w:t xml:space="preserve"> </w:t>
      </w:r>
      <w:proofErr w:type="spellStart"/>
      <w:r w:rsidR="00B96782">
        <w:t>su</w:t>
      </w:r>
      <w:proofErr w:type="spellEnd"/>
      <w:r w:rsidR="00B96782">
        <w:t xml:space="preserve"> </w:t>
      </w:r>
      <w:proofErr w:type="spellStart"/>
      <w:r w:rsidR="00B96782">
        <w:t>takođe</w:t>
      </w:r>
      <w:proofErr w:type="spellEnd"/>
      <w:r w:rsidR="00B96782">
        <w:t xml:space="preserve"> </w:t>
      </w:r>
      <w:proofErr w:type="spellStart"/>
      <w:r w:rsidR="00B96782">
        <w:t>asinhroni</w:t>
      </w:r>
      <w:proofErr w:type="spellEnd"/>
      <w:r w:rsidR="00B96782">
        <w:t xml:space="preserve"> </w:t>
      </w:r>
      <w:proofErr w:type="spellStart"/>
      <w:r w:rsidR="00B96782">
        <w:t>i</w:t>
      </w:r>
      <w:proofErr w:type="spellEnd"/>
      <w:r w:rsidR="00B96782">
        <w:t xml:space="preserve"> </w:t>
      </w:r>
      <w:proofErr w:type="spellStart"/>
      <w:r w:rsidR="00B96782">
        <w:t>svakom</w:t>
      </w:r>
      <w:proofErr w:type="spellEnd"/>
      <w:r w:rsidR="00B96782">
        <w:t xml:space="preserve"> </w:t>
      </w:r>
      <w:proofErr w:type="spellStart"/>
      <w:r w:rsidR="00B96782">
        <w:t>promenom</w:t>
      </w:r>
      <w:proofErr w:type="spellEnd"/>
      <w:r w:rsidR="00B96782">
        <w:t xml:space="preserve"> </w:t>
      </w:r>
      <w:proofErr w:type="spellStart"/>
      <w:r w:rsidR="00B96782">
        <w:t>stanja</w:t>
      </w:r>
      <w:proofErr w:type="spellEnd"/>
      <w:r w:rsidR="00B96782">
        <w:t xml:space="preserve"> </w:t>
      </w:r>
      <w:proofErr w:type="spellStart"/>
      <w:r w:rsidR="00B96782">
        <w:t>tastura</w:t>
      </w:r>
      <w:proofErr w:type="spellEnd"/>
      <w:r w:rsidR="00B96782">
        <w:t xml:space="preserve"> (</w:t>
      </w:r>
      <w:proofErr w:type="spellStart"/>
      <w:r w:rsidR="00B96782">
        <w:t>dugme</w:t>
      </w:r>
      <w:proofErr w:type="spellEnd"/>
      <w:r w:rsidR="00B96782">
        <w:t xml:space="preserve"> </w:t>
      </w:r>
      <w:proofErr w:type="spellStart"/>
      <w:r w:rsidR="00B96782">
        <w:t>pritisnutno</w:t>
      </w:r>
      <w:proofErr w:type="spellEnd"/>
      <w:r w:rsidR="00B96782">
        <w:t>/</w:t>
      </w:r>
      <w:proofErr w:type="spellStart"/>
      <w:r w:rsidR="00B96782">
        <w:t>dugme</w:t>
      </w:r>
      <w:proofErr w:type="spellEnd"/>
      <w:r w:rsidR="00B96782">
        <w:t xml:space="preserve"> </w:t>
      </w:r>
      <w:proofErr w:type="spellStart"/>
      <w:r w:rsidR="00B96782">
        <w:t>nije</w:t>
      </w:r>
      <w:proofErr w:type="spellEnd"/>
      <w:r w:rsidR="00B96782">
        <w:t xml:space="preserve"> </w:t>
      </w:r>
      <w:proofErr w:type="spellStart"/>
      <w:r w:rsidR="00B96782">
        <w:t>pritisnuto</w:t>
      </w:r>
      <w:proofErr w:type="spellEnd"/>
      <w:r w:rsidR="00B96782">
        <w:t xml:space="preserve">) </w:t>
      </w:r>
      <w:proofErr w:type="spellStart"/>
      <w:r w:rsidR="00B96782">
        <w:t>se</w:t>
      </w:r>
      <w:proofErr w:type="spellEnd"/>
      <w:r w:rsidR="00B96782">
        <w:t xml:space="preserve"> a</w:t>
      </w:r>
      <w:r w:rsidR="00B96782">
        <w:rPr>
          <w:lang w:val="sr-Latn-RS"/>
        </w:rPr>
        <w:t xml:space="preserve">žurira bafer </w:t>
      </w:r>
      <w:r w:rsidR="00B96782" w:rsidRPr="00B96782">
        <w:rPr>
          <w:lang w:val="sr-Latn-RS"/>
        </w:rPr>
        <w:t>abInputCommandList</w:t>
      </w:r>
      <w:r w:rsidR="00B96782">
        <w:rPr>
          <w:lang w:val="sr-Latn-RS"/>
        </w:rPr>
        <w:t xml:space="preserve"> koji se nalazi u komponenti </w:t>
      </w:r>
      <w:r w:rsidR="00B96782" w:rsidRPr="00B96782">
        <w:rPr>
          <w:lang w:val="sr-Latn-RS"/>
        </w:rPr>
        <w:t>ControlledInputComponent</w:t>
      </w:r>
      <w:r w:rsidR="00B96782">
        <w:rPr>
          <w:lang w:val="sr-Latn-RS"/>
        </w:rPr>
        <w:t xml:space="preserve"> svakog igrača tako da </w:t>
      </w:r>
      <w:r w:rsidR="00B96782" w:rsidRPr="00B96782">
        <w:rPr>
          <w:lang w:val="sr-Latn-RS"/>
        </w:rPr>
        <w:t>PlayerControlSystem</w:t>
      </w:r>
      <w:r w:rsidR="00B96782">
        <w:rPr>
          <w:lang w:val="sr-Latn-RS"/>
        </w:rPr>
        <w:t>-u, to jeste sistemu za kotrolisanje igrača nije bitno koji uređaj igrač koristi kako bi zadavao komande.</w:t>
      </w:r>
    </w:p>
    <w:p w14:paraId="0FAAB294" w14:textId="4504A1A3" w:rsidR="003A1883" w:rsidRDefault="00B96782" w:rsidP="008B1D79">
      <w:pPr>
        <w:pStyle w:val="Heading2"/>
        <w:rPr>
          <w:lang w:val="sr-Latn-RS"/>
        </w:rPr>
      </w:pPr>
      <w:r>
        <w:rPr>
          <w:lang w:val="sr-Latn-RS"/>
        </w:rPr>
        <w:lastRenderedPageBreak/>
        <w:t>Mrežni sistem</w:t>
      </w:r>
    </w:p>
    <w:p w14:paraId="5DB9D1A7" w14:textId="03AFFDB5" w:rsidR="00D5215A" w:rsidRDefault="00D5215A" w:rsidP="00D5215A">
      <w:pPr>
        <w:rPr>
          <w:lang w:val="sr-Latn-RS"/>
        </w:rPr>
      </w:pPr>
      <w:r>
        <w:rPr>
          <w:lang w:val="sr-Latn-RS"/>
        </w:rPr>
        <w:t>Mrežni sistem video igre je zadužen za slanje i primanje podataka preko mreže u slučaju da igrač učestvuje u online meču.</w:t>
      </w:r>
      <w:r w:rsidR="009A278C">
        <w:t xml:space="preserve"> </w:t>
      </w:r>
      <w:r w:rsidR="009A278C">
        <w:rPr>
          <w:lang w:val="sr-Latn-RS"/>
        </w:rPr>
        <w:t>ClientHandler je modul koji je zadužen za slanje i primanje poruka.</w:t>
      </w:r>
    </w:p>
    <w:p w14:paraId="5422ADF5" w14:textId="77777777" w:rsidR="009A278C" w:rsidRDefault="009A278C" w:rsidP="009A278C">
      <w:r>
        <w:rPr>
          <w:lang w:val="sr-Latn-RS"/>
        </w:rPr>
        <w:t>ClientHandler čine</w:t>
      </w:r>
      <w:r>
        <w:t>:</w:t>
      </w:r>
    </w:p>
    <w:p w14:paraId="281A630B" w14:textId="0A46459C" w:rsidR="009A278C" w:rsidRPr="003B79E7" w:rsidRDefault="009A278C" w:rsidP="009A278C">
      <w:pPr>
        <w:pStyle w:val="ListParagraph"/>
        <w:numPr>
          <w:ilvl w:val="0"/>
          <w:numId w:val="47"/>
        </w:numPr>
        <w:rPr>
          <w:sz w:val="24"/>
          <w:szCs w:val="24"/>
        </w:rPr>
      </w:pPr>
      <w:r w:rsidRPr="003B79E7">
        <w:rPr>
          <w:sz w:val="24"/>
          <w:szCs w:val="24"/>
        </w:rPr>
        <w:t>Soket – soket koji pripada socket.io biblioteci (Poglavlje 3.1.6) baziran na web soket protokolu.</w:t>
      </w:r>
    </w:p>
    <w:p w14:paraId="44E91BC8" w14:textId="288F7F00" w:rsidR="009A278C" w:rsidRPr="003B79E7" w:rsidRDefault="005F5062" w:rsidP="009A278C">
      <w:pPr>
        <w:pStyle w:val="ListParagraph"/>
        <w:numPr>
          <w:ilvl w:val="0"/>
          <w:numId w:val="47"/>
        </w:numPr>
        <w:rPr>
          <w:sz w:val="24"/>
          <w:szCs w:val="24"/>
        </w:rPr>
      </w:pPr>
      <w:r w:rsidRPr="003B79E7">
        <w:rPr>
          <w:sz w:val="24"/>
          <w:szCs w:val="24"/>
        </w:rPr>
        <w:t>IO.Options – je tako</w:t>
      </w:r>
      <w:r w:rsidRPr="003B79E7">
        <w:rPr>
          <w:sz w:val="24"/>
          <w:szCs w:val="24"/>
          <w:lang w:val="sr-Latn-RS"/>
        </w:rPr>
        <w:t>đe klasa koja pripada socket.io biblioteci i služi za konfigurisanje opcija poput broja pokušaja da se uspostavi konekcija kao i drugih korisnih opcia</w:t>
      </w:r>
    </w:p>
    <w:p w14:paraId="2407DB6C" w14:textId="7C1674BF" w:rsidR="005F5062" w:rsidRPr="003B79E7" w:rsidRDefault="005F5062" w:rsidP="009A278C">
      <w:pPr>
        <w:pStyle w:val="ListParagraph"/>
        <w:numPr>
          <w:ilvl w:val="0"/>
          <w:numId w:val="47"/>
        </w:numPr>
        <w:rPr>
          <w:sz w:val="24"/>
          <w:szCs w:val="24"/>
        </w:rPr>
      </w:pPr>
      <w:r w:rsidRPr="003B79E7">
        <w:rPr>
          <w:sz w:val="24"/>
          <w:szCs w:val="24"/>
        </w:rPr>
        <w:t>Bafer za skladištenje poruka koje treba da se pošalju serveru</w:t>
      </w:r>
    </w:p>
    <w:p w14:paraId="0489C5EA" w14:textId="0B6330FA" w:rsidR="005F5062" w:rsidRPr="003B79E7" w:rsidRDefault="005F5062" w:rsidP="009A278C">
      <w:pPr>
        <w:pStyle w:val="ListParagraph"/>
        <w:numPr>
          <w:ilvl w:val="0"/>
          <w:numId w:val="47"/>
        </w:numPr>
        <w:rPr>
          <w:sz w:val="24"/>
          <w:szCs w:val="24"/>
        </w:rPr>
      </w:pPr>
      <w:r w:rsidRPr="003B79E7">
        <w:rPr>
          <w:sz w:val="24"/>
          <w:szCs w:val="24"/>
        </w:rPr>
        <w:t>Bafer za skladištenje poruka koje su priljene od strane servera</w:t>
      </w:r>
    </w:p>
    <w:p w14:paraId="775AA4EF" w14:textId="7354BFCD" w:rsidR="005F5062" w:rsidRDefault="005F5062" w:rsidP="005F5062"/>
    <w:p w14:paraId="71F0A9AB" w14:textId="11B27E7C" w:rsidR="00E62740" w:rsidRPr="00637F8C" w:rsidRDefault="005F5062" w:rsidP="005F5062">
      <w:r w:rsidRPr="00637F8C">
        <w:t xml:space="preserve">S </w:t>
      </w:r>
      <w:proofErr w:type="spellStart"/>
      <w:r w:rsidRPr="00637F8C">
        <w:t>obzirom</w:t>
      </w:r>
      <w:proofErr w:type="spellEnd"/>
      <w:r w:rsidRPr="00637F8C">
        <w:t xml:space="preserve"> da </w:t>
      </w:r>
      <w:proofErr w:type="spellStart"/>
      <w:r w:rsidR="00E62740" w:rsidRPr="00637F8C">
        <w:t>su</w:t>
      </w:r>
      <w:proofErr w:type="spellEnd"/>
      <w:r w:rsidR="00E62740" w:rsidRPr="00637F8C">
        <w:t xml:space="preserve"> </w:t>
      </w:r>
      <w:proofErr w:type="spellStart"/>
      <w:r w:rsidR="00E62740" w:rsidRPr="00637F8C">
        <w:t>soketi</w:t>
      </w:r>
      <w:proofErr w:type="spellEnd"/>
      <w:r w:rsidR="00E62740" w:rsidRPr="00637F8C">
        <w:t xml:space="preserve"> </w:t>
      </w:r>
      <w:proofErr w:type="spellStart"/>
      <w:r w:rsidR="00E62740" w:rsidRPr="00637F8C">
        <w:t>implementirani</w:t>
      </w:r>
      <w:proofErr w:type="spellEnd"/>
      <w:r w:rsidR="00E62740" w:rsidRPr="00637F8C">
        <w:t xml:space="preserve"> </w:t>
      </w:r>
      <w:proofErr w:type="spellStart"/>
      <w:r w:rsidR="00E62740" w:rsidRPr="00637F8C">
        <w:t>kao</w:t>
      </w:r>
      <w:proofErr w:type="spellEnd"/>
      <w:r w:rsidR="00E62740" w:rsidRPr="00637F8C">
        <w:t xml:space="preserve"> event-driven</w:t>
      </w:r>
      <w:r w:rsidR="00E62740" w:rsidRPr="00637F8C">
        <w:rPr>
          <w:lang w:val="sr-Latn-RS"/>
        </w:rPr>
        <w:t>, ClientHandler je odgovoran za registrovanje kalbek funkcija za svaki događaj koji je poznat klijentu. Imena događaja treba da budu intuitivna kako bi se već na osnovu imena moglo zaključiti o čemu se radi. Takođe i dijagami protoka podataka mogu biti od velike pomoći kada postoji veliki broj događaja u sistemu.</w:t>
      </w:r>
      <w:r w:rsidR="00E62740" w:rsidRPr="00637F8C">
        <w:rPr>
          <w:lang w:val="sr-Latn-RS"/>
        </w:rPr>
        <w:br/>
        <w:t>Neki od događaja koji su poznati klijentu su</w:t>
      </w:r>
      <w:r w:rsidR="00E62740" w:rsidRPr="00637F8C">
        <w:t>:</w:t>
      </w:r>
    </w:p>
    <w:p w14:paraId="07AB1C03" w14:textId="328BB0D8" w:rsidR="00E62740" w:rsidRPr="00637F8C" w:rsidRDefault="00E62740" w:rsidP="00E62740">
      <w:pPr>
        <w:pStyle w:val="ListParagraph"/>
        <w:numPr>
          <w:ilvl w:val="0"/>
          <w:numId w:val="47"/>
        </w:numPr>
        <w:rPr>
          <w:sz w:val="24"/>
          <w:szCs w:val="24"/>
        </w:rPr>
      </w:pPr>
      <w:r w:rsidRPr="00637F8C">
        <w:rPr>
          <w:sz w:val="24"/>
          <w:szCs w:val="24"/>
          <w:lang w:val="en-US"/>
        </w:rPr>
        <w:t>“</w:t>
      </w:r>
      <w:r w:rsidRPr="00637F8C">
        <w:rPr>
          <w:sz w:val="24"/>
          <w:szCs w:val="24"/>
          <w:lang w:val="en-US"/>
        </w:rPr>
        <w:t>assignID2Player</w:t>
      </w:r>
      <w:r w:rsidRPr="00637F8C">
        <w:rPr>
          <w:sz w:val="24"/>
          <w:szCs w:val="24"/>
          <w:lang w:val="en-US"/>
        </w:rPr>
        <w:t xml:space="preserve">” </w:t>
      </w:r>
      <w:r w:rsidR="005E3B7D" w:rsidRPr="00637F8C">
        <w:rPr>
          <w:sz w:val="24"/>
          <w:szCs w:val="24"/>
          <w:lang w:val="en-US"/>
        </w:rPr>
        <w:t xml:space="preserve">– To je </w:t>
      </w:r>
      <w:proofErr w:type="spellStart"/>
      <w:r w:rsidR="005E3B7D" w:rsidRPr="00637F8C">
        <w:rPr>
          <w:sz w:val="24"/>
          <w:szCs w:val="24"/>
          <w:lang w:val="en-US"/>
        </w:rPr>
        <w:t>poruka</w:t>
      </w:r>
      <w:proofErr w:type="spellEnd"/>
      <w:r w:rsidR="005E3B7D" w:rsidRPr="00637F8C">
        <w:rPr>
          <w:sz w:val="24"/>
          <w:szCs w:val="24"/>
          <w:lang w:val="en-US"/>
        </w:rPr>
        <w:t xml:space="preserve"> u </w:t>
      </w:r>
      <w:proofErr w:type="spellStart"/>
      <w:r w:rsidR="005E3B7D" w:rsidRPr="00637F8C">
        <w:rPr>
          <w:sz w:val="24"/>
          <w:szCs w:val="24"/>
          <w:lang w:val="en-US"/>
        </w:rPr>
        <w:t>kojoj</w:t>
      </w:r>
      <w:proofErr w:type="spellEnd"/>
      <w:r w:rsidR="005E3B7D" w:rsidRPr="00637F8C">
        <w:rPr>
          <w:sz w:val="24"/>
          <w:szCs w:val="24"/>
          <w:lang w:val="en-US"/>
        </w:rPr>
        <w:t xml:space="preserve"> server </w:t>
      </w:r>
      <w:proofErr w:type="spellStart"/>
      <w:r w:rsidR="005E3B7D" w:rsidRPr="00637F8C">
        <w:rPr>
          <w:sz w:val="24"/>
          <w:szCs w:val="24"/>
          <w:lang w:val="en-US"/>
        </w:rPr>
        <w:t>šalje</w:t>
      </w:r>
      <w:proofErr w:type="spellEnd"/>
      <w:r w:rsidR="005E3B7D" w:rsidRPr="00637F8C">
        <w:rPr>
          <w:sz w:val="24"/>
          <w:szCs w:val="24"/>
          <w:lang w:val="en-US"/>
        </w:rPr>
        <w:t xml:space="preserve"> id za </w:t>
      </w:r>
      <w:proofErr w:type="spellStart"/>
      <w:r w:rsidR="005E3B7D" w:rsidRPr="00637F8C">
        <w:rPr>
          <w:sz w:val="24"/>
          <w:szCs w:val="24"/>
          <w:lang w:val="en-US"/>
        </w:rPr>
        <w:t>igrača</w:t>
      </w:r>
      <w:proofErr w:type="spellEnd"/>
      <w:r w:rsidR="005E3B7D" w:rsidRPr="00637F8C">
        <w:rPr>
          <w:sz w:val="24"/>
          <w:szCs w:val="24"/>
          <w:lang w:val="en-US"/>
        </w:rPr>
        <w:t xml:space="preserve"> koji je </w:t>
      </w:r>
      <w:proofErr w:type="spellStart"/>
      <w:r w:rsidR="005E3B7D" w:rsidRPr="00637F8C">
        <w:rPr>
          <w:sz w:val="24"/>
          <w:szCs w:val="24"/>
          <w:lang w:val="en-US"/>
        </w:rPr>
        <w:t>zahtevao</w:t>
      </w:r>
      <w:proofErr w:type="spellEnd"/>
      <w:r w:rsidR="005E3B7D" w:rsidRPr="00637F8C">
        <w:rPr>
          <w:sz w:val="24"/>
          <w:szCs w:val="24"/>
          <w:lang w:val="en-US"/>
        </w:rPr>
        <w:t xml:space="preserve"> da </w:t>
      </w:r>
      <w:proofErr w:type="spellStart"/>
      <w:r w:rsidR="005E3B7D" w:rsidRPr="00637F8C">
        <w:rPr>
          <w:sz w:val="24"/>
          <w:szCs w:val="24"/>
          <w:lang w:val="en-US"/>
        </w:rPr>
        <w:t>uđe</w:t>
      </w:r>
      <w:proofErr w:type="spellEnd"/>
      <w:r w:rsidR="005E3B7D" w:rsidRPr="00637F8C">
        <w:rPr>
          <w:sz w:val="24"/>
          <w:szCs w:val="24"/>
          <w:lang w:val="en-US"/>
        </w:rPr>
        <w:t xml:space="preserve"> u </w:t>
      </w:r>
      <w:proofErr w:type="spellStart"/>
      <w:r w:rsidR="005E3B7D" w:rsidRPr="00637F8C">
        <w:rPr>
          <w:sz w:val="24"/>
          <w:szCs w:val="24"/>
          <w:lang w:val="en-US"/>
        </w:rPr>
        <w:t>sobu</w:t>
      </w:r>
      <w:proofErr w:type="spellEnd"/>
      <w:r w:rsidR="005E3B7D" w:rsidRPr="00637F8C">
        <w:rPr>
          <w:sz w:val="24"/>
          <w:szCs w:val="24"/>
          <w:lang w:val="en-US"/>
        </w:rPr>
        <w:t xml:space="preserve"> </w:t>
      </w:r>
      <w:proofErr w:type="spellStart"/>
      <w:r w:rsidR="005E3B7D" w:rsidRPr="00637F8C">
        <w:rPr>
          <w:sz w:val="24"/>
          <w:szCs w:val="24"/>
          <w:lang w:val="en-US"/>
        </w:rPr>
        <w:t>i</w:t>
      </w:r>
      <w:proofErr w:type="spellEnd"/>
      <w:r w:rsidR="005E3B7D" w:rsidRPr="00637F8C">
        <w:rPr>
          <w:sz w:val="24"/>
          <w:szCs w:val="24"/>
          <w:lang w:val="en-US"/>
        </w:rPr>
        <w:t xml:space="preserve"> </w:t>
      </w:r>
      <w:proofErr w:type="spellStart"/>
      <w:r w:rsidR="005E3B7D" w:rsidRPr="00637F8C">
        <w:rPr>
          <w:sz w:val="24"/>
          <w:szCs w:val="24"/>
          <w:lang w:val="en-US"/>
        </w:rPr>
        <w:t>pokrene</w:t>
      </w:r>
      <w:proofErr w:type="spellEnd"/>
      <w:r w:rsidR="005E3B7D" w:rsidRPr="00637F8C">
        <w:rPr>
          <w:sz w:val="24"/>
          <w:szCs w:val="24"/>
          <w:lang w:val="en-US"/>
        </w:rPr>
        <w:t xml:space="preserve"> </w:t>
      </w:r>
      <w:proofErr w:type="spellStart"/>
      <w:r w:rsidR="005E3B7D" w:rsidRPr="00637F8C">
        <w:rPr>
          <w:sz w:val="24"/>
          <w:szCs w:val="24"/>
          <w:lang w:val="en-US"/>
        </w:rPr>
        <w:t>meč</w:t>
      </w:r>
      <w:proofErr w:type="spellEnd"/>
      <w:r w:rsidR="005E3B7D" w:rsidRPr="00637F8C">
        <w:rPr>
          <w:sz w:val="24"/>
          <w:szCs w:val="24"/>
          <w:lang w:val="en-US"/>
        </w:rPr>
        <w:t xml:space="preserve">. </w:t>
      </w:r>
    </w:p>
    <w:p w14:paraId="671A9CF7" w14:textId="47236D97" w:rsidR="005E3B7D" w:rsidRPr="00637F8C" w:rsidRDefault="005E3B7D" w:rsidP="00651AC3">
      <w:pPr>
        <w:pStyle w:val="ListParagraph"/>
        <w:numPr>
          <w:ilvl w:val="0"/>
          <w:numId w:val="47"/>
        </w:numPr>
        <w:rPr>
          <w:sz w:val="24"/>
          <w:szCs w:val="24"/>
        </w:rPr>
      </w:pPr>
      <w:r w:rsidRPr="00637F8C">
        <w:rPr>
          <w:sz w:val="24"/>
          <w:szCs w:val="24"/>
          <w:lang w:val="en-US"/>
        </w:rPr>
        <w:t>“</w:t>
      </w:r>
      <w:proofErr w:type="spellStart"/>
      <w:r w:rsidRPr="00637F8C">
        <w:rPr>
          <w:sz w:val="24"/>
          <w:szCs w:val="24"/>
          <w:lang w:val="en-US"/>
        </w:rPr>
        <w:t>playerFiredMagic</w:t>
      </w:r>
      <w:proofErr w:type="spellEnd"/>
      <w:r w:rsidRPr="00637F8C">
        <w:rPr>
          <w:sz w:val="24"/>
          <w:szCs w:val="24"/>
          <w:lang w:val="en-US"/>
        </w:rPr>
        <w:t xml:space="preserve">” – Server </w:t>
      </w:r>
      <w:proofErr w:type="spellStart"/>
      <w:r w:rsidRPr="00637F8C">
        <w:rPr>
          <w:sz w:val="24"/>
          <w:szCs w:val="24"/>
          <w:lang w:val="en-US"/>
        </w:rPr>
        <w:t>javlja</w:t>
      </w:r>
      <w:proofErr w:type="spellEnd"/>
      <w:r w:rsidRPr="00637F8C">
        <w:rPr>
          <w:sz w:val="24"/>
          <w:szCs w:val="24"/>
          <w:lang w:val="en-US"/>
        </w:rPr>
        <w:t xml:space="preserve"> </w:t>
      </w:r>
      <w:proofErr w:type="spellStart"/>
      <w:r w:rsidRPr="00637F8C">
        <w:rPr>
          <w:sz w:val="24"/>
          <w:szCs w:val="24"/>
          <w:lang w:val="en-US"/>
        </w:rPr>
        <w:t>klijentu</w:t>
      </w:r>
      <w:proofErr w:type="spellEnd"/>
      <w:r w:rsidRPr="00637F8C">
        <w:rPr>
          <w:sz w:val="24"/>
          <w:szCs w:val="24"/>
          <w:lang w:val="en-US"/>
        </w:rPr>
        <w:t xml:space="preserve"> da je </w:t>
      </w:r>
      <w:proofErr w:type="spellStart"/>
      <w:r w:rsidRPr="00637F8C">
        <w:rPr>
          <w:sz w:val="24"/>
          <w:szCs w:val="24"/>
          <w:lang w:val="en-US"/>
        </w:rPr>
        <w:t>onlajn</w:t>
      </w:r>
      <w:proofErr w:type="spellEnd"/>
      <w:r w:rsidRPr="00637F8C">
        <w:rPr>
          <w:sz w:val="24"/>
          <w:szCs w:val="24"/>
          <w:lang w:val="en-US"/>
        </w:rPr>
        <w:t xml:space="preserve"> </w:t>
      </w:r>
      <w:proofErr w:type="spellStart"/>
      <w:r w:rsidRPr="00637F8C">
        <w:rPr>
          <w:sz w:val="24"/>
          <w:szCs w:val="24"/>
          <w:lang w:val="en-US"/>
        </w:rPr>
        <w:t>igra</w:t>
      </w:r>
      <w:proofErr w:type="spellEnd"/>
      <w:r w:rsidRPr="00637F8C">
        <w:rPr>
          <w:sz w:val="24"/>
          <w:szCs w:val="24"/>
          <w:lang w:val="sr-Latn-RS"/>
        </w:rPr>
        <w:t xml:space="preserve">č ispalio magiju i ova poruka sadrži informacije poput pozicije na kojoj je onajln igrač ispalio magiju, kao i brzinu kretanja magije (Pozitivna brzina po x osi je smer na desno, a </w:t>
      </w:r>
      <w:r w:rsidR="003B79E7" w:rsidRPr="00637F8C">
        <w:rPr>
          <w:sz w:val="24"/>
          <w:szCs w:val="24"/>
          <w:lang w:val="sr-Latn-RS"/>
        </w:rPr>
        <w:t>negativna brzina po x osi je smer levo</w:t>
      </w:r>
      <w:r w:rsidRPr="00637F8C">
        <w:rPr>
          <w:sz w:val="24"/>
          <w:szCs w:val="24"/>
          <w:lang w:val="sr-Latn-RS"/>
        </w:rPr>
        <w:t>)</w:t>
      </w:r>
    </w:p>
    <w:p w14:paraId="061C1624" w14:textId="63D97C98" w:rsidR="003B79E7" w:rsidRPr="00637F8C" w:rsidRDefault="003B79E7" w:rsidP="003B79E7">
      <w:pPr>
        <w:pStyle w:val="ListParagraph"/>
        <w:numPr>
          <w:ilvl w:val="0"/>
          <w:numId w:val="47"/>
        </w:numPr>
        <w:rPr>
          <w:sz w:val="24"/>
          <w:szCs w:val="24"/>
        </w:rPr>
      </w:pPr>
      <w:r w:rsidRPr="00637F8C">
        <w:rPr>
          <w:sz w:val="24"/>
          <w:szCs w:val="24"/>
          <w:lang w:val="en-US"/>
        </w:rPr>
        <w:t>“</w:t>
      </w:r>
      <w:proofErr w:type="spellStart"/>
      <w:r w:rsidRPr="00637F8C">
        <w:rPr>
          <w:sz w:val="24"/>
          <w:szCs w:val="24"/>
          <w:lang w:val="en-US"/>
        </w:rPr>
        <w:t>createAllEnemies</w:t>
      </w:r>
      <w:proofErr w:type="spellEnd"/>
      <w:r w:rsidRPr="00637F8C">
        <w:rPr>
          <w:sz w:val="24"/>
          <w:szCs w:val="24"/>
          <w:lang w:val="en-US"/>
        </w:rPr>
        <w:t xml:space="preserve">” – Server </w:t>
      </w:r>
      <w:proofErr w:type="spellStart"/>
      <w:r w:rsidRPr="00637F8C">
        <w:rPr>
          <w:sz w:val="24"/>
          <w:szCs w:val="24"/>
          <w:lang w:val="en-US"/>
        </w:rPr>
        <w:t>javlja</w:t>
      </w:r>
      <w:proofErr w:type="spellEnd"/>
      <w:r w:rsidRPr="00637F8C">
        <w:rPr>
          <w:sz w:val="24"/>
          <w:szCs w:val="24"/>
          <w:lang w:val="en-US"/>
        </w:rPr>
        <w:t xml:space="preserve"> </w:t>
      </w:r>
      <w:proofErr w:type="spellStart"/>
      <w:r w:rsidRPr="00637F8C">
        <w:rPr>
          <w:sz w:val="24"/>
          <w:szCs w:val="24"/>
          <w:lang w:val="en-US"/>
        </w:rPr>
        <w:t>klijentu</w:t>
      </w:r>
      <w:proofErr w:type="spellEnd"/>
      <w:r w:rsidRPr="00637F8C">
        <w:rPr>
          <w:sz w:val="24"/>
          <w:szCs w:val="24"/>
          <w:lang w:val="en-US"/>
        </w:rPr>
        <w:t xml:space="preserve"> da je </w:t>
      </w:r>
      <w:proofErr w:type="spellStart"/>
      <w:r w:rsidRPr="00637F8C">
        <w:rPr>
          <w:sz w:val="24"/>
          <w:szCs w:val="24"/>
          <w:lang w:val="en-US"/>
        </w:rPr>
        <w:t>potrebno</w:t>
      </w:r>
      <w:proofErr w:type="spellEnd"/>
      <w:r w:rsidRPr="00637F8C">
        <w:rPr>
          <w:sz w:val="24"/>
          <w:szCs w:val="24"/>
          <w:lang w:val="en-US"/>
        </w:rPr>
        <w:t xml:space="preserve"> da se </w:t>
      </w:r>
      <w:proofErr w:type="spellStart"/>
      <w:r w:rsidRPr="00637F8C">
        <w:rPr>
          <w:sz w:val="24"/>
          <w:szCs w:val="24"/>
          <w:lang w:val="en-US"/>
        </w:rPr>
        <w:t>kreiraju</w:t>
      </w:r>
      <w:proofErr w:type="spellEnd"/>
      <w:r w:rsidRPr="00637F8C">
        <w:rPr>
          <w:sz w:val="24"/>
          <w:szCs w:val="24"/>
          <w:lang w:val="en-US"/>
        </w:rPr>
        <w:t xml:space="preserve"> </w:t>
      </w:r>
      <w:proofErr w:type="spellStart"/>
      <w:r w:rsidRPr="00637F8C">
        <w:rPr>
          <w:sz w:val="24"/>
          <w:szCs w:val="24"/>
          <w:lang w:val="en-US"/>
        </w:rPr>
        <w:t>svi</w:t>
      </w:r>
      <w:proofErr w:type="spellEnd"/>
      <w:r w:rsidRPr="00637F8C">
        <w:rPr>
          <w:sz w:val="24"/>
          <w:szCs w:val="24"/>
          <w:lang w:val="en-US"/>
        </w:rPr>
        <w:t xml:space="preserve"> </w:t>
      </w:r>
      <w:proofErr w:type="spellStart"/>
      <w:r w:rsidRPr="00637F8C">
        <w:rPr>
          <w:sz w:val="24"/>
          <w:szCs w:val="24"/>
          <w:lang w:val="en-US"/>
        </w:rPr>
        <w:t>protivnici</w:t>
      </w:r>
      <w:proofErr w:type="spellEnd"/>
      <w:r w:rsidRPr="00637F8C">
        <w:rPr>
          <w:sz w:val="24"/>
          <w:szCs w:val="24"/>
          <w:lang w:val="en-US"/>
        </w:rPr>
        <w:t xml:space="preserve"> </w:t>
      </w:r>
      <w:proofErr w:type="spellStart"/>
      <w:r w:rsidRPr="00637F8C">
        <w:rPr>
          <w:sz w:val="24"/>
          <w:szCs w:val="24"/>
          <w:lang w:val="en-US"/>
        </w:rPr>
        <w:t>na</w:t>
      </w:r>
      <w:proofErr w:type="spellEnd"/>
      <w:r w:rsidRPr="00637F8C">
        <w:rPr>
          <w:sz w:val="24"/>
          <w:szCs w:val="24"/>
          <w:lang w:val="en-US"/>
        </w:rPr>
        <w:t xml:space="preserve"> </w:t>
      </w:r>
      <w:proofErr w:type="spellStart"/>
      <w:r w:rsidRPr="00637F8C">
        <w:rPr>
          <w:sz w:val="24"/>
          <w:szCs w:val="24"/>
          <w:lang w:val="en-US"/>
        </w:rPr>
        <w:t>mapi</w:t>
      </w:r>
      <w:proofErr w:type="spellEnd"/>
      <w:r w:rsidRPr="00637F8C">
        <w:rPr>
          <w:sz w:val="24"/>
          <w:szCs w:val="24"/>
          <w:lang w:val="en-US"/>
        </w:rPr>
        <w:t xml:space="preserve"> (</w:t>
      </w:r>
      <w:proofErr w:type="spellStart"/>
      <w:r w:rsidRPr="00637F8C">
        <w:rPr>
          <w:sz w:val="24"/>
          <w:szCs w:val="24"/>
          <w:lang w:val="en-US"/>
        </w:rPr>
        <w:t>Trenutak</w:t>
      </w:r>
      <w:proofErr w:type="spellEnd"/>
      <w:r w:rsidRPr="00637F8C">
        <w:rPr>
          <w:sz w:val="24"/>
          <w:szCs w:val="24"/>
          <w:lang w:val="en-US"/>
        </w:rPr>
        <w:t xml:space="preserve"> </w:t>
      </w:r>
      <w:proofErr w:type="spellStart"/>
      <w:r w:rsidRPr="00637F8C">
        <w:rPr>
          <w:sz w:val="24"/>
          <w:szCs w:val="24"/>
          <w:lang w:val="en-US"/>
        </w:rPr>
        <w:t>kada</w:t>
      </w:r>
      <w:proofErr w:type="spellEnd"/>
      <w:r w:rsidRPr="00637F8C">
        <w:rPr>
          <w:sz w:val="24"/>
          <w:szCs w:val="24"/>
          <w:lang w:val="en-US"/>
        </w:rPr>
        <w:t xml:space="preserve"> </w:t>
      </w:r>
      <w:proofErr w:type="spellStart"/>
      <w:r w:rsidRPr="00637F8C">
        <w:rPr>
          <w:sz w:val="24"/>
          <w:szCs w:val="24"/>
          <w:lang w:val="en-US"/>
        </w:rPr>
        <w:t>su</w:t>
      </w:r>
      <w:proofErr w:type="spellEnd"/>
      <w:r w:rsidRPr="00637F8C">
        <w:rPr>
          <w:sz w:val="24"/>
          <w:szCs w:val="24"/>
          <w:lang w:val="en-US"/>
        </w:rPr>
        <w:t xml:space="preserve"> </w:t>
      </w:r>
      <w:proofErr w:type="spellStart"/>
      <w:r w:rsidRPr="00637F8C">
        <w:rPr>
          <w:sz w:val="24"/>
          <w:szCs w:val="24"/>
          <w:lang w:val="en-US"/>
        </w:rPr>
        <w:t>svi</w:t>
      </w:r>
      <w:proofErr w:type="spellEnd"/>
      <w:r w:rsidRPr="00637F8C">
        <w:rPr>
          <w:sz w:val="24"/>
          <w:szCs w:val="24"/>
          <w:lang w:val="en-US"/>
        </w:rPr>
        <w:t xml:space="preserve"> </w:t>
      </w:r>
      <w:proofErr w:type="spellStart"/>
      <w:r w:rsidRPr="00637F8C">
        <w:rPr>
          <w:sz w:val="24"/>
          <w:szCs w:val="24"/>
          <w:lang w:val="en-US"/>
        </w:rPr>
        <w:t>igra</w:t>
      </w:r>
      <w:proofErr w:type="spellEnd"/>
      <w:r w:rsidRPr="00637F8C">
        <w:rPr>
          <w:sz w:val="24"/>
          <w:szCs w:val="24"/>
          <w:lang w:val="sr-Latn-RS"/>
        </w:rPr>
        <w:t>či ušli na mapu, to jeste kada je završena faza inicijalizacije igrača</w:t>
      </w:r>
      <w:r w:rsidRPr="00637F8C">
        <w:rPr>
          <w:sz w:val="24"/>
          <w:szCs w:val="24"/>
          <w:lang w:val="en-US"/>
        </w:rPr>
        <w:t xml:space="preserve">) </w:t>
      </w:r>
      <w:proofErr w:type="spellStart"/>
      <w:r w:rsidRPr="00637F8C">
        <w:rPr>
          <w:sz w:val="24"/>
          <w:szCs w:val="24"/>
          <w:lang w:val="en-US"/>
        </w:rPr>
        <w:t>i</w:t>
      </w:r>
      <w:proofErr w:type="spellEnd"/>
      <w:r w:rsidRPr="00637F8C">
        <w:rPr>
          <w:sz w:val="24"/>
          <w:szCs w:val="24"/>
          <w:lang w:val="en-US"/>
        </w:rPr>
        <w:t xml:space="preserve"> </w:t>
      </w:r>
      <w:proofErr w:type="spellStart"/>
      <w:r w:rsidRPr="00637F8C">
        <w:rPr>
          <w:sz w:val="24"/>
          <w:szCs w:val="24"/>
          <w:lang w:val="en-US"/>
        </w:rPr>
        <w:t>tako</w:t>
      </w:r>
      <w:proofErr w:type="spellEnd"/>
      <w:r w:rsidRPr="00637F8C">
        <w:rPr>
          <w:sz w:val="24"/>
          <w:szCs w:val="24"/>
          <w:lang w:val="en-US"/>
        </w:rPr>
        <w:t xml:space="preserve"> </w:t>
      </w:r>
      <w:proofErr w:type="spellStart"/>
      <w:r w:rsidRPr="00637F8C">
        <w:rPr>
          <w:sz w:val="24"/>
          <w:szCs w:val="24"/>
          <w:lang w:val="en-US"/>
        </w:rPr>
        <w:t>dalje</w:t>
      </w:r>
      <w:proofErr w:type="spellEnd"/>
      <w:r w:rsidRPr="00637F8C">
        <w:rPr>
          <w:sz w:val="24"/>
          <w:szCs w:val="24"/>
          <w:lang w:val="en-US"/>
        </w:rPr>
        <w:t>.</w:t>
      </w:r>
    </w:p>
    <w:p w14:paraId="298DC796" w14:textId="77777777" w:rsidR="003B79E7" w:rsidRPr="00637F8C" w:rsidRDefault="003B79E7" w:rsidP="003B79E7">
      <w:pPr>
        <w:ind w:left="432"/>
      </w:pPr>
    </w:p>
    <w:p w14:paraId="37AA0E91" w14:textId="741A32DB" w:rsidR="003B79E7" w:rsidRPr="00637F8C" w:rsidRDefault="003B79E7" w:rsidP="003B79E7">
      <w:proofErr w:type="spellStart"/>
      <w:r w:rsidRPr="00637F8C">
        <w:t>Takođe</w:t>
      </w:r>
      <w:proofErr w:type="spellEnd"/>
      <w:r w:rsidRPr="00637F8C">
        <w:t xml:space="preserve"> je </w:t>
      </w:r>
      <w:proofErr w:type="spellStart"/>
      <w:r w:rsidRPr="00637F8C">
        <w:t>potrebeno</w:t>
      </w:r>
      <w:proofErr w:type="spellEnd"/>
      <w:r w:rsidRPr="00637F8C">
        <w:t xml:space="preserve"> </w:t>
      </w:r>
      <w:proofErr w:type="spellStart"/>
      <w:r w:rsidRPr="00637F8C">
        <w:t>definisati</w:t>
      </w:r>
      <w:proofErr w:type="spellEnd"/>
      <w:r w:rsidRPr="00637F8C">
        <w:t xml:space="preserve"> </w:t>
      </w:r>
      <w:proofErr w:type="spellStart"/>
      <w:r w:rsidRPr="00637F8C">
        <w:t>i</w:t>
      </w:r>
      <w:proofErr w:type="spellEnd"/>
      <w:r w:rsidRPr="00637F8C">
        <w:t xml:space="preserve"> </w:t>
      </w:r>
      <w:proofErr w:type="spellStart"/>
      <w:r w:rsidRPr="00637F8C">
        <w:t>događaje</w:t>
      </w:r>
      <w:proofErr w:type="spellEnd"/>
      <w:r w:rsidRPr="00637F8C">
        <w:t xml:space="preserve"> </w:t>
      </w:r>
      <w:proofErr w:type="spellStart"/>
      <w:r w:rsidRPr="00637F8C">
        <w:t>koje</w:t>
      </w:r>
      <w:proofErr w:type="spellEnd"/>
      <w:r w:rsidRPr="00637F8C">
        <w:t xml:space="preserve"> </w:t>
      </w:r>
      <w:proofErr w:type="spellStart"/>
      <w:r w:rsidRPr="00637F8C">
        <w:t>klijent</w:t>
      </w:r>
      <w:proofErr w:type="spellEnd"/>
      <w:r w:rsidRPr="00637F8C">
        <w:t xml:space="preserve"> </w:t>
      </w:r>
      <w:proofErr w:type="spellStart"/>
      <w:r w:rsidRPr="00637F8C">
        <w:t>treba</w:t>
      </w:r>
      <w:proofErr w:type="spellEnd"/>
      <w:r w:rsidRPr="00637F8C">
        <w:t xml:space="preserve"> da </w:t>
      </w:r>
      <w:proofErr w:type="spellStart"/>
      <w:r w:rsidRPr="00637F8C">
        <w:t>pošalje</w:t>
      </w:r>
      <w:proofErr w:type="spellEnd"/>
      <w:r w:rsidRPr="00637F8C">
        <w:t xml:space="preserve"> </w:t>
      </w:r>
      <w:proofErr w:type="spellStart"/>
      <w:r w:rsidRPr="00637F8C">
        <w:t>serveru</w:t>
      </w:r>
      <w:proofErr w:type="spellEnd"/>
      <w:r w:rsidR="00637F8C" w:rsidRPr="00637F8C">
        <w:t xml:space="preserve">, a </w:t>
      </w:r>
      <w:proofErr w:type="spellStart"/>
      <w:r w:rsidR="00637F8C" w:rsidRPr="00637F8C">
        <w:t>neki</w:t>
      </w:r>
      <w:proofErr w:type="spellEnd"/>
      <w:r w:rsidR="00637F8C" w:rsidRPr="00637F8C">
        <w:t xml:space="preserve"> </w:t>
      </w:r>
      <w:proofErr w:type="spellStart"/>
      <w:r w:rsidR="00637F8C" w:rsidRPr="00637F8C">
        <w:t>od</w:t>
      </w:r>
      <w:proofErr w:type="spellEnd"/>
      <w:r w:rsidR="00637F8C" w:rsidRPr="00637F8C">
        <w:t xml:space="preserve"> </w:t>
      </w:r>
      <w:proofErr w:type="spellStart"/>
      <w:r w:rsidR="00637F8C" w:rsidRPr="00637F8C">
        <w:t>tih</w:t>
      </w:r>
      <w:proofErr w:type="spellEnd"/>
      <w:r w:rsidR="00637F8C" w:rsidRPr="00637F8C">
        <w:t xml:space="preserve"> </w:t>
      </w:r>
      <w:proofErr w:type="spellStart"/>
      <w:r w:rsidR="00637F8C" w:rsidRPr="00637F8C">
        <w:t>doga</w:t>
      </w:r>
      <w:proofErr w:type="spellEnd"/>
      <w:r w:rsidR="00637F8C" w:rsidRPr="00637F8C">
        <w:rPr>
          <w:lang w:val="sr-Latn-RS"/>
        </w:rPr>
        <w:t>đaja su</w:t>
      </w:r>
      <w:r w:rsidR="00637F8C" w:rsidRPr="00637F8C">
        <w:t>:</w:t>
      </w:r>
    </w:p>
    <w:p w14:paraId="2C1E0042" w14:textId="7189E54F" w:rsidR="00637F8C" w:rsidRPr="00637F8C" w:rsidRDefault="00637F8C" w:rsidP="00637F8C">
      <w:pPr>
        <w:pStyle w:val="ListParagraph"/>
        <w:numPr>
          <w:ilvl w:val="0"/>
          <w:numId w:val="47"/>
        </w:numPr>
        <w:rPr>
          <w:sz w:val="24"/>
          <w:szCs w:val="24"/>
        </w:rPr>
      </w:pPr>
      <w:r w:rsidRPr="00637F8C">
        <w:rPr>
          <w:sz w:val="24"/>
          <w:szCs w:val="24"/>
          <w:lang w:val="en-US"/>
        </w:rPr>
        <w:t>“</w:t>
      </w:r>
      <w:proofErr w:type="spellStart"/>
      <w:r w:rsidRPr="00637F8C">
        <w:rPr>
          <w:sz w:val="24"/>
          <w:szCs w:val="24"/>
          <w:lang w:val="en-US"/>
        </w:rPr>
        <w:t>magicFired</w:t>
      </w:r>
      <w:proofErr w:type="spellEnd"/>
      <w:r w:rsidRPr="00637F8C">
        <w:rPr>
          <w:sz w:val="24"/>
          <w:szCs w:val="24"/>
          <w:lang w:val="en-US"/>
        </w:rPr>
        <w:t xml:space="preserve">” – </w:t>
      </w:r>
      <w:proofErr w:type="spellStart"/>
      <w:r w:rsidRPr="00637F8C">
        <w:rPr>
          <w:sz w:val="24"/>
          <w:szCs w:val="24"/>
          <w:lang w:val="en-US"/>
        </w:rPr>
        <w:t>predstavlja</w:t>
      </w:r>
      <w:proofErr w:type="spellEnd"/>
      <w:r w:rsidRPr="00637F8C">
        <w:rPr>
          <w:sz w:val="24"/>
          <w:szCs w:val="24"/>
          <w:lang w:val="en-US"/>
        </w:rPr>
        <w:t xml:space="preserve"> </w:t>
      </w:r>
      <w:proofErr w:type="spellStart"/>
      <w:r w:rsidRPr="00637F8C">
        <w:rPr>
          <w:sz w:val="24"/>
          <w:szCs w:val="24"/>
          <w:lang w:val="en-US"/>
        </w:rPr>
        <w:t>poruku</w:t>
      </w:r>
      <w:proofErr w:type="spellEnd"/>
      <w:r w:rsidRPr="00637F8C">
        <w:rPr>
          <w:sz w:val="24"/>
          <w:szCs w:val="24"/>
          <w:lang w:val="en-US"/>
        </w:rPr>
        <w:t xml:space="preserve"> </w:t>
      </w:r>
      <w:proofErr w:type="spellStart"/>
      <w:r w:rsidRPr="00637F8C">
        <w:rPr>
          <w:sz w:val="24"/>
          <w:szCs w:val="24"/>
          <w:lang w:val="en-US"/>
        </w:rPr>
        <w:t>kojom</w:t>
      </w:r>
      <w:proofErr w:type="spellEnd"/>
      <w:r w:rsidRPr="00637F8C">
        <w:rPr>
          <w:sz w:val="24"/>
          <w:szCs w:val="24"/>
          <w:lang w:val="en-US"/>
        </w:rPr>
        <w:t xml:space="preserve"> se </w:t>
      </w:r>
      <w:proofErr w:type="spellStart"/>
      <w:r w:rsidRPr="00637F8C">
        <w:rPr>
          <w:sz w:val="24"/>
          <w:szCs w:val="24"/>
          <w:lang w:val="en-US"/>
        </w:rPr>
        <w:t>javlja</w:t>
      </w:r>
      <w:proofErr w:type="spellEnd"/>
      <w:r w:rsidRPr="00637F8C">
        <w:rPr>
          <w:sz w:val="24"/>
          <w:szCs w:val="24"/>
          <w:lang w:val="en-US"/>
        </w:rPr>
        <w:t xml:space="preserve"> </w:t>
      </w:r>
      <w:proofErr w:type="spellStart"/>
      <w:r w:rsidRPr="00637F8C">
        <w:rPr>
          <w:sz w:val="24"/>
          <w:szCs w:val="24"/>
          <w:lang w:val="en-US"/>
        </w:rPr>
        <w:t>serveru</w:t>
      </w:r>
      <w:proofErr w:type="spellEnd"/>
      <w:r w:rsidRPr="00637F8C">
        <w:rPr>
          <w:sz w:val="24"/>
          <w:szCs w:val="24"/>
          <w:lang w:val="en-US"/>
        </w:rPr>
        <w:t xml:space="preserve"> da je </w:t>
      </w:r>
      <w:proofErr w:type="spellStart"/>
      <w:r w:rsidRPr="00637F8C">
        <w:rPr>
          <w:sz w:val="24"/>
          <w:szCs w:val="24"/>
          <w:lang w:val="en-US"/>
        </w:rPr>
        <w:t>igra</w:t>
      </w:r>
      <w:proofErr w:type="spellEnd"/>
      <w:r w:rsidRPr="00637F8C">
        <w:rPr>
          <w:sz w:val="24"/>
          <w:szCs w:val="24"/>
          <w:lang w:val="sr-Latn-RS"/>
        </w:rPr>
        <w:t xml:space="preserve">č ispalio magiju i sadrži iste informacije kao u gore pomenutoj događaju </w:t>
      </w:r>
      <w:r w:rsidRPr="00637F8C">
        <w:rPr>
          <w:sz w:val="24"/>
          <w:szCs w:val="24"/>
          <w:lang w:val="en-US"/>
        </w:rPr>
        <w:t>“</w:t>
      </w:r>
      <w:proofErr w:type="spellStart"/>
      <w:r w:rsidRPr="00637F8C">
        <w:rPr>
          <w:sz w:val="24"/>
          <w:szCs w:val="24"/>
          <w:lang w:val="en-US"/>
        </w:rPr>
        <w:t>playerFiredMagic</w:t>
      </w:r>
      <w:proofErr w:type="spellEnd"/>
      <w:r w:rsidRPr="00637F8C">
        <w:rPr>
          <w:sz w:val="24"/>
          <w:szCs w:val="24"/>
          <w:lang w:val="en-US"/>
        </w:rPr>
        <w:t>”</w:t>
      </w:r>
    </w:p>
    <w:p w14:paraId="522EF505" w14:textId="0ACA7D29" w:rsidR="00637F8C" w:rsidRPr="0045030A" w:rsidRDefault="00637F8C" w:rsidP="00637F8C">
      <w:pPr>
        <w:pStyle w:val="ListParagraph"/>
        <w:numPr>
          <w:ilvl w:val="0"/>
          <w:numId w:val="47"/>
        </w:numPr>
        <w:rPr>
          <w:sz w:val="24"/>
          <w:szCs w:val="24"/>
        </w:rPr>
      </w:pPr>
      <w:r>
        <w:rPr>
          <w:sz w:val="24"/>
          <w:szCs w:val="24"/>
          <w:lang w:val="en-US"/>
        </w:rPr>
        <w:t>“</w:t>
      </w:r>
      <w:proofErr w:type="spellStart"/>
      <w:r w:rsidRPr="00637F8C">
        <w:rPr>
          <w:sz w:val="24"/>
          <w:szCs w:val="24"/>
          <w:lang w:val="en-US"/>
        </w:rPr>
        <w:t>goOutFromRoom</w:t>
      </w:r>
      <w:proofErr w:type="spellEnd"/>
      <w:r w:rsidR="006B2E2A">
        <w:rPr>
          <w:sz w:val="24"/>
          <w:szCs w:val="24"/>
          <w:lang w:val="en-US"/>
        </w:rPr>
        <w:t>”</w:t>
      </w:r>
      <w:r>
        <w:rPr>
          <w:sz w:val="24"/>
          <w:szCs w:val="24"/>
          <w:lang w:val="en-US"/>
        </w:rPr>
        <w:t xml:space="preserve"> </w:t>
      </w:r>
      <w:r w:rsidR="0045030A">
        <w:rPr>
          <w:sz w:val="24"/>
          <w:szCs w:val="24"/>
          <w:lang w:val="en-US"/>
        </w:rPr>
        <w:t>–</w:t>
      </w:r>
      <w:r>
        <w:rPr>
          <w:sz w:val="24"/>
          <w:szCs w:val="24"/>
          <w:lang w:val="en-US"/>
        </w:rPr>
        <w:t xml:space="preserve"> </w:t>
      </w:r>
      <w:proofErr w:type="spellStart"/>
      <w:r w:rsidR="0045030A">
        <w:rPr>
          <w:sz w:val="24"/>
          <w:szCs w:val="24"/>
          <w:lang w:val="en-US"/>
        </w:rPr>
        <w:t>Šalje</w:t>
      </w:r>
      <w:proofErr w:type="spellEnd"/>
      <w:r w:rsidR="0045030A">
        <w:rPr>
          <w:sz w:val="24"/>
          <w:szCs w:val="24"/>
          <w:lang w:val="en-US"/>
        </w:rPr>
        <w:t xml:space="preserve"> se </w:t>
      </w:r>
      <w:proofErr w:type="spellStart"/>
      <w:r w:rsidR="0045030A">
        <w:rPr>
          <w:sz w:val="24"/>
          <w:szCs w:val="24"/>
          <w:lang w:val="en-US"/>
        </w:rPr>
        <w:t>zahtev</w:t>
      </w:r>
      <w:proofErr w:type="spellEnd"/>
      <w:r w:rsidR="0045030A">
        <w:rPr>
          <w:sz w:val="24"/>
          <w:szCs w:val="24"/>
          <w:lang w:val="en-US"/>
        </w:rPr>
        <w:t xml:space="preserve"> </w:t>
      </w:r>
      <w:proofErr w:type="spellStart"/>
      <w:r w:rsidR="0045030A">
        <w:rPr>
          <w:sz w:val="24"/>
          <w:szCs w:val="24"/>
          <w:lang w:val="en-US"/>
        </w:rPr>
        <w:t>serveru</w:t>
      </w:r>
      <w:proofErr w:type="spellEnd"/>
      <w:r w:rsidR="0045030A">
        <w:rPr>
          <w:sz w:val="24"/>
          <w:szCs w:val="24"/>
          <w:lang w:val="en-US"/>
        </w:rPr>
        <w:t xml:space="preserve"> da </w:t>
      </w:r>
      <w:proofErr w:type="spellStart"/>
      <w:r w:rsidR="0045030A">
        <w:rPr>
          <w:sz w:val="24"/>
          <w:szCs w:val="24"/>
          <w:lang w:val="en-US"/>
        </w:rPr>
        <w:t>klijent</w:t>
      </w:r>
      <w:proofErr w:type="spellEnd"/>
      <w:r w:rsidR="0045030A">
        <w:rPr>
          <w:sz w:val="24"/>
          <w:szCs w:val="24"/>
          <w:lang w:val="en-US"/>
        </w:rPr>
        <w:t xml:space="preserve"> </w:t>
      </w:r>
      <w:proofErr w:type="spellStart"/>
      <w:r w:rsidR="0045030A">
        <w:rPr>
          <w:sz w:val="24"/>
          <w:szCs w:val="24"/>
          <w:lang w:val="en-US"/>
        </w:rPr>
        <w:t>želi</w:t>
      </w:r>
      <w:proofErr w:type="spellEnd"/>
      <w:r w:rsidR="0045030A">
        <w:rPr>
          <w:sz w:val="24"/>
          <w:szCs w:val="24"/>
          <w:lang w:val="en-US"/>
        </w:rPr>
        <w:t xml:space="preserve"> da </w:t>
      </w:r>
      <w:proofErr w:type="spellStart"/>
      <w:r w:rsidR="0045030A">
        <w:rPr>
          <w:sz w:val="24"/>
          <w:szCs w:val="24"/>
          <w:lang w:val="en-US"/>
        </w:rPr>
        <w:t>izađe</w:t>
      </w:r>
      <w:proofErr w:type="spellEnd"/>
      <w:r w:rsidR="0045030A">
        <w:rPr>
          <w:sz w:val="24"/>
          <w:szCs w:val="24"/>
          <w:lang w:val="en-US"/>
        </w:rPr>
        <w:t xml:space="preserve"> </w:t>
      </w:r>
      <w:proofErr w:type="spellStart"/>
      <w:r w:rsidR="0045030A">
        <w:rPr>
          <w:sz w:val="24"/>
          <w:szCs w:val="24"/>
          <w:lang w:val="en-US"/>
        </w:rPr>
        <w:t>iz</w:t>
      </w:r>
      <w:proofErr w:type="spellEnd"/>
      <w:r w:rsidR="0045030A">
        <w:rPr>
          <w:sz w:val="24"/>
          <w:szCs w:val="24"/>
          <w:lang w:val="en-US"/>
        </w:rPr>
        <w:t xml:space="preserve"> </w:t>
      </w:r>
      <w:proofErr w:type="spellStart"/>
      <w:r w:rsidR="0045030A">
        <w:rPr>
          <w:sz w:val="24"/>
          <w:szCs w:val="24"/>
          <w:lang w:val="en-US"/>
        </w:rPr>
        <w:t>sobe</w:t>
      </w:r>
      <w:proofErr w:type="spellEnd"/>
    </w:p>
    <w:p w14:paraId="626F76EB" w14:textId="4F3A0A0B" w:rsidR="00643BA6" w:rsidRPr="00643BA6" w:rsidRDefault="006B2E2A" w:rsidP="00643BA6">
      <w:pPr>
        <w:pStyle w:val="ListParagraph"/>
        <w:numPr>
          <w:ilvl w:val="0"/>
          <w:numId w:val="47"/>
        </w:numPr>
        <w:rPr>
          <w:sz w:val="24"/>
          <w:szCs w:val="24"/>
        </w:rPr>
      </w:pPr>
      <w:r>
        <w:rPr>
          <w:sz w:val="24"/>
          <w:szCs w:val="24"/>
        </w:rPr>
        <w:t>“</w:t>
      </w:r>
      <w:r w:rsidRPr="006B2E2A">
        <w:rPr>
          <w:sz w:val="24"/>
          <w:szCs w:val="24"/>
        </w:rPr>
        <w:t>collisionEvent</w:t>
      </w:r>
      <w:r>
        <w:rPr>
          <w:sz w:val="24"/>
          <w:szCs w:val="24"/>
        </w:rPr>
        <w:t xml:space="preserve">“ – </w:t>
      </w:r>
      <w:r>
        <w:rPr>
          <w:sz w:val="24"/>
          <w:szCs w:val="24"/>
          <w:lang w:val="sr-Latn-RS"/>
        </w:rPr>
        <w:t>Šalje se informacija procesru da se dogodio sudar između dva tela. Informacije koje se šalju u ovoj poruci su unikatni identifikacioni brojevi tela, kao i kojeg su tipa tela (U smislu da li je igrač, platforma, protivnik)</w:t>
      </w:r>
      <w:r w:rsidR="00643BA6">
        <w:rPr>
          <w:sz w:val="24"/>
          <w:szCs w:val="24"/>
          <w:lang w:val="sr-Latn-RS"/>
        </w:rPr>
        <w:t>. Ime tela služi isključivo u svrhe debagovanja tokom razvijanja kako bi programer odmah video o koja dva tela se radi na osnovu imena. I tako dalje.</w:t>
      </w:r>
    </w:p>
    <w:p w14:paraId="00A027AF" w14:textId="1B1F1654" w:rsidR="00643BA6" w:rsidRDefault="00643BA6">
      <w:pPr>
        <w:spacing w:after="0" w:afterAutospacing="0"/>
        <w:jc w:val="left"/>
        <w:rPr>
          <w:lang w:val="sr-Latn-RS"/>
        </w:rPr>
      </w:pPr>
      <w:r>
        <w:rPr>
          <w:lang w:val="sr-Latn-RS"/>
        </w:rPr>
        <w:br w:type="page"/>
      </w:r>
    </w:p>
    <w:p w14:paraId="12A85F60" w14:textId="0FDA7B45" w:rsidR="00643BA6" w:rsidRDefault="00DE33F7" w:rsidP="00DE33F7">
      <w:pPr>
        <w:pStyle w:val="Heading3"/>
      </w:pPr>
      <w:r>
        <w:lastRenderedPageBreak/>
        <w:t xml:space="preserve">Primer </w:t>
      </w:r>
      <w:proofErr w:type="spellStart"/>
      <w:r>
        <w:t>komunikacije</w:t>
      </w:r>
      <w:proofErr w:type="spellEnd"/>
      <w:r>
        <w:t xml:space="preserve"> </w:t>
      </w:r>
      <w:proofErr w:type="spellStart"/>
      <w:r>
        <w:t>klijent</w:t>
      </w:r>
      <w:proofErr w:type="spellEnd"/>
      <w:r>
        <w:t xml:space="preserve"> - server (</w:t>
      </w:r>
      <w:proofErr w:type="spellStart"/>
      <w:r>
        <w:t>Ažuriranje</w:t>
      </w:r>
      <w:proofErr w:type="spellEnd"/>
      <w:r>
        <w:t xml:space="preserve"> </w:t>
      </w:r>
      <w:proofErr w:type="spellStart"/>
      <w:r>
        <w:t>pozicije</w:t>
      </w:r>
      <w:proofErr w:type="spellEnd"/>
      <w:r>
        <w:t xml:space="preserve"> </w:t>
      </w:r>
      <w:proofErr w:type="spellStart"/>
      <w:r>
        <w:t>igrača</w:t>
      </w:r>
      <w:proofErr w:type="spellEnd"/>
      <w:r>
        <w:t>)</w:t>
      </w:r>
    </w:p>
    <w:p w14:paraId="5ECE46F2" w14:textId="09535B13" w:rsidR="00467098" w:rsidRDefault="00DE33F7" w:rsidP="00DE33F7">
      <w:r>
        <w:t xml:space="preserve">U </w:t>
      </w:r>
      <w:proofErr w:type="spellStart"/>
      <w:r>
        <w:t>slučaju</w:t>
      </w:r>
      <w:proofErr w:type="spellEnd"/>
      <w:r>
        <w:t xml:space="preserve"> </w:t>
      </w:r>
      <w:proofErr w:type="spellStart"/>
      <w:r>
        <w:t>onaljn</w:t>
      </w:r>
      <w:proofErr w:type="spellEnd"/>
      <w:r>
        <w:t xml:space="preserve"> </w:t>
      </w:r>
      <w:proofErr w:type="spellStart"/>
      <w:r>
        <w:t>meča</w:t>
      </w:r>
      <w:proofErr w:type="spellEnd"/>
      <w:r>
        <w:t xml:space="preserve"> </w:t>
      </w:r>
      <w:proofErr w:type="spellStart"/>
      <w:r>
        <w:t>gde</w:t>
      </w:r>
      <w:proofErr w:type="spellEnd"/>
      <w:r>
        <w:t xml:space="preserve"> </w:t>
      </w:r>
      <w:proofErr w:type="spellStart"/>
      <w:r>
        <w:t>učestvuju</w:t>
      </w:r>
      <w:proofErr w:type="spellEnd"/>
      <w:r>
        <w:t xml:space="preserve"> </w:t>
      </w:r>
      <w:proofErr w:type="spellStart"/>
      <w:r>
        <w:t>dva</w:t>
      </w:r>
      <w:proofErr w:type="spellEnd"/>
      <w:r>
        <w:t xml:space="preserve"> </w:t>
      </w:r>
      <w:proofErr w:type="spellStart"/>
      <w:r>
        <w:t>igrača</w:t>
      </w:r>
      <w:proofErr w:type="spellEnd"/>
      <w:r>
        <w:t xml:space="preserve">, </w:t>
      </w:r>
      <w:proofErr w:type="spellStart"/>
      <w:r>
        <w:t>svaki</w:t>
      </w:r>
      <w:proofErr w:type="spellEnd"/>
      <w:r>
        <w:t xml:space="preserve"> </w:t>
      </w:r>
      <w:proofErr w:type="spellStart"/>
      <w:r>
        <w:t>klijent</w:t>
      </w:r>
      <w:proofErr w:type="spellEnd"/>
      <w:r>
        <w:t xml:space="preserve"> u </w:t>
      </w:r>
      <w:proofErr w:type="spellStart"/>
      <w:r>
        <w:t>svom</w:t>
      </w:r>
      <w:proofErr w:type="spellEnd"/>
      <w:r>
        <w:t xml:space="preserve"> </w:t>
      </w:r>
      <w:proofErr w:type="spellStart"/>
      <w:r>
        <w:t>svetu</w:t>
      </w:r>
      <w:proofErr w:type="spellEnd"/>
      <w:r>
        <w:t xml:space="preserve"> </w:t>
      </w:r>
      <w:proofErr w:type="spellStart"/>
      <w:r>
        <w:t>vidi</w:t>
      </w:r>
      <w:proofErr w:type="spellEnd"/>
      <w:r>
        <w:t xml:space="preserve"> </w:t>
      </w:r>
      <w:proofErr w:type="spellStart"/>
      <w:r>
        <w:t>sebe</w:t>
      </w:r>
      <w:proofErr w:type="spellEnd"/>
      <w:r>
        <w:t xml:space="preserve"> </w:t>
      </w:r>
      <w:proofErr w:type="spellStart"/>
      <w:r>
        <w:t>kao</w:t>
      </w:r>
      <w:proofErr w:type="spellEnd"/>
      <w:r>
        <w:t xml:space="preserve"> </w:t>
      </w:r>
      <w:proofErr w:type="spellStart"/>
      <w:r>
        <w:t>lokalnog</w:t>
      </w:r>
      <w:proofErr w:type="spellEnd"/>
      <w:r>
        <w:t xml:space="preserve"> </w:t>
      </w:r>
      <w:proofErr w:type="spellStart"/>
      <w:r>
        <w:t>igrača</w:t>
      </w:r>
      <w:proofErr w:type="spellEnd"/>
      <w:r>
        <w:t xml:space="preserve"> </w:t>
      </w:r>
      <w:proofErr w:type="spellStart"/>
      <w:r>
        <w:t>i</w:t>
      </w:r>
      <w:proofErr w:type="spellEnd"/>
      <w:r>
        <w:t xml:space="preserve"> </w:t>
      </w:r>
      <w:proofErr w:type="spellStart"/>
      <w:r>
        <w:t>preostale</w:t>
      </w:r>
      <w:proofErr w:type="spellEnd"/>
      <w:r>
        <w:t xml:space="preserve"> </w:t>
      </w:r>
      <w:proofErr w:type="spellStart"/>
      <w:r>
        <w:t>igrače</w:t>
      </w:r>
      <w:proofErr w:type="spellEnd"/>
      <w:r>
        <w:t xml:space="preserve"> (U </w:t>
      </w:r>
      <w:proofErr w:type="spellStart"/>
      <w:r>
        <w:t>ovom</w:t>
      </w:r>
      <w:proofErr w:type="spellEnd"/>
      <w:r>
        <w:t xml:space="preserve"> </w:t>
      </w:r>
      <w:proofErr w:type="spellStart"/>
      <w:r>
        <w:t>slučaju</w:t>
      </w:r>
      <w:proofErr w:type="spellEnd"/>
      <w:r>
        <w:t xml:space="preserve"> </w:t>
      </w:r>
      <w:proofErr w:type="spellStart"/>
      <w:r>
        <w:t>jednog</w:t>
      </w:r>
      <w:proofErr w:type="spellEnd"/>
      <w:r>
        <w:t xml:space="preserve"> </w:t>
      </w:r>
      <w:proofErr w:type="spellStart"/>
      <w:r>
        <w:t>igrača</w:t>
      </w:r>
      <w:proofErr w:type="spellEnd"/>
      <w:r>
        <w:t xml:space="preserve">) </w:t>
      </w:r>
      <w:proofErr w:type="spellStart"/>
      <w:r>
        <w:t>kao</w:t>
      </w:r>
      <w:proofErr w:type="spellEnd"/>
      <w:r>
        <w:t xml:space="preserve"> </w:t>
      </w:r>
      <w:proofErr w:type="spellStart"/>
      <w:r>
        <w:t>onlajn</w:t>
      </w:r>
      <w:proofErr w:type="spellEnd"/>
      <w:r>
        <w:t xml:space="preserve"> </w:t>
      </w:r>
      <w:proofErr w:type="spellStart"/>
      <w:r>
        <w:t>igrača</w:t>
      </w:r>
      <w:proofErr w:type="spellEnd"/>
      <w:r>
        <w:t xml:space="preserve">. </w:t>
      </w:r>
      <w:proofErr w:type="spellStart"/>
      <w:r>
        <w:t>Svaki</w:t>
      </w:r>
      <w:proofErr w:type="spellEnd"/>
      <w:r>
        <w:t xml:space="preserve"> </w:t>
      </w:r>
      <w:proofErr w:type="spellStart"/>
      <w:r>
        <w:t>igrač</w:t>
      </w:r>
      <w:proofErr w:type="spellEnd"/>
      <w:r>
        <w:t xml:space="preserve"> je </w:t>
      </w:r>
      <w:proofErr w:type="spellStart"/>
      <w:r>
        <w:t>dužan</w:t>
      </w:r>
      <w:proofErr w:type="spellEnd"/>
      <w:r>
        <w:t xml:space="preserve"> da </w:t>
      </w:r>
      <w:proofErr w:type="spellStart"/>
      <w:r>
        <w:t>nakon</w:t>
      </w:r>
      <w:proofErr w:type="spellEnd"/>
      <w:r>
        <w:t xml:space="preserve"> </w:t>
      </w:r>
      <w:proofErr w:type="spellStart"/>
      <w:r>
        <w:t>promene</w:t>
      </w:r>
      <w:proofErr w:type="spellEnd"/>
      <w:r>
        <w:t xml:space="preserve"> </w:t>
      </w:r>
      <w:proofErr w:type="spellStart"/>
      <w:r>
        <w:t>pozicije</w:t>
      </w:r>
      <w:proofErr w:type="spellEnd"/>
      <w:r>
        <w:t xml:space="preserve"> </w:t>
      </w:r>
      <w:proofErr w:type="spellStart"/>
      <w:r>
        <w:t>na</w:t>
      </w:r>
      <w:proofErr w:type="spellEnd"/>
      <w:r>
        <w:t xml:space="preserve"> </w:t>
      </w:r>
      <w:proofErr w:type="spellStart"/>
      <w:r>
        <w:t>mapi</w:t>
      </w:r>
      <w:proofErr w:type="spellEnd"/>
      <w:r>
        <w:t xml:space="preserve"> </w:t>
      </w:r>
      <w:proofErr w:type="spellStart"/>
      <w:r>
        <w:t>pošalje</w:t>
      </w:r>
      <w:proofErr w:type="spellEnd"/>
      <w:r>
        <w:t xml:space="preserve"> </w:t>
      </w:r>
      <w:proofErr w:type="spellStart"/>
      <w:r>
        <w:t>svoju</w:t>
      </w:r>
      <w:proofErr w:type="spellEnd"/>
      <w:r>
        <w:t xml:space="preserve"> </w:t>
      </w:r>
      <w:proofErr w:type="spellStart"/>
      <w:r>
        <w:t>poziciju</w:t>
      </w:r>
      <w:proofErr w:type="spellEnd"/>
      <w:r>
        <w:t xml:space="preserve"> </w:t>
      </w:r>
      <w:proofErr w:type="spellStart"/>
      <w:r>
        <w:t>serveru</w:t>
      </w:r>
      <w:proofErr w:type="spellEnd"/>
      <w:r>
        <w:t xml:space="preserve"> </w:t>
      </w:r>
      <w:proofErr w:type="spellStart"/>
      <w:r>
        <w:t>i</w:t>
      </w:r>
      <w:proofErr w:type="spellEnd"/>
      <w:r>
        <w:t xml:space="preserve"> da server </w:t>
      </w:r>
      <w:proofErr w:type="spellStart"/>
      <w:r>
        <w:t>prosledi</w:t>
      </w:r>
      <w:proofErr w:type="spellEnd"/>
      <w:r>
        <w:t xml:space="preserve"> </w:t>
      </w:r>
      <w:proofErr w:type="spellStart"/>
      <w:r>
        <w:t>poziciju</w:t>
      </w:r>
      <w:proofErr w:type="spellEnd"/>
      <w:r>
        <w:t xml:space="preserve"> </w:t>
      </w:r>
      <w:proofErr w:type="spellStart"/>
      <w:r>
        <w:t>tog</w:t>
      </w:r>
      <w:proofErr w:type="spellEnd"/>
      <w:r>
        <w:t xml:space="preserve"> </w:t>
      </w:r>
      <w:proofErr w:type="spellStart"/>
      <w:r>
        <w:t>igrača</w:t>
      </w:r>
      <w:proofErr w:type="spellEnd"/>
      <w:r>
        <w:t xml:space="preserve"> </w:t>
      </w:r>
      <w:proofErr w:type="spellStart"/>
      <w:r>
        <w:t>preostalim</w:t>
      </w:r>
      <w:proofErr w:type="spellEnd"/>
      <w:r>
        <w:t xml:space="preserve"> </w:t>
      </w:r>
      <w:proofErr w:type="spellStart"/>
      <w:r>
        <w:t>igračima</w:t>
      </w:r>
      <w:proofErr w:type="spellEnd"/>
      <w:r>
        <w:t>.</w:t>
      </w:r>
      <w:r w:rsidR="00467098">
        <w:t xml:space="preserve"> U </w:t>
      </w:r>
      <w:proofErr w:type="spellStart"/>
      <w:r w:rsidR="00467098">
        <w:t>nastavku</w:t>
      </w:r>
      <w:proofErr w:type="spellEnd"/>
      <w:r w:rsidR="00467098">
        <w:t xml:space="preserve"> </w:t>
      </w:r>
      <w:proofErr w:type="spellStart"/>
      <w:r w:rsidR="00467098">
        <w:t>će</w:t>
      </w:r>
      <w:proofErr w:type="spellEnd"/>
      <w:r w:rsidR="00467098">
        <w:t xml:space="preserve"> </w:t>
      </w:r>
      <w:proofErr w:type="spellStart"/>
      <w:r w:rsidR="00467098">
        <w:t>biti</w:t>
      </w:r>
      <w:proofErr w:type="spellEnd"/>
      <w:r w:rsidR="00467098">
        <w:t xml:space="preserve"> </w:t>
      </w:r>
      <w:proofErr w:type="spellStart"/>
      <w:r w:rsidR="00467098">
        <w:t>opisan</w:t>
      </w:r>
      <w:proofErr w:type="spellEnd"/>
      <w:r w:rsidR="00467098">
        <w:t xml:space="preserve"> </w:t>
      </w:r>
      <w:proofErr w:type="spellStart"/>
      <w:r w:rsidR="00467098">
        <w:t>proces</w:t>
      </w:r>
      <w:proofErr w:type="spellEnd"/>
      <w:r w:rsidR="00467098">
        <w:t xml:space="preserve"> </w:t>
      </w:r>
      <w:proofErr w:type="spellStart"/>
      <w:r w:rsidR="00467098">
        <w:t>ažuriranja</w:t>
      </w:r>
      <w:proofErr w:type="spellEnd"/>
      <w:r w:rsidR="00467098">
        <w:t xml:space="preserve"> </w:t>
      </w:r>
      <w:proofErr w:type="spellStart"/>
      <w:r w:rsidR="00467098">
        <w:t>pozicije</w:t>
      </w:r>
      <w:proofErr w:type="spellEnd"/>
      <w:r w:rsidR="00467098">
        <w:t xml:space="preserve"> u </w:t>
      </w:r>
      <w:proofErr w:type="spellStart"/>
      <w:r w:rsidR="00467098">
        <w:t>kome</w:t>
      </w:r>
      <w:proofErr w:type="spellEnd"/>
      <w:r w:rsidR="00467098">
        <w:t xml:space="preserve"> </w:t>
      </w:r>
      <w:proofErr w:type="spellStart"/>
      <w:r w:rsidR="00467098">
        <w:t>učestvuju</w:t>
      </w:r>
      <w:proofErr w:type="spellEnd"/>
      <w:r w:rsidR="00467098">
        <w:t xml:space="preserve"> </w:t>
      </w:r>
      <w:proofErr w:type="spellStart"/>
      <w:r w:rsidR="00467098">
        <w:t>dva</w:t>
      </w:r>
      <w:proofErr w:type="spellEnd"/>
      <w:r w:rsidR="00467098">
        <w:t xml:space="preserve"> </w:t>
      </w:r>
      <w:proofErr w:type="spellStart"/>
      <w:r w:rsidR="00467098">
        <w:t>igrača</w:t>
      </w:r>
      <w:proofErr w:type="spellEnd"/>
      <w:r w:rsidR="00467098">
        <w:t xml:space="preserve"> </w:t>
      </w:r>
      <w:proofErr w:type="spellStart"/>
      <w:r w:rsidR="00467098">
        <w:t>sa</w:t>
      </w:r>
      <w:proofErr w:type="spellEnd"/>
      <w:r w:rsidR="00467098">
        <w:t xml:space="preserve"> </w:t>
      </w:r>
      <w:proofErr w:type="spellStart"/>
      <w:r w:rsidR="00467098">
        <w:t>jednistvenim</w:t>
      </w:r>
      <w:proofErr w:type="spellEnd"/>
      <w:r w:rsidR="00467098">
        <w:t xml:space="preserve"> ID-</w:t>
      </w:r>
      <w:proofErr w:type="spellStart"/>
      <w:r w:rsidR="00467098">
        <w:t>jevima</w:t>
      </w:r>
      <w:proofErr w:type="spellEnd"/>
      <w:r w:rsidR="00467098">
        <w:t xml:space="preserve"> (0 </w:t>
      </w:r>
      <w:proofErr w:type="spellStart"/>
      <w:r w:rsidR="00467098">
        <w:t>i</w:t>
      </w:r>
      <w:proofErr w:type="spellEnd"/>
      <w:r w:rsidR="00467098">
        <w:t xml:space="preserve"> 1). Oba </w:t>
      </w:r>
      <w:proofErr w:type="spellStart"/>
      <w:r w:rsidR="00467098">
        <w:t>igrača</w:t>
      </w:r>
      <w:proofErr w:type="spellEnd"/>
      <w:r w:rsidR="00467098">
        <w:t xml:space="preserve"> </w:t>
      </w:r>
      <w:proofErr w:type="spellStart"/>
      <w:r w:rsidR="00467098">
        <w:t>pokreću</w:t>
      </w:r>
      <w:proofErr w:type="spellEnd"/>
      <w:r w:rsidR="00467098">
        <w:t xml:space="preserve"> </w:t>
      </w:r>
      <w:proofErr w:type="spellStart"/>
      <w:r w:rsidR="00467098">
        <w:t>aplikaciju</w:t>
      </w:r>
      <w:proofErr w:type="spellEnd"/>
      <w:r w:rsidR="00467098">
        <w:t xml:space="preserve"> </w:t>
      </w:r>
      <w:proofErr w:type="spellStart"/>
      <w:r w:rsidR="00467098">
        <w:t>na</w:t>
      </w:r>
      <w:proofErr w:type="spellEnd"/>
      <w:r w:rsidR="00467098">
        <w:t xml:space="preserve"> </w:t>
      </w:r>
      <w:proofErr w:type="spellStart"/>
      <w:r w:rsidR="00467098">
        <w:t>svom</w:t>
      </w:r>
      <w:proofErr w:type="spellEnd"/>
      <w:r w:rsidR="00467098">
        <w:t xml:space="preserve"> </w:t>
      </w:r>
      <w:proofErr w:type="spellStart"/>
      <w:r w:rsidR="00467098">
        <w:t>nezavisnom</w:t>
      </w:r>
      <w:proofErr w:type="spellEnd"/>
      <w:r w:rsidR="00467098">
        <w:t xml:space="preserve"> </w:t>
      </w:r>
      <w:proofErr w:type="spellStart"/>
      <w:r w:rsidR="00467098">
        <w:t>uređaju</w:t>
      </w:r>
      <w:proofErr w:type="spellEnd"/>
      <w:r w:rsidR="00467098">
        <w:t xml:space="preserve"> </w:t>
      </w:r>
      <w:proofErr w:type="spellStart"/>
      <w:r w:rsidR="00467098">
        <w:t>tako</w:t>
      </w:r>
      <w:proofErr w:type="spellEnd"/>
      <w:r w:rsidR="00467098">
        <w:t xml:space="preserve"> da </w:t>
      </w:r>
      <w:proofErr w:type="spellStart"/>
      <w:r w:rsidR="00467098">
        <w:t>su</w:t>
      </w:r>
      <w:proofErr w:type="spellEnd"/>
      <w:r w:rsidR="00467098">
        <w:t xml:space="preserve"> to </w:t>
      </w:r>
      <w:proofErr w:type="spellStart"/>
      <w:r w:rsidR="00467098">
        <w:t>dva</w:t>
      </w:r>
      <w:proofErr w:type="spellEnd"/>
      <w:r w:rsidR="00467098">
        <w:t xml:space="preserve"> </w:t>
      </w:r>
      <w:proofErr w:type="spellStart"/>
      <w:r w:rsidR="00467098">
        <w:t>nezavisna</w:t>
      </w:r>
      <w:proofErr w:type="spellEnd"/>
      <w:r w:rsidR="00467098">
        <w:t xml:space="preserve"> </w:t>
      </w:r>
      <w:proofErr w:type="spellStart"/>
      <w:r w:rsidR="00467098">
        <w:t>procesa</w:t>
      </w:r>
      <w:proofErr w:type="spellEnd"/>
      <w:r w:rsidR="00467098">
        <w:t xml:space="preserve"> </w:t>
      </w:r>
      <w:proofErr w:type="spellStart"/>
      <w:r w:rsidR="00467098">
        <w:t>kod</w:t>
      </w:r>
      <w:proofErr w:type="spellEnd"/>
      <w:r w:rsidR="00467098">
        <w:t xml:space="preserve"> </w:t>
      </w:r>
      <w:proofErr w:type="spellStart"/>
      <w:r w:rsidR="00467098">
        <w:t>kojih</w:t>
      </w:r>
      <w:proofErr w:type="spellEnd"/>
      <w:r w:rsidR="00467098">
        <w:t xml:space="preserve"> se </w:t>
      </w:r>
      <w:proofErr w:type="spellStart"/>
      <w:r w:rsidR="00467098">
        <w:t>svi</w:t>
      </w:r>
      <w:proofErr w:type="spellEnd"/>
      <w:r w:rsidR="00467098">
        <w:t xml:space="preserve"> </w:t>
      </w:r>
      <w:proofErr w:type="spellStart"/>
      <w:r w:rsidR="00467098">
        <w:t>sistemi</w:t>
      </w:r>
      <w:proofErr w:type="spellEnd"/>
      <w:r w:rsidR="00467098">
        <w:t xml:space="preserve"> </w:t>
      </w:r>
      <w:proofErr w:type="spellStart"/>
      <w:r w:rsidR="00467098">
        <w:t>izvršavaju</w:t>
      </w:r>
      <w:proofErr w:type="spellEnd"/>
      <w:r w:rsidR="00467098">
        <w:t xml:space="preserve"> </w:t>
      </w:r>
      <w:proofErr w:type="spellStart"/>
      <w:r w:rsidR="00467098">
        <w:t>deterministički</w:t>
      </w:r>
      <w:proofErr w:type="spellEnd"/>
      <w:r w:rsidR="00467098">
        <w:t>.</w:t>
      </w:r>
    </w:p>
    <w:p w14:paraId="5DD9A3D8" w14:textId="26D3F976" w:rsidR="00467098" w:rsidRDefault="00467098" w:rsidP="00DE33F7">
      <w:pPr>
        <w:rPr>
          <w:lang w:val="sr-Latn-RS"/>
        </w:rPr>
      </w:pPr>
      <w:proofErr w:type="spellStart"/>
      <w:r>
        <w:t>Igrač</w:t>
      </w:r>
      <w:proofErr w:type="spellEnd"/>
      <w:r>
        <w:t xml:space="preserve"> 0 </w:t>
      </w:r>
      <w:proofErr w:type="spellStart"/>
      <w:r w:rsidR="00732383">
        <w:t>promeni</w:t>
      </w:r>
      <w:proofErr w:type="spellEnd"/>
      <w:r w:rsidR="00732383">
        <w:t xml:space="preserve"> </w:t>
      </w:r>
      <w:proofErr w:type="spellStart"/>
      <w:r w:rsidR="00732383">
        <w:t>poziciju</w:t>
      </w:r>
      <w:proofErr w:type="spellEnd"/>
      <w:r w:rsidR="003C0D60">
        <w:t xml:space="preserve"> (</w:t>
      </w:r>
      <w:r w:rsidR="003C0D60">
        <w:rPr>
          <w:lang w:val="sr-Latn-RS"/>
        </w:rPr>
        <w:t>Slika 3</w:t>
      </w:r>
      <w:r w:rsidR="003C0D60">
        <w:rPr>
          <w:lang w:val="sr-Latn-RS"/>
        </w:rPr>
        <w:t>7.</w:t>
      </w:r>
      <w:r w:rsidR="003C0D60">
        <w:t>)</w:t>
      </w:r>
      <w:r w:rsidR="00732383">
        <w:t xml:space="preserve">. </w:t>
      </w:r>
      <w:proofErr w:type="spellStart"/>
      <w:r w:rsidR="00732383">
        <w:t>Nakon</w:t>
      </w:r>
      <w:proofErr w:type="spellEnd"/>
      <w:r w:rsidR="00732383">
        <w:t xml:space="preserve"> toga </w:t>
      </w:r>
      <w:proofErr w:type="spellStart"/>
      <w:r w:rsidR="00732383">
        <w:t>InputManagerTranssmiting</w:t>
      </w:r>
      <w:proofErr w:type="spellEnd"/>
      <w:r w:rsidR="00732383">
        <w:t xml:space="preserve"> </w:t>
      </w:r>
      <w:proofErr w:type="spellStart"/>
      <w:r w:rsidR="00732383">
        <w:t>sistem</w:t>
      </w:r>
      <w:proofErr w:type="spellEnd"/>
      <w:r w:rsidR="00732383">
        <w:t xml:space="preserve"> </w:t>
      </w:r>
      <w:proofErr w:type="spellStart"/>
      <w:r w:rsidR="00732383">
        <w:t>proverava</w:t>
      </w:r>
      <w:proofErr w:type="spellEnd"/>
      <w:r w:rsidR="00732383">
        <w:t xml:space="preserve"> da li je </w:t>
      </w:r>
      <w:proofErr w:type="spellStart"/>
      <w:r w:rsidR="00732383">
        <w:t>došlo</w:t>
      </w:r>
      <w:proofErr w:type="spellEnd"/>
      <w:r w:rsidR="00732383">
        <w:t xml:space="preserve"> do </w:t>
      </w:r>
      <w:proofErr w:type="spellStart"/>
      <w:r w:rsidR="00732383">
        <w:t>promene</w:t>
      </w:r>
      <w:proofErr w:type="spellEnd"/>
      <w:r w:rsidR="00732383">
        <w:t xml:space="preserve"> </w:t>
      </w:r>
      <w:proofErr w:type="spellStart"/>
      <w:r w:rsidR="00732383">
        <w:t>pozicije</w:t>
      </w:r>
      <w:proofErr w:type="spellEnd"/>
      <w:r w:rsidR="00732383">
        <w:t xml:space="preserve"> u </w:t>
      </w:r>
      <w:proofErr w:type="spellStart"/>
      <w:r w:rsidR="00732383">
        <w:t>odnosu</w:t>
      </w:r>
      <w:proofErr w:type="spellEnd"/>
      <w:r w:rsidR="00732383">
        <w:t xml:space="preserve"> </w:t>
      </w:r>
      <w:proofErr w:type="spellStart"/>
      <w:r w:rsidR="00732383">
        <w:t>na</w:t>
      </w:r>
      <w:proofErr w:type="spellEnd"/>
      <w:r w:rsidR="00732383">
        <w:t xml:space="preserve"> </w:t>
      </w:r>
      <w:proofErr w:type="spellStart"/>
      <w:r w:rsidR="00732383">
        <w:t>predhodnu</w:t>
      </w:r>
      <w:proofErr w:type="spellEnd"/>
      <w:r w:rsidR="00732383">
        <w:t xml:space="preserve"> </w:t>
      </w:r>
      <w:proofErr w:type="spellStart"/>
      <w:r w:rsidR="00732383">
        <w:t>iteraciju</w:t>
      </w:r>
      <w:proofErr w:type="spellEnd"/>
      <w:r w:rsidR="00732383">
        <w:t xml:space="preserve">. S </w:t>
      </w:r>
      <w:proofErr w:type="spellStart"/>
      <w:r w:rsidR="00732383">
        <w:t>obzirom</w:t>
      </w:r>
      <w:proofErr w:type="spellEnd"/>
      <w:r w:rsidR="00732383">
        <w:t xml:space="preserve"> da je </w:t>
      </w:r>
      <w:proofErr w:type="spellStart"/>
      <w:r w:rsidR="00732383">
        <w:t>došlo</w:t>
      </w:r>
      <w:proofErr w:type="spellEnd"/>
      <w:r w:rsidR="00732383">
        <w:t xml:space="preserve"> do </w:t>
      </w:r>
      <w:proofErr w:type="spellStart"/>
      <w:r w:rsidR="00732383">
        <w:t>promene</w:t>
      </w:r>
      <w:proofErr w:type="spellEnd"/>
      <w:r w:rsidR="00732383">
        <w:t xml:space="preserve"> </w:t>
      </w:r>
      <w:proofErr w:type="spellStart"/>
      <w:r w:rsidR="00732383">
        <w:t>pozicije</w:t>
      </w:r>
      <w:proofErr w:type="spellEnd"/>
      <w:r w:rsidR="00732383">
        <w:t xml:space="preserve"> nova </w:t>
      </w:r>
      <w:proofErr w:type="spellStart"/>
      <w:r w:rsidR="00732383">
        <w:t>pozicija</w:t>
      </w:r>
      <w:proofErr w:type="spellEnd"/>
      <w:r w:rsidR="00732383">
        <w:t xml:space="preserve"> se </w:t>
      </w:r>
      <w:proofErr w:type="spellStart"/>
      <w:r w:rsidR="00732383">
        <w:t>upisuje</w:t>
      </w:r>
      <w:proofErr w:type="spellEnd"/>
      <w:r w:rsidR="00732383">
        <w:t xml:space="preserve"> </w:t>
      </w:r>
      <w:proofErr w:type="spellStart"/>
      <w:r w:rsidR="00732383">
        <w:t>kao</w:t>
      </w:r>
      <w:proofErr w:type="spellEnd"/>
      <w:r w:rsidR="00732383">
        <w:t xml:space="preserve"> </w:t>
      </w:r>
      <w:proofErr w:type="spellStart"/>
      <w:r w:rsidR="00732383">
        <w:t>poslednja</w:t>
      </w:r>
      <w:proofErr w:type="spellEnd"/>
      <w:r w:rsidR="00732383">
        <w:t xml:space="preserve"> </w:t>
      </w:r>
      <w:proofErr w:type="spellStart"/>
      <w:r w:rsidR="00732383">
        <w:t>pozicija</w:t>
      </w:r>
      <w:proofErr w:type="spellEnd"/>
      <w:r w:rsidR="00732383">
        <w:t xml:space="preserve"> </w:t>
      </w:r>
      <w:proofErr w:type="spellStart"/>
      <w:r w:rsidR="00732383">
        <w:t>i</w:t>
      </w:r>
      <w:proofErr w:type="spellEnd"/>
      <w:r w:rsidR="00732383">
        <w:t xml:space="preserve"> </w:t>
      </w:r>
      <w:proofErr w:type="spellStart"/>
      <w:r w:rsidR="00732383">
        <w:t>ti</w:t>
      </w:r>
      <w:proofErr w:type="spellEnd"/>
      <w:r w:rsidR="00732383">
        <w:t xml:space="preserve"> </w:t>
      </w:r>
      <w:proofErr w:type="spellStart"/>
      <w:r w:rsidR="00732383">
        <w:t>podaci</w:t>
      </w:r>
      <w:proofErr w:type="spellEnd"/>
      <w:r w:rsidR="00732383">
        <w:t xml:space="preserve"> se </w:t>
      </w:r>
      <w:proofErr w:type="spellStart"/>
      <w:r w:rsidR="00732383">
        <w:t>stavljaju</w:t>
      </w:r>
      <w:proofErr w:type="spellEnd"/>
      <w:r w:rsidR="00732383">
        <w:t xml:space="preserve"> u </w:t>
      </w:r>
      <w:proofErr w:type="spellStart"/>
      <w:r w:rsidR="00732383">
        <w:t>bafer</w:t>
      </w:r>
      <w:proofErr w:type="spellEnd"/>
      <w:r w:rsidR="00732383">
        <w:t xml:space="preserve"> za </w:t>
      </w:r>
      <w:proofErr w:type="spellStart"/>
      <w:r w:rsidR="00732383">
        <w:t>slanje</w:t>
      </w:r>
      <w:proofErr w:type="spellEnd"/>
      <w:r w:rsidR="00732383">
        <w:t xml:space="preserve"> </w:t>
      </w:r>
      <w:proofErr w:type="spellStart"/>
      <w:r w:rsidR="00732383">
        <w:t>podataka</w:t>
      </w:r>
      <w:proofErr w:type="spellEnd"/>
      <w:r w:rsidR="00732383">
        <w:t xml:space="preserve">. </w:t>
      </w:r>
      <w:proofErr w:type="spellStart"/>
      <w:r w:rsidR="00732383">
        <w:t>Zatim</w:t>
      </w:r>
      <w:proofErr w:type="spellEnd"/>
      <w:r w:rsidR="00732383">
        <w:t xml:space="preserve"> </w:t>
      </w:r>
      <w:proofErr w:type="spellStart"/>
      <w:r w:rsidR="00732383">
        <w:t>dolazi</w:t>
      </w:r>
      <w:proofErr w:type="spellEnd"/>
      <w:r w:rsidR="00732383">
        <w:t xml:space="preserve"> red </w:t>
      </w:r>
      <w:proofErr w:type="spellStart"/>
      <w:r w:rsidR="00732383">
        <w:t>na</w:t>
      </w:r>
      <w:proofErr w:type="spellEnd"/>
      <w:r w:rsidR="00732383">
        <w:t xml:space="preserve"> </w:t>
      </w:r>
      <w:proofErr w:type="spellStart"/>
      <w:r w:rsidR="00732383">
        <w:t>DataTransmittingSystem</w:t>
      </w:r>
      <w:proofErr w:type="spellEnd"/>
      <w:r w:rsidR="00732383">
        <w:t xml:space="preserve"> koji u </w:t>
      </w:r>
      <w:proofErr w:type="spellStart"/>
      <w:r w:rsidR="00732383">
        <w:t>svojoj</w:t>
      </w:r>
      <w:proofErr w:type="spellEnd"/>
      <w:r w:rsidR="00732383">
        <w:t xml:space="preserve"> </w:t>
      </w:r>
      <w:proofErr w:type="spellStart"/>
      <w:r w:rsidR="00732383">
        <w:t>iteraciji</w:t>
      </w:r>
      <w:proofErr w:type="spellEnd"/>
      <w:r w:rsidR="00732383">
        <w:t xml:space="preserve"> </w:t>
      </w:r>
      <w:proofErr w:type="spellStart"/>
      <w:r w:rsidR="00732383">
        <w:t>čita</w:t>
      </w:r>
      <w:proofErr w:type="spellEnd"/>
      <w:r w:rsidR="00732383">
        <w:t xml:space="preserve"> </w:t>
      </w:r>
      <w:proofErr w:type="spellStart"/>
      <w:r w:rsidR="00732383">
        <w:t>nulti</w:t>
      </w:r>
      <w:proofErr w:type="spellEnd"/>
      <w:r w:rsidR="00732383">
        <w:t xml:space="preserve"> element </w:t>
      </w:r>
      <w:proofErr w:type="spellStart"/>
      <w:r w:rsidR="00732383">
        <w:t>iz</w:t>
      </w:r>
      <w:proofErr w:type="spellEnd"/>
      <w:r w:rsidR="00732383">
        <w:t xml:space="preserve"> </w:t>
      </w:r>
      <w:proofErr w:type="spellStart"/>
      <w:r w:rsidR="00732383">
        <w:t>bavera</w:t>
      </w:r>
      <w:proofErr w:type="spellEnd"/>
      <w:r w:rsidR="00732383">
        <w:t xml:space="preserve"> za </w:t>
      </w:r>
      <w:proofErr w:type="spellStart"/>
      <w:r w:rsidR="00732383">
        <w:t>slanje</w:t>
      </w:r>
      <w:proofErr w:type="spellEnd"/>
      <w:r w:rsidR="00732383">
        <w:t xml:space="preserve"> </w:t>
      </w:r>
      <w:proofErr w:type="spellStart"/>
      <w:r w:rsidR="00732383">
        <w:t>podataka</w:t>
      </w:r>
      <w:proofErr w:type="spellEnd"/>
      <w:r w:rsidR="00732383">
        <w:t xml:space="preserve">. </w:t>
      </w:r>
      <w:proofErr w:type="spellStart"/>
      <w:r w:rsidR="00732383">
        <w:t>Pravi</w:t>
      </w:r>
      <w:proofErr w:type="spellEnd"/>
      <w:r w:rsidR="00732383">
        <w:t xml:space="preserve"> </w:t>
      </w:r>
      <w:proofErr w:type="spellStart"/>
      <w:r w:rsidR="00732383">
        <w:t>paket</w:t>
      </w:r>
      <w:proofErr w:type="spellEnd"/>
      <w:r w:rsidR="00732383">
        <w:t xml:space="preserve"> za </w:t>
      </w:r>
      <w:proofErr w:type="spellStart"/>
      <w:r w:rsidR="00732383">
        <w:t>slanje</w:t>
      </w:r>
      <w:proofErr w:type="spellEnd"/>
      <w:r w:rsidR="00732383">
        <w:t xml:space="preserve"> </w:t>
      </w:r>
      <w:proofErr w:type="spellStart"/>
      <w:r w:rsidR="00732383">
        <w:t>tako</w:t>
      </w:r>
      <w:proofErr w:type="spellEnd"/>
      <w:r w:rsidR="00732383">
        <w:t xml:space="preserve"> </w:t>
      </w:r>
      <w:proofErr w:type="spellStart"/>
      <w:r w:rsidR="00732383">
        <w:t>što</w:t>
      </w:r>
      <w:proofErr w:type="spellEnd"/>
      <w:r w:rsidR="00732383">
        <w:t xml:space="preserve"> pored </w:t>
      </w:r>
      <w:proofErr w:type="spellStart"/>
      <w:r w:rsidR="00732383">
        <w:t>podataka</w:t>
      </w:r>
      <w:proofErr w:type="spellEnd"/>
      <w:r w:rsidR="00732383">
        <w:t xml:space="preserve"> o </w:t>
      </w:r>
      <w:proofErr w:type="spellStart"/>
      <w:r w:rsidR="00732383">
        <w:t>poziciji</w:t>
      </w:r>
      <w:proofErr w:type="spellEnd"/>
      <w:r w:rsidR="00732383">
        <w:t xml:space="preserve"> </w:t>
      </w:r>
      <w:proofErr w:type="spellStart"/>
      <w:r w:rsidR="00732383">
        <w:t>pakuje</w:t>
      </w:r>
      <w:proofErr w:type="spellEnd"/>
      <w:r w:rsidR="00732383">
        <w:t xml:space="preserve"> </w:t>
      </w:r>
      <w:proofErr w:type="spellStart"/>
      <w:r w:rsidR="00732383">
        <w:t>i</w:t>
      </w:r>
      <w:proofErr w:type="spellEnd"/>
      <w:r w:rsidR="00732383">
        <w:t xml:space="preserve"> </w:t>
      </w:r>
      <w:proofErr w:type="spellStart"/>
      <w:r w:rsidR="00732383">
        <w:t>soket</w:t>
      </w:r>
      <w:proofErr w:type="spellEnd"/>
      <w:r w:rsidR="00732383">
        <w:t xml:space="preserve"> ID </w:t>
      </w:r>
      <w:proofErr w:type="spellStart"/>
      <w:r w:rsidR="00732383">
        <w:t>kao</w:t>
      </w:r>
      <w:proofErr w:type="spellEnd"/>
      <w:r w:rsidR="00732383">
        <w:t xml:space="preserve"> </w:t>
      </w:r>
      <w:proofErr w:type="spellStart"/>
      <w:r w:rsidR="00732383">
        <w:t>i</w:t>
      </w:r>
      <w:proofErr w:type="spellEnd"/>
      <w:r w:rsidR="00732383">
        <w:t xml:space="preserve"> </w:t>
      </w:r>
      <w:proofErr w:type="spellStart"/>
      <w:r w:rsidR="00732383">
        <w:t>naziv</w:t>
      </w:r>
      <w:proofErr w:type="spellEnd"/>
      <w:r w:rsidR="00732383">
        <w:t xml:space="preserve"> </w:t>
      </w:r>
      <w:proofErr w:type="spellStart"/>
      <w:r w:rsidR="00732383">
        <w:t>događaja</w:t>
      </w:r>
      <w:proofErr w:type="spellEnd"/>
      <w:r w:rsidR="00732383">
        <w:t xml:space="preserve"> (“</w:t>
      </w:r>
      <w:proofErr w:type="spellStart"/>
      <w:r w:rsidR="00732383" w:rsidRPr="00732383">
        <w:t>updatePlayerInputPosition</w:t>
      </w:r>
      <w:proofErr w:type="spellEnd"/>
      <w:r w:rsidR="00732383">
        <w:t xml:space="preserve">”) </w:t>
      </w:r>
      <w:proofErr w:type="spellStart"/>
      <w:r w:rsidR="00732383">
        <w:t>i</w:t>
      </w:r>
      <w:proofErr w:type="spellEnd"/>
      <w:r w:rsidR="00732383">
        <w:t xml:space="preserve"> </w:t>
      </w:r>
      <w:proofErr w:type="spellStart"/>
      <w:r w:rsidR="00732383">
        <w:t>nakon</w:t>
      </w:r>
      <w:proofErr w:type="spellEnd"/>
      <w:r w:rsidR="00732383">
        <w:t xml:space="preserve"> toga </w:t>
      </w:r>
      <w:proofErr w:type="spellStart"/>
      <w:r w:rsidR="00732383">
        <w:t>emituje</w:t>
      </w:r>
      <w:proofErr w:type="spellEnd"/>
      <w:r w:rsidR="00732383">
        <w:t xml:space="preserve"> </w:t>
      </w:r>
      <w:proofErr w:type="spellStart"/>
      <w:r w:rsidR="00732383">
        <w:t>paket</w:t>
      </w:r>
      <w:proofErr w:type="spellEnd"/>
      <w:r w:rsidR="00732383">
        <w:t xml:space="preserve"> </w:t>
      </w:r>
      <w:proofErr w:type="spellStart"/>
      <w:r w:rsidR="00732383">
        <w:t>koristeći</w:t>
      </w:r>
      <w:proofErr w:type="spellEnd"/>
      <w:r w:rsidR="00732383">
        <w:t xml:space="preserve"> </w:t>
      </w:r>
      <w:proofErr w:type="spellStart"/>
      <w:r w:rsidR="00732383">
        <w:t>soket</w:t>
      </w:r>
      <w:proofErr w:type="spellEnd"/>
      <w:r w:rsidR="00732383">
        <w:t xml:space="preserve"> </w:t>
      </w:r>
      <w:proofErr w:type="spellStart"/>
      <w:r w:rsidR="00732383">
        <w:t>iz</w:t>
      </w:r>
      <w:proofErr w:type="spellEnd"/>
      <w:r w:rsidR="00732383">
        <w:t xml:space="preserve"> </w:t>
      </w:r>
      <w:proofErr w:type="spellStart"/>
      <w:r w:rsidR="00732383">
        <w:t>ClientHandler</w:t>
      </w:r>
      <w:proofErr w:type="spellEnd"/>
      <w:r w:rsidR="00732383">
        <w:t>-a.</w:t>
      </w:r>
      <w:r w:rsidR="00DC015F">
        <w:t xml:space="preserve"> Server </w:t>
      </w:r>
      <w:proofErr w:type="spellStart"/>
      <w:r w:rsidR="00DC015F">
        <w:t>registruje</w:t>
      </w:r>
      <w:proofErr w:type="spellEnd"/>
      <w:r w:rsidR="00DC015F">
        <w:t xml:space="preserve"> </w:t>
      </w:r>
      <w:proofErr w:type="spellStart"/>
      <w:r w:rsidR="00DC015F">
        <w:t>novi</w:t>
      </w:r>
      <w:proofErr w:type="spellEnd"/>
      <w:r w:rsidR="00DC015F">
        <w:t xml:space="preserve"> </w:t>
      </w:r>
      <w:proofErr w:type="spellStart"/>
      <w:r w:rsidR="00DC015F">
        <w:t>doga</w:t>
      </w:r>
      <w:proofErr w:type="spellEnd"/>
      <w:r w:rsidR="00DC015F">
        <w:rPr>
          <w:lang w:val="sr-Latn-RS"/>
        </w:rPr>
        <w:t xml:space="preserve">đaj, raspakuje podatke, pakuje ih i prosleđuje podatke svim ostalim klijentima (Igraču 1) koristeći događaj pod imenom </w:t>
      </w:r>
      <w:r w:rsidR="00DC015F">
        <w:t>“</w:t>
      </w:r>
      <w:proofErr w:type="spellStart"/>
      <w:r w:rsidR="00DC015F" w:rsidRPr="00DC015F">
        <w:t>updatePlayerInputPositionResp</w:t>
      </w:r>
      <w:proofErr w:type="spellEnd"/>
      <w:r w:rsidR="00DC015F">
        <w:t xml:space="preserve">”. Client handler </w:t>
      </w:r>
      <w:proofErr w:type="spellStart"/>
      <w:r w:rsidR="00DC015F">
        <w:t>igra</w:t>
      </w:r>
      <w:proofErr w:type="spellEnd"/>
      <w:r w:rsidR="00DC015F">
        <w:rPr>
          <w:lang w:val="sr-Latn-RS"/>
        </w:rPr>
        <w:t>ča 1 registruje pristigli događaj, raspakuje podatke</w:t>
      </w:r>
      <w:r w:rsidR="00FF7BBD">
        <w:rPr>
          <w:lang w:val="sr-Latn-RS"/>
        </w:rPr>
        <w:t xml:space="preserve">, pakuje ih u formatiranu poruku i smešta u bafer za primljene poruke. Dolazi red na DataReceivingSystem igrača 1 koji u trenutnoj iteraciji proverava da li ima sadržaja u baferu za primljene poruke i pošto ima, čita element iz bafera i za transfomComponent za dati entitet (Pošto je iterativni sistem u pitanju jer je vezan za entitete igrača, metoda </w:t>
      </w:r>
      <w:r w:rsidR="00FF7BBD" w:rsidRPr="00FF7BBD">
        <w:rPr>
          <w:lang w:val="sr-Latn-RS"/>
        </w:rPr>
        <w:t>processData</w:t>
      </w:r>
      <w:r w:rsidR="00FF7BBD">
        <w:rPr>
          <w:lang w:val="sr-Latn-RS"/>
        </w:rPr>
        <w:t xml:space="preserve"> kao input parametar sadrži neophodan entitet) setuje novu poziciju. Tačnije za entitet čiki je ID 0 (s obzirom da je igrač za ID</w:t>
      </w:r>
      <w:r w:rsidR="00FF7BBD">
        <w:t>-</w:t>
      </w:r>
      <w:proofErr w:type="spellStart"/>
      <w:r w:rsidR="00FF7BBD">
        <w:t>jem</w:t>
      </w:r>
      <w:proofErr w:type="spellEnd"/>
      <w:r w:rsidR="00FF7BBD">
        <w:t xml:space="preserve"> 0 </w:t>
      </w:r>
      <w:proofErr w:type="spellStart"/>
      <w:r w:rsidR="00FF7BBD">
        <w:t>promenio</w:t>
      </w:r>
      <w:proofErr w:type="spellEnd"/>
      <w:r w:rsidR="00FF7BBD">
        <w:t xml:space="preserve"> </w:t>
      </w:r>
      <w:proofErr w:type="spellStart"/>
      <w:r w:rsidR="00FF7BBD">
        <w:t>poziciju</w:t>
      </w:r>
      <w:proofErr w:type="spellEnd"/>
      <w:r w:rsidR="00FF7BBD">
        <w:rPr>
          <w:lang w:val="sr-Latn-RS"/>
        </w:rPr>
        <w:t>)</w:t>
      </w:r>
    </w:p>
    <w:p w14:paraId="7A0E6AE6" w14:textId="76EA45B3" w:rsidR="003C0D60" w:rsidRDefault="003C0D60" w:rsidP="00DE33F7">
      <w:pPr>
        <w:rPr>
          <w:lang w:val="sr-Latn-RS"/>
        </w:rPr>
      </w:pPr>
      <w:r>
        <w:rPr>
          <w:noProof/>
        </w:rPr>
        <w:lastRenderedPageBreak/>
        <w:drawing>
          <wp:inline distT="0" distB="0" distL="0" distR="0" wp14:anchorId="1480CB35" wp14:editId="0C86D7AE">
            <wp:extent cx="6092190" cy="53486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2190" cy="5348605"/>
                    </a:xfrm>
                    <a:prstGeom prst="rect">
                      <a:avLst/>
                    </a:prstGeom>
                  </pic:spPr>
                </pic:pic>
              </a:graphicData>
            </a:graphic>
          </wp:inline>
        </w:drawing>
      </w:r>
    </w:p>
    <w:p w14:paraId="20D19D9B" w14:textId="7DD0B2D2" w:rsidR="00FF7BBD" w:rsidRPr="00FF7BBD" w:rsidRDefault="003C0D60" w:rsidP="003C0D60">
      <w:pPr>
        <w:jc w:val="center"/>
      </w:pPr>
      <w:r>
        <w:rPr>
          <w:lang w:val="sr-Latn-RS"/>
        </w:rPr>
        <w:t>Slika 37</w:t>
      </w:r>
      <w:r>
        <w:rPr>
          <w:lang w:val="sr-Latn-RS"/>
        </w:rPr>
        <w:t>. Ažuriranje pozicije igrača</w:t>
      </w:r>
    </w:p>
    <w:p w14:paraId="52B4908C" w14:textId="77777777" w:rsidR="00637F8C" w:rsidRPr="00637F8C" w:rsidRDefault="00637F8C" w:rsidP="003B79E7"/>
    <w:p w14:paraId="35322A2E" w14:textId="4E1076BD" w:rsidR="005E3B7D" w:rsidRDefault="005E3B7D" w:rsidP="003C0D60">
      <w:pPr>
        <w:pStyle w:val="ListParagraph"/>
        <w:ind w:left="864"/>
        <w:jc w:val="center"/>
      </w:pPr>
    </w:p>
    <w:p w14:paraId="007A0ED5" w14:textId="77777777" w:rsidR="005E3B7D" w:rsidRDefault="005E3B7D" w:rsidP="005E3B7D">
      <w:pPr>
        <w:pStyle w:val="ListParagraph"/>
        <w:ind w:left="864"/>
      </w:pPr>
    </w:p>
    <w:p w14:paraId="57CC4D3B" w14:textId="77777777" w:rsidR="003C0D60" w:rsidRDefault="003C0D60">
      <w:pPr>
        <w:spacing w:after="0" w:afterAutospacing="0"/>
        <w:jc w:val="left"/>
        <w:rPr>
          <w:sz w:val="20"/>
          <w:szCs w:val="20"/>
          <w:lang w:val="sr-Latn-CS"/>
        </w:rPr>
      </w:pPr>
      <w:r>
        <w:br w:type="page"/>
      </w:r>
    </w:p>
    <w:p w14:paraId="76E6E14B" w14:textId="72577699" w:rsidR="003C0D60" w:rsidRDefault="003C0D60" w:rsidP="003C0D60">
      <w:pPr>
        <w:pStyle w:val="Heading2"/>
        <w:rPr>
          <w:lang w:val="sr-Latn-RS"/>
        </w:rPr>
      </w:pPr>
      <w:r>
        <w:rPr>
          <w:lang w:val="sr-Latn-RS"/>
        </w:rPr>
        <w:lastRenderedPageBreak/>
        <w:t>Server</w:t>
      </w:r>
    </w:p>
    <w:p w14:paraId="206DC03F" w14:textId="20F219E5" w:rsidR="003C0D60" w:rsidRPr="0051439F" w:rsidRDefault="003C0D60" w:rsidP="003C0D60">
      <w:r w:rsidRPr="0051439F">
        <w:rPr>
          <w:lang w:val="sr-Latn-RS"/>
        </w:rPr>
        <w:t>Serverska komponenta je razvij</w:t>
      </w:r>
      <w:r w:rsidR="00A76D93" w:rsidRPr="0051439F">
        <w:rPr>
          <w:lang w:val="sr-Latn-RS"/>
        </w:rPr>
        <w:t>ena</w:t>
      </w:r>
      <w:r w:rsidRPr="0051439F">
        <w:rPr>
          <w:lang w:val="sr-Latn-RS"/>
        </w:rPr>
        <w:t xml:space="preserve"> korišćenjem Node runtime okruženja (Više o tome u poglavlju 3.2.1)</w:t>
      </w:r>
      <w:r w:rsidR="00DF5EEC" w:rsidRPr="0051439F">
        <w:rPr>
          <w:lang w:val="sr-Latn-RS"/>
        </w:rPr>
        <w:t xml:space="preserve"> kao rezultat </w:t>
      </w:r>
      <w:proofErr w:type="spellStart"/>
      <w:r w:rsidR="006E18BB" w:rsidRPr="0051439F">
        <w:t>istra</w:t>
      </w:r>
      <w:proofErr w:type="spellEnd"/>
      <w:r w:rsidR="006E18BB" w:rsidRPr="0051439F">
        <w:rPr>
          <w:lang w:val="sr-Latn-RS"/>
        </w:rPr>
        <w:t>živanja Node se čini najboljom opcijom. Druge opcije</w:t>
      </w:r>
      <w:r w:rsidR="006E18BB" w:rsidRPr="0051439F">
        <w:t>:</w:t>
      </w:r>
    </w:p>
    <w:p w14:paraId="4B0D5399" w14:textId="04FEA44E" w:rsidR="006E18BB" w:rsidRPr="0051439F" w:rsidRDefault="006E18BB" w:rsidP="006E18BB">
      <w:pPr>
        <w:pStyle w:val="ListParagraph"/>
        <w:numPr>
          <w:ilvl w:val="0"/>
          <w:numId w:val="47"/>
        </w:numPr>
        <w:rPr>
          <w:sz w:val="24"/>
          <w:szCs w:val="24"/>
        </w:rPr>
      </w:pPr>
      <w:r w:rsidRPr="0051439F">
        <w:rPr>
          <w:sz w:val="24"/>
          <w:szCs w:val="24"/>
        </w:rPr>
        <w:t>Nakama – LibGDX radni okvir nema support za Nakama server tako da je ova mogu</w:t>
      </w:r>
      <w:r w:rsidRPr="0051439F">
        <w:rPr>
          <w:sz w:val="24"/>
          <w:szCs w:val="24"/>
          <w:lang w:val="sr-Latn-RS"/>
        </w:rPr>
        <w:t>ćnost odbačena</w:t>
      </w:r>
    </w:p>
    <w:p w14:paraId="37F200CE" w14:textId="45BBCB1F" w:rsidR="006E18BB" w:rsidRPr="0051439F" w:rsidRDefault="006E18BB" w:rsidP="00876DC1">
      <w:pPr>
        <w:pStyle w:val="ListParagraph"/>
        <w:numPr>
          <w:ilvl w:val="0"/>
          <w:numId w:val="47"/>
        </w:numPr>
        <w:rPr>
          <w:sz w:val="24"/>
          <w:szCs w:val="24"/>
          <w:lang w:val="sr-Latn-RS"/>
        </w:rPr>
      </w:pPr>
      <w:r w:rsidRPr="0051439F">
        <w:rPr>
          <w:sz w:val="24"/>
          <w:szCs w:val="24"/>
          <w:lang w:val="sr-Latn-RS"/>
        </w:rPr>
        <w:t xml:space="preserve">Firebase </w:t>
      </w:r>
      <w:r w:rsidRPr="0051439F">
        <w:rPr>
          <w:sz w:val="24"/>
          <w:szCs w:val="24"/>
          <w:lang w:val="en-US"/>
        </w:rPr>
        <w:t>– Re</w:t>
      </w:r>
      <w:r w:rsidRPr="0051439F">
        <w:rPr>
          <w:sz w:val="24"/>
          <w:szCs w:val="24"/>
          <w:lang w:val="sr-Latn-RS"/>
        </w:rPr>
        <w:t xml:space="preserve">šenje koje nudi API za zatvorenu serversku implementaciju, </w:t>
      </w:r>
      <w:r w:rsidR="00876DC1" w:rsidRPr="0051439F">
        <w:rPr>
          <w:sz w:val="24"/>
          <w:szCs w:val="24"/>
          <w:lang w:val="sr-Latn-RS"/>
        </w:rPr>
        <w:t xml:space="preserve">baze podataka, autentikaciju i tako dalje. Ovo rešenje nije izabrano iz više razlogu, a to su kao prvo ne postoji oficijalna podrška za radni okvir LibGDX već nekakvo bridge rešenje koje se zove </w:t>
      </w:r>
      <w:r w:rsidR="00876DC1" w:rsidRPr="0051439F">
        <w:rPr>
          <w:sz w:val="24"/>
          <w:szCs w:val="24"/>
          <w:lang w:val="sr-Latn-RS"/>
        </w:rPr>
        <w:t>gdx-fireapp</w:t>
      </w:r>
      <w:r w:rsidR="00876DC1" w:rsidRPr="0051439F">
        <w:rPr>
          <w:sz w:val="24"/>
          <w:szCs w:val="24"/>
          <w:lang w:val="sr-Latn-RS"/>
        </w:rPr>
        <w:t>. Dok je drugi razlog enkapsulacija ponuđenog rešenja i na taj način bi se sigurno dobilo mnogo efikasnije rešenje od trenutnog implementiranog rešenja ali pošto je ovo projekat isključivo edukativne svrhe, benefiti samostalnog kreiranja serverske aplikacije kao i baze podataka su dosta znanja i iskustvo</w:t>
      </w:r>
    </w:p>
    <w:p w14:paraId="506C3F13" w14:textId="77777777" w:rsidR="00876DC1" w:rsidRPr="00876DC1" w:rsidRDefault="00876DC1" w:rsidP="00876DC1">
      <w:pPr>
        <w:rPr>
          <w:lang w:val="sr-Latn-RS"/>
        </w:rPr>
      </w:pPr>
    </w:p>
    <w:p w14:paraId="646E4F58" w14:textId="261394DE" w:rsidR="003C0D60" w:rsidRDefault="00A76D93" w:rsidP="00A76D93">
      <w:pPr>
        <w:rPr>
          <w:lang w:val="sr-Latn-RS"/>
        </w:rPr>
      </w:pPr>
      <w:r>
        <w:t xml:space="preserve">Kao web server je </w:t>
      </w:r>
      <w:proofErr w:type="spellStart"/>
      <w:r>
        <w:t>korišten</w:t>
      </w:r>
      <w:proofErr w:type="spellEnd"/>
      <w:r>
        <w:t xml:space="preserve"> http server </w:t>
      </w:r>
      <w:proofErr w:type="spellStart"/>
      <w:r>
        <w:t>koristeći</w:t>
      </w:r>
      <w:proofErr w:type="spellEnd"/>
      <w:r>
        <w:t xml:space="preserve"> Express.js </w:t>
      </w:r>
      <w:proofErr w:type="spellStart"/>
      <w:r>
        <w:t>radno</w:t>
      </w:r>
      <w:proofErr w:type="spellEnd"/>
      <w:r>
        <w:t xml:space="preserve"> </w:t>
      </w:r>
      <w:proofErr w:type="spellStart"/>
      <w:r>
        <w:t>okruženje</w:t>
      </w:r>
      <w:proofErr w:type="spellEnd"/>
      <w:r>
        <w:t xml:space="preserve"> (</w:t>
      </w:r>
      <w:proofErr w:type="spellStart"/>
      <w:r>
        <w:t>Sekcija</w:t>
      </w:r>
      <w:proofErr w:type="spellEnd"/>
      <w:r>
        <w:t xml:space="preserve"> 3.2.2). Za </w:t>
      </w:r>
      <w:proofErr w:type="spellStart"/>
      <w:r>
        <w:t>bidirekcionu</w:t>
      </w:r>
      <w:proofErr w:type="spellEnd"/>
      <w:r>
        <w:t xml:space="preserve"> </w:t>
      </w:r>
      <w:proofErr w:type="spellStart"/>
      <w:r>
        <w:t>komunikaciju</w:t>
      </w:r>
      <w:proofErr w:type="spellEnd"/>
      <w:r>
        <w:t xml:space="preserve"> se </w:t>
      </w:r>
      <w:proofErr w:type="spellStart"/>
      <w:r>
        <w:t>koriste</w:t>
      </w:r>
      <w:proofErr w:type="spellEnd"/>
      <w:r>
        <w:t xml:space="preserve"> </w:t>
      </w:r>
      <w:proofErr w:type="spellStart"/>
      <w:r>
        <w:t>soketi</w:t>
      </w:r>
      <w:proofErr w:type="spellEnd"/>
      <w:r>
        <w:t xml:space="preserve"> </w:t>
      </w:r>
      <w:proofErr w:type="spellStart"/>
      <w:r>
        <w:t>iz</w:t>
      </w:r>
      <w:proofErr w:type="spellEnd"/>
      <w:r>
        <w:t xml:space="preserve"> </w:t>
      </w:r>
      <w:proofErr w:type="spellStart"/>
      <w:r>
        <w:t>biblioteke</w:t>
      </w:r>
      <w:proofErr w:type="spellEnd"/>
      <w:r>
        <w:t xml:space="preserve"> socket.io. </w:t>
      </w:r>
      <w:proofErr w:type="spellStart"/>
      <w:r w:rsidR="0059433F">
        <w:t>Baza</w:t>
      </w:r>
      <w:proofErr w:type="spellEnd"/>
      <w:r w:rsidR="0059433F">
        <w:t xml:space="preserve"> </w:t>
      </w:r>
      <w:proofErr w:type="spellStart"/>
      <w:r w:rsidR="0059433F">
        <w:t>podataka</w:t>
      </w:r>
      <w:proofErr w:type="spellEnd"/>
      <w:r w:rsidR="0059433F">
        <w:t xml:space="preserve"> </w:t>
      </w:r>
      <w:proofErr w:type="spellStart"/>
      <w:r w:rsidR="0059433F">
        <w:t>koja</w:t>
      </w:r>
      <w:proofErr w:type="spellEnd"/>
      <w:r w:rsidR="0059433F">
        <w:t xml:space="preserve"> je </w:t>
      </w:r>
      <w:proofErr w:type="spellStart"/>
      <w:r w:rsidR="0059433F">
        <w:t>korištena</w:t>
      </w:r>
      <w:proofErr w:type="spellEnd"/>
      <w:r w:rsidR="0059433F">
        <w:t xml:space="preserve"> je MongoDB. Mongoose </w:t>
      </w:r>
      <w:proofErr w:type="spellStart"/>
      <w:r w:rsidR="0059433F">
        <w:t>biblioteka</w:t>
      </w:r>
      <w:proofErr w:type="spellEnd"/>
      <w:r w:rsidR="0059433F">
        <w:t xml:space="preserve"> se </w:t>
      </w:r>
      <w:proofErr w:type="spellStart"/>
      <w:r w:rsidR="0059433F">
        <w:t>koristi</w:t>
      </w:r>
      <w:proofErr w:type="spellEnd"/>
      <w:r w:rsidR="0059433F">
        <w:t xml:space="preserve"> </w:t>
      </w:r>
      <w:proofErr w:type="spellStart"/>
      <w:r w:rsidR="0059433F">
        <w:t>kako</w:t>
      </w:r>
      <w:proofErr w:type="spellEnd"/>
      <w:r w:rsidR="0059433F">
        <w:t xml:space="preserve"> bi se </w:t>
      </w:r>
      <w:proofErr w:type="spellStart"/>
      <w:r w:rsidR="0059433F">
        <w:t>jednostavno</w:t>
      </w:r>
      <w:proofErr w:type="spellEnd"/>
      <w:r w:rsidR="0059433F">
        <w:t xml:space="preserve"> </w:t>
      </w:r>
      <w:proofErr w:type="spellStart"/>
      <w:r w:rsidR="007D7FDC">
        <w:t>definisale</w:t>
      </w:r>
      <w:proofErr w:type="spellEnd"/>
      <w:r w:rsidR="007D7FDC">
        <w:t xml:space="preserve"> </w:t>
      </w:r>
      <w:proofErr w:type="spellStart"/>
      <w:r w:rsidR="007D7FDC">
        <w:t>kolekcije</w:t>
      </w:r>
      <w:proofErr w:type="spellEnd"/>
      <w:r w:rsidR="007D7FDC">
        <w:t xml:space="preserve"> </w:t>
      </w:r>
      <w:proofErr w:type="spellStart"/>
      <w:r w:rsidR="007D7FDC">
        <w:t>podataka</w:t>
      </w:r>
      <w:proofErr w:type="spellEnd"/>
      <w:r w:rsidR="007D7FDC">
        <w:t xml:space="preserve"> </w:t>
      </w:r>
      <w:proofErr w:type="spellStart"/>
      <w:r w:rsidR="007D7FDC">
        <w:t>kao</w:t>
      </w:r>
      <w:proofErr w:type="spellEnd"/>
      <w:r w:rsidR="007D7FDC">
        <w:t xml:space="preserve"> </w:t>
      </w:r>
      <w:proofErr w:type="spellStart"/>
      <w:r w:rsidR="007D7FDC">
        <w:t>i</w:t>
      </w:r>
      <w:proofErr w:type="spellEnd"/>
      <w:r w:rsidR="007D7FDC">
        <w:t xml:space="preserve"> </w:t>
      </w:r>
      <w:proofErr w:type="spellStart"/>
      <w:r w:rsidR="007D7FDC">
        <w:t>jednostavnije</w:t>
      </w:r>
      <w:proofErr w:type="spellEnd"/>
      <w:r w:rsidR="007D7FDC">
        <w:t xml:space="preserve"> </w:t>
      </w:r>
      <w:proofErr w:type="spellStart"/>
      <w:r w:rsidR="007D7FDC">
        <w:t>kori</w:t>
      </w:r>
      <w:proofErr w:type="spellEnd"/>
      <w:r w:rsidR="007D7FDC">
        <w:rPr>
          <w:lang w:val="sr-Latn-RS"/>
        </w:rPr>
        <w:t>šćenje upita.</w:t>
      </w:r>
    </w:p>
    <w:p w14:paraId="5842DCDE" w14:textId="0595CF02" w:rsidR="007D7FDC" w:rsidRDefault="007D7FDC" w:rsidP="00A76D93">
      <w:pPr>
        <w:rPr>
          <w:lang w:val="sr-Latn-RS"/>
        </w:rPr>
      </w:pPr>
      <w:r>
        <w:rPr>
          <w:lang w:val="sr-Latn-RS"/>
        </w:rPr>
        <w:t>S obzirom da je izabran Node koji koristi javaScript, bila je ideja i da ostale komponente na serverskoj strani budu razvijane koristeći isti jezik. Srećom pa je baza javaScript biblioteka ogromna.</w:t>
      </w:r>
    </w:p>
    <w:p w14:paraId="5F333898" w14:textId="62D6C014" w:rsidR="00604DD6" w:rsidRPr="00604DD6" w:rsidRDefault="00604DD6" w:rsidP="00A76D93">
      <w:pPr>
        <w:rPr>
          <w:lang w:val="sr-Latn-RS"/>
        </w:rPr>
      </w:pPr>
      <w:r>
        <w:rPr>
          <w:lang w:val="sr-Latn-RS"/>
        </w:rPr>
        <w:t>Takođe treba imati na umu da je Node predviđen za spore operacije poput I</w:t>
      </w:r>
      <w:r>
        <w:t xml:space="preserve">/O/networking </w:t>
      </w:r>
      <w:proofErr w:type="spellStart"/>
      <w:r>
        <w:t>operacija</w:t>
      </w:r>
      <w:proofErr w:type="spellEnd"/>
      <w:r>
        <w:t xml:space="preserve"> kaon a primer </w:t>
      </w:r>
      <w:proofErr w:type="spellStart"/>
      <w:r>
        <w:t>slanje</w:t>
      </w:r>
      <w:proofErr w:type="spellEnd"/>
      <w:r>
        <w:t xml:space="preserve"> </w:t>
      </w:r>
      <w:proofErr w:type="spellStart"/>
      <w:r>
        <w:t>i</w:t>
      </w:r>
      <w:proofErr w:type="spellEnd"/>
      <w:r>
        <w:t xml:space="preserve"> </w:t>
      </w:r>
      <w:proofErr w:type="spellStart"/>
      <w:r>
        <w:t>primanje</w:t>
      </w:r>
      <w:proofErr w:type="spellEnd"/>
      <w:r>
        <w:t xml:space="preserve"> </w:t>
      </w:r>
      <w:proofErr w:type="spellStart"/>
      <w:r>
        <w:t>paketa</w:t>
      </w:r>
      <w:proofErr w:type="spellEnd"/>
      <w:r>
        <w:t xml:space="preserve"> </w:t>
      </w:r>
      <w:proofErr w:type="spellStart"/>
      <w:r>
        <w:t>kao</w:t>
      </w:r>
      <w:proofErr w:type="spellEnd"/>
      <w:r>
        <w:t xml:space="preserve"> </w:t>
      </w:r>
      <w:r>
        <w:rPr>
          <w:lang w:val="sr-Latn-RS"/>
        </w:rPr>
        <w:t xml:space="preserve">čitanje i pisanje sa eksternog diska i da nije namenjen za zahteve proceskroske operacije tako da </w:t>
      </w:r>
      <w:r w:rsidR="00FB5DA1">
        <w:rPr>
          <w:lang w:val="sr-Latn-RS"/>
        </w:rPr>
        <w:t>serverska aplikacija uglavnom služi sa prosleđivanje poruka između klijenata.</w:t>
      </w:r>
    </w:p>
    <w:p w14:paraId="31F7E0A7" w14:textId="0DB6B049" w:rsidR="007D7FDC" w:rsidRDefault="007D7FDC" w:rsidP="007D7FDC">
      <w:pPr>
        <w:pStyle w:val="Heading3"/>
        <w:rPr>
          <w:rStyle w:val="Strong"/>
          <w:b/>
          <w:bCs/>
        </w:rPr>
      </w:pPr>
      <w:proofErr w:type="spellStart"/>
      <w:r w:rsidRPr="007D7FDC">
        <w:rPr>
          <w:rStyle w:val="Strong"/>
          <w:b/>
          <w:bCs/>
        </w:rPr>
        <w:t>Struktura</w:t>
      </w:r>
      <w:proofErr w:type="spellEnd"/>
      <w:r w:rsidRPr="007D7FDC">
        <w:rPr>
          <w:rStyle w:val="Strong"/>
          <w:b/>
          <w:bCs/>
        </w:rPr>
        <w:t xml:space="preserve"> </w:t>
      </w:r>
      <w:proofErr w:type="spellStart"/>
      <w:r w:rsidRPr="007D7FDC">
        <w:rPr>
          <w:rStyle w:val="Strong"/>
          <w:b/>
          <w:bCs/>
        </w:rPr>
        <w:t>servera</w:t>
      </w:r>
      <w:proofErr w:type="spellEnd"/>
    </w:p>
    <w:p w14:paraId="4DC4381D" w14:textId="0B8D037F" w:rsidR="00D04D3D" w:rsidRPr="0051439F" w:rsidRDefault="007D7FDC" w:rsidP="007D7FDC">
      <w:r w:rsidRPr="0051439F">
        <w:t xml:space="preserve">Server se </w:t>
      </w:r>
      <w:proofErr w:type="spellStart"/>
      <w:r w:rsidRPr="0051439F">
        <w:t>sastoji</w:t>
      </w:r>
      <w:proofErr w:type="spellEnd"/>
      <w:r w:rsidRPr="0051439F">
        <w:t xml:space="preserve"> </w:t>
      </w:r>
      <w:proofErr w:type="spellStart"/>
      <w:r w:rsidRPr="0051439F">
        <w:t>iz</w:t>
      </w:r>
      <w:proofErr w:type="spellEnd"/>
      <w:r w:rsidRPr="0051439F">
        <w:t xml:space="preserve"> </w:t>
      </w:r>
      <w:proofErr w:type="spellStart"/>
      <w:r w:rsidRPr="0051439F">
        <w:t>dve</w:t>
      </w:r>
      <w:proofErr w:type="spellEnd"/>
      <w:r w:rsidRPr="0051439F">
        <w:t xml:space="preserve"> </w:t>
      </w:r>
      <w:proofErr w:type="spellStart"/>
      <w:r w:rsidRPr="0051439F">
        <w:t>komponente</w:t>
      </w:r>
      <w:proofErr w:type="spellEnd"/>
      <w:r w:rsidR="00D04D3D" w:rsidRPr="0051439F">
        <w:t>:</w:t>
      </w:r>
    </w:p>
    <w:p w14:paraId="3BCBDBC1" w14:textId="1EE632F4" w:rsidR="00D04D3D" w:rsidRPr="0051439F" w:rsidRDefault="00D04D3D" w:rsidP="00D04D3D">
      <w:pPr>
        <w:pStyle w:val="ListParagraph"/>
        <w:numPr>
          <w:ilvl w:val="0"/>
          <w:numId w:val="47"/>
        </w:numPr>
        <w:rPr>
          <w:sz w:val="24"/>
          <w:szCs w:val="24"/>
        </w:rPr>
      </w:pPr>
      <w:r w:rsidRPr="0051439F">
        <w:rPr>
          <w:sz w:val="24"/>
          <w:szCs w:val="24"/>
        </w:rPr>
        <w:t>Main modul koja predstavlja ulaznu ta</w:t>
      </w:r>
      <w:r w:rsidRPr="0051439F">
        <w:rPr>
          <w:sz w:val="24"/>
          <w:szCs w:val="24"/>
          <w:lang w:val="sr-Latn-RS"/>
        </w:rPr>
        <w:t>čku za serversku aplikaciju. Ima ulogu da se pri inicijalizaciji konektuje za MongoDB serverom, inicijalizuje se HTTP server (setuje se ip adresa i port na kojem server treba da sluša). Vrši inicijalizaciju TrafficHandler modula</w:t>
      </w:r>
      <w:r w:rsidR="00FA7F23" w:rsidRPr="0051439F">
        <w:rPr>
          <w:sz w:val="24"/>
          <w:szCs w:val="24"/>
          <w:lang w:val="sr-Latn-RS"/>
        </w:rPr>
        <w:t>. Odgovoran je za registraciju i prijavu klijenata kao i za slanje upita bazi podataka</w:t>
      </w:r>
    </w:p>
    <w:p w14:paraId="0EF81D96" w14:textId="74F937C8" w:rsidR="00493DEF" w:rsidRPr="001A3BD1" w:rsidRDefault="00FA7F23" w:rsidP="001A3BD1">
      <w:pPr>
        <w:pStyle w:val="ListParagraph"/>
        <w:numPr>
          <w:ilvl w:val="0"/>
          <w:numId w:val="47"/>
        </w:numPr>
        <w:rPr>
          <w:sz w:val="24"/>
          <w:szCs w:val="24"/>
        </w:rPr>
      </w:pPr>
      <w:r w:rsidRPr="0051439F">
        <w:rPr>
          <w:sz w:val="24"/>
          <w:szCs w:val="24"/>
          <w:lang w:val="sr-Latn-RS"/>
        </w:rPr>
        <w:t>TrafficHandler modul je zadužen za komunikaciju sa klijentima kao i za praćenje stanja soba i igrača tokom meča.</w:t>
      </w:r>
    </w:p>
    <w:p w14:paraId="77A1D11C" w14:textId="77777777" w:rsidR="00FA7F23" w:rsidRDefault="00FA7F23" w:rsidP="00FA7F23"/>
    <w:p w14:paraId="546AC1D0" w14:textId="70803B9F" w:rsidR="00FA7F23" w:rsidRDefault="00FA7F23" w:rsidP="00477922">
      <w:pPr>
        <w:pStyle w:val="Heading3"/>
      </w:pPr>
      <w:r>
        <w:t xml:space="preserve">Main </w:t>
      </w:r>
      <w:proofErr w:type="spellStart"/>
      <w:r>
        <w:t>modul</w:t>
      </w:r>
      <w:proofErr w:type="spellEnd"/>
    </w:p>
    <w:p w14:paraId="027C4837" w14:textId="42994431" w:rsidR="00FA7F23" w:rsidRDefault="00FA7F23" w:rsidP="00FA7F23">
      <w:r>
        <w:t xml:space="preserve">Kao </w:t>
      </w:r>
      <w:proofErr w:type="spellStart"/>
      <w:r>
        <w:t>što</w:t>
      </w:r>
      <w:proofErr w:type="spellEnd"/>
      <w:r>
        <w:t xml:space="preserve"> je </w:t>
      </w:r>
      <w:proofErr w:type="spellStart"/>
      <w:r>
        <w:t>već</w:t>
      </w:r>
      <w:proofErr w:type="spellEnd"/>
      <w:r>
        <w:t xml:space="preserve"> </w:t>
      </w:r>
      <w:proofErr w:type="spellStart"/>
      <w:r>
        <w:t>pomenuto</w:t>
      </w:r>
      <w:proofErr w:type="spellEnd"/>
      <w:r>
        <w:t xml:space="preserve"> </w:t>
      </w:r>
      <w:proofErr w:type="spellStart"/>
      <w:r>
        <w:t>ovaj</w:t>
      </w:r>
      <w:proofErr w:type="spellEnd"/>
      <w:r>
        <w:t xml:space="preserve"> </w:t>
      </w:r>
      <w:proofErr w:type="spellStart"/>
      <w:r>
        <w:t>modul</w:t>
      </w:r>
      <w:proofErr w:type="spellEnd"/>
      <w:r>
        <w:t xml:space="preserve"> </w:t>
      </w:r>
      <w:proofErr w:type="spellStart"/>
      <w:r>
        <w:t>između</w:t>
      </w:r>
      <w:proofErr w:type="spellEnd"/>
      <w:r>
        <w:t xml:space="preserve"> </w:t>
      </w:r>
      <w:proofErr w:type="spellStart"/>
      <w:r>
        <w:t>ostalog</w:t>
      </w:r>
      <w:proofErr w:type="spellEnd"/>
      <w:r>
        <w:t xml:space="preserve"> </w:t>
      </w:r>
      <w:proofErr w:type="spellStart"/>
      <w:r>
        <w:t>komunicira</w:t>
      </w:r>
      <w:proofErr w:type="spellEnd"/>
      <w:r>
        <w:t xml:space="preserve"> </w:t>
      </w:r>
      <w:proofErr w:type="spellStart"/>
      <w:r>
        <w:t>sa</w:t>
      </w:r>
      <w:proofErr w:type="spellEnd"/>
      <w:r>
        <w:t xml:space="preserve"> </w:t>
      </w:r>
      <w:proofErr w:type="spellStart"/>
      <w:r>
        <w:t>bazom</w:t>
      </w:r>
      <w:proofErr w:type="spellEnd"/>
      <w:r>
        <w:t xml:space="preserve"> </w:t>
      </w:r>
      <w:proofErr w:type="spellStart"/>
      <w:r>
        <w:t>podataka</w:t>
      </w:r>
      <w:proofErr w:type="spellEnd"/>
      <w:r>
        <w:t xml:space="preserve">. </w:t>
      </w:r>
      <w:proofErr w:type="spellStart"/>
      <w:r>
        <w:t>Iz</w:t>
      </w:r>
      <w:proofErr w:type="spellEnd"/>
      <w:r>
        <w:t xml:space="preserve"> tog </w:t>
      </w:r>
      <w:proofErr w:type="spellStart"/>
      <w:r>
        <w:t>razloga</w:t>
      </w:r>
      <w:proofErr w:type="spellEnd"/>
      <w:r>
        <w:t xml:space="preserve"> </w:t>
      </w:r>
      <w:r w:rsidR="0051439F">
        <w:t xml:space="preserve">je </w:t>
      </w:r>
      <w:proofErr w:type="spellStart"/>
      <w:r w:rsidR="0051439F">
        <w:t>bitno</w:t>
      </w:r>
      <w:proofErr w:type="spellEnd"/>
      <w:r w:rsidR="0051439F">
        <w:t xml:space="preserve"> da </w:t>
      </w:r>
      <w:proofErr w:type="spellStart"/>
      <w:r w:rsidR="0051439F">
        <w:t>postoji</w:t>
      </w:r>
      <w:proofErr w:type="spellEnd"/>
      <w:r w:rsidR="0051439F">
        <w:t xml:space="preserve"> </w:t>
      </w:r>
      <w:proofErr w:type="spellStart"/>
      <w:r w:rsidR="0051439F">
        <w:t>definisan</w:t>
      </w:r>
      <w:proofErr w:type="spellEnd"/>
      <w:r w:rsidR="0051439F">
        <w:t xml:space="preserve"> format </w:t>
      </w:r>
      <w:proofErr w:type="spellStart"/>
      <w:r w:rsidR="0051439F">
        <w:t>podataka</w:t>
      </w:r>
      <w:proofErr w:type="spellEnd"/>
      <w:r w:rsidR="0051439F">
        <w:t xml:space="preserve"> koji se </w:t>
      </w:r>
      <w:proofErr w:type="spellStart"/>
      <w:r w:rsidR="0051439F">
        <w:t>upisuje</w:t>
      </w:r>
      <w:proofErr w:type="spellEnd"/>
      <w:r w:rsidR="0051439F">
        <w:t xml:space="preserve">, </w:t>
      </w:r>
      <w:proofErr w:type="spellStart"/>
      <w:r w:rsidR="0051439F">
        <w:t>čita</w:t>
      </w:r>
      <w:proofErr w:type="spellEnd"/>
      <w:r w:rsidR="0051439F">
        <w:t xml:space="preserve"> </w:t>
      </w:r>
      <w:proofErr w:type="spellStart"/>
      <w:r w:rsidR="0051439F">
        <w:t>iz</w:t>
      </w:r>
      <w:proofErr w:type="spellEnd"/>
      <w:r w:rsidR="0051439F">
        <w:t xml:space="preserve"> </w:t>
      </w:r>
      <w:proofErr w:type="spellStart"/>
      <w:r w:rsidR="0051439F">
        <w:t>baze</w:t>
      </w:r>
      <w:proofErr w:type="spellEnd"/>
      <w:r w:rsidR="0051439F">
        <w:t xml:space="preserve"> </w:t>
      </w:r>
      <w:proofErr w:type="spellStart"/>
      <w:r w:rsidR="0051439F">
        <w:t>podataka</w:t>
      </w:r>
      <w:proofErr w:type="spellEnd"/>
      <w:r w:rsidR="0051439F">
        <w:t xml:space="preserve">. </w:t>
      </w:r>
      <w:proofErr w:type="spellStart"/>
      <w:r w:rsidR="0051439F">
        <w:t>Moongose</w:t>
      </w:r>
      <w:proofErr w:type="spellEnd"/>
      <w:r w:rsidR="0051439F">
        <w:t xml:space="preserve"> </w:t>
      </w:r>
      <w:proofErr w:type="spellStart"/>
      <w:r w:rsidR="0051439F">
        <w:t>omogućava</w:t>
      </w:r>
      <w:proofErr w:type="spellEnd"/>
      <w:r w:rsidR="0051439F">
        <w:t xml:space="preserve"> </w:t>
      </w:r>
      <w:proofErr w:type="spellStart"/>
      <w:r w:rsidR="0051439F">
        <w:t>korišćenje</w:t>
      </w:r>
      <w:proofErr w:type="spellEnd"/>
      <w:r w:rsidR="0051439F">
        <w:t xml:space="preserve"> </w:t>
      </w:r>
      <w:proofErr w:type="spellStart"/>
      <w:r w:rsidR="0051439F">
        <w:t>šema</w:t>
      </w:r>
      <w:proofErr w:type="spellEnd"/>
      <w:r w:rsidR="0051439F">
        <w:t xml:space="preserve"> </w:t>
      </w:r>
      <w:proofErr w:type="spellStart"/>
      <w:r w:rsidR="0051439F">
        <w:t>gde</w:t>
      </w:r>
      <w:proofErr w:type="spellEnd"/>
      <w:r w:rsidR="0051439F">
        <w:t xml:space="preserve"> se </w:t>
      </w:r>
      <w:proofErr w:type="spellStart"/>
      <w:r w:rsidR="0051439F">
        <w:t>definišu</w:t>
      </w:r>
      <w:proofErr w:type="spellEnd"/>
      <w:r w:rsidR="0051439F">
        <w:t xml:space="preserve"> </w:t>
      </w:r>
      <w:proofErr w:type="spellStart"/>
      <w:r w:rsidR="0051439F">
        <w:t>polja</w:t>
      </w:r>
      <w:proofErr w:type="spellEnd"/>
      <w:r w:rsidR="0051439F">
        <w:t xml:space="preserve"> u </w:t>
      </w:r>
      <w:proofErr w:type="spellStart"/>
      <w:r w:rsidR="0051439F">
        <w:t>strukturi</w:t>
      </w:r>
      <w:proofErr w:type="spellEnd"/>
      <w:r w:rsidR="0051439F">
        <w:t xml:space="preserve"> </w:t>
      </w:r>
      <w:proofErr w:type="spellStart"/>
      <w:r w:rsidR="0051439F">
        <w:t>i</w:t>
      </w:r>
      <w:proofErr w:type="spellEnd"/>
      <w:r w:rsidR="0051439F">
        <w:t xml:space="preserve"> da li je polje </w:t>
      </w:r>
      <w:proofErr w:type="spellStart"/>
      <w:r w:rsidR="0051439F">
        <w:t>obavezno</w:t>
      </w:r>
      <w:proofErr w:type="spellEnd"/>
      <w:r w:rsidR="0051439F">
        <w:t xml:space="preserve">. </w:t>
      </w:r>
      <w:proofErr w:type="spellStart"/>
      <w:r w:rsidR="0051439F">
        <w:t>Nakon</w:t>
      </w:r>
      <w:proofErr w:type="spellEnd"/>
      <w:r w:rsidR="0051439F">
        <w:t xml:space="preserve"> toga se </w:t>
      </w:r>
      <w:proofErr w:type="spellStart"/>
      <w:r w:rsidR="0051439F">
        <w:t>šema</w:t>
      </w:r>
      <w:proofErr w:type="spellEnd"/>
      <w:r w:rsidR="0051439F">
        <w:t xml:space="preserve"> </w:t>
      </w:r>
      <w:proofErr w:type="spellStart"/>
      <w:r w:rsidR="0051439F">
        <w:t>prevede</w:t>
      </w:r>
      <w:proofErr w:type="spellEnd"/>
      <w:r w:rsidR="0051439F">
        <w:t xml:space="preserve"> u model </w:t>
      </w:r>
      <w:proofErr w:type="spellStart"/>
      <w:r w:rsidR="0051439F">
        <w:t>i</w:t>
      </w:r>
      <w:proofErr w:type="spellEnd"/>
      <w:r w:rsidR="0051439F">
        <w:t xml:space="preserve"> </w:t>
      </w:r>
      <w:proofErr w:type="spellStart"/>
      <w:r w:rsidR="0051439F">
        <w:t>tada</w:t>
      </w:r>
      <w:proofErr w:type="spellEnd"/>
      <w:r w:rsidR="0051439F">
        <w:t xml:space="preserve"> se </w:t>
      </w:r>
      <w:proofErr w:type="spellStart"/>
      <w:r w:rsidR="0051439F">
        <w:t>pri</w:t>
      </w:r>
      <w:proofErr w:type="spellEnd"/>
      <w:r w:rsidR="0051439F">
        <w:t xml:space="preserve"> </w:t>
      </w:r>
      <w:proofErr w:type="spellStart"/>
      <w:r w:rsidR="0051439F">
        <w:t>upitima</w:t>
      </w:r>
      <w:proofErr w:type="spellEnd"/>
      <w:r w:rsidR="0051439F">
        <w:t xml:space="preserve"> koji se </w:t>
      </w:r>
      <w:proofErr w:type="spellStart"/>
      <w:r w:rsidR="0051439F">
        <w:t>šalju</w:t>
      </w:r>
      <w:proofErr w:type="spellEnd"/>
      <w:r w:rsidR="0051439F">
        <w:t xml:space="preserve"> </w:t>
      </w:r>
      <w:proofErr w:type="spellStart"/>
      <w:r w:rsidR="0051439F">
        <w:t>bazi</w:t>
      </w:r>
      <w:proofErr w:type="spellEnd"/>
      <w:r w:rsidR="0051439F">
        <w:t xml:space="preserve"> </w:t>
      </w:r>
      <w:proofErr w:type="spellStart"/>
      <w:r w:rsidR="0051439F">
        <w:t>podataka</w:t>
      </w:r>
      <w:proofErr w:type="spellEnd"/>
      <w:r w:rsidR="0051439F">
        <w:t xml:space="preserve"> </w:t>
      </w:r>
      <w:proofErr w:type="spellStart"/>
      <w:r w:rsidR="0051439F">
        <w:t>koristi</w:t>
      </w:r>
      <w:proofErr w:type="spellEnd"/>
      <w:r w:rsidR="0051439F">
        <w:t xml:space="preserve"> </w:t>
      </w:r>
      <w:proofErr w:type="spellStart"/>
      <w:r w:rsidR="0051439F">
        <w:t>željeni</w:t>
      </w:r>
      <w:proofErr w:type="spellEnd"/>
      <w:r w:rsidR="0051439F">
        <w:t xml:space="preserve"> model koji </w:t>
      </w:r>
      <w:r w:rsidR="0051439F">
        <w:lastRenderedPageBreak/>
        <w:t xml:space="preserve">je </w:t>
      </w:r>
      <w:proofErr w:type="spellStart"/>
      <w:r w:rsidR="0051439F">
        <w:t>preveden</w:t>
      </w:r>
      <w:proofErr w:type="spellEnd"/>
      <w:r w:rsidR="0051439F">
        <w:t xml:space="preserve"> </w:t>
      </w:r>
      <w:proofErr w:type="spellStart"/>
      <w:r w:rsidR="0051439F">
        <w:t>iz</w:t>
      </w:r>
      <w:proofErr w:type="spellEnd"/>
      <w:r w:rsidR="0051439F">
        <w:t xml:space="preserve"> </w:t>
      </w:r>
      <w:proofErr w:type="spellStart"/>
      <w:r w:rsidR="0051439F">
        <w:t>odeređene</w:t>
      </w:r>
      <w:proofErr w:type="spellEnd"/>
      <w:r w:rsidR="0051439F">
        <w:t xml:space="preserve"> </w:t>
      </w:r>
      <w:proofErr w:type="spellStart"/>
      <w:r w:rsidR="0051439F">
        <w:t>šeme</w:t>
      </w:r>
      <w:proofErr w:type="spellEnd"/>
      <w:r w:rsidR="0051439F">
        <w:t xml:space="preserve">. U </w:t>
      </w:r>
      <w:proofErr w:type="spellStart"/>
      <w:r w:rsidR="0051439F">
        <w:t>ovom</w:t>
      </w:r>
      <w:proofErr w:type="spellEnd"/>
      <w:r w:rsidR="0051439F">
        <w:t xml:space="preserve"> </w:t>
      </w:r>
      <w:proofErr w:type="spellStart"/>
      <w:r w:rsidR="0051439F">
        <w:t>projektu</w:t>
      </w:r>
      <w:proofErr w:type="spellEnd"/>
      <w:r w:rsidR="0051439F">
        <w:t xml:space="preserve"> </w:t>
      </w:r>
      <w:proofErr w:type="spellStart"/>
      <w:r w:rsidR="0051439F">
        <w:t>postoji</w:t>
      </w:r>
      <w:proofErr w:type="spellEnd"/>
      <w:r w:rsidR="0051439F">
        <w:t xml:space="preserve"> </w:t>
      </w:r>
      <w:proofErr w:type="spellStart"/>
      <w:r w:rsidR="0051439F">
        <w:t>jedna</w:t>
      </w:r>
      <w:proofErr w:type="spellEnd"/>
      <w:r w:rsidR="0051439F">
        <w:t xml:space="preserve"> </w:t>
      </w:r>
      <w:proofErr w:type="spellStart"/>
      <w:r w:rsidR="0051439F">
        <w:t>šema</w:t>
      </w:r>
      <w:proofErr w:type="spellEnd"/>
      <w:r w:rsidR="0051439F">
        <w:t xml:space="preserve">, a to je </w:t>
      </w:r>
      <w:proofErr w:type="spellStart"/>
      <w:r w:rsidR="0051439F">
        <w:t>šema</w:t>
      </w:r>
      <w:proofErr w:type="spellEnd"/>
      <w:r w:rsidR="0051439F">
        <w:t xml:space="preserve"> </w:t>
      </w:r>
      <w:proofErr w:type="spellStart"/>
      <w:r w:rsidR="0051439F">
        <w:t>igrača</w:t>
      </w:r>
      <w:proofErr w:type="spellEnd"/>
      <w:r w:rsidR="00493DEF">
        <w:t xml:space="preserve"> (</w:t>
      </w:r>
      <w:proofErr w:type="spellStart"/>
      <w:r w:rsidR="00493DEF">
        <w:t>Slika</w:t>
      </w:r>
      <w:proofErr w:type="spellEnd"/>
      <w:r w:rsidR="00493DEF">
        <w:t xml:space="preserve"> 38.)</w:t>
      </w:r>
      <w:r w:rsidR="0051439F">
        <w:t xml:space="preserve"> </w:t>
      </w:r>
      <w:proofErr w:type="spellStart"/>
      <w:r w:rsidR="0051439F">
        <w:t>koja</w:t>
      </w:r>
      <w:proofErr w:type="spellEnd"/>
      <w:r w:rsidR="0051439F">
        <w:t xml:space="preserve"> </w:t>
      </w:r>
      <w:proofErr w:type="spellStart"/>
      <w:r w:rsidR="0051439F">
        <w:t>ima</w:t>
      </w:r>
      <w:proofErr w:type="spellEnd"/>
      <w:r w:rsidR="0051439F">
        <w:t xml:space="preserve"> </w:t>
      </w:r>
      <w:proofErr w:type="spellStart"/>
      <w:r w:rsidR="0051439F">
        <w:t>polja</w:t>
      </w:r>
      <w:proofErr w:type="spellEnd"/>
      <w:r w:rsidR="0051439F">
        <w:t xml:space="preserve"> username, password, </w:t>
      </w:r>
      <w:proofErr w:type="spellStart"/>
      <w:r w:rsidR="0051439F">
        <w:t>currentlyOnline</w:t>
      </w:r>
      <w:proofErr w:type="spellEnd"/>
      <w:r w:rsidR="0051439F">
        <w:t xml:space="preserve">. </w:t>
      </w:r>
      <w:proofErr w:type="spellStart"/>
      <w:r w:rsidR="0051439F">
        <w:t>Ozbiljno</w:t>
      </w:r>
      <w:proofErr w:type="spellEnd"/>
      <w:r w:rsidR="0051439F">
        <w:t xml:space="preserve"> </w:t>
      </w:r>
      <w:proofErr w:type="spellStart"/>
      <w:r w:rsidR="0051439F">
        <w:t>unapređenje</w:t>
      </w:r>
      <w:proofErr w:type="spellEnd"/>
      <w:r w:rsidR="0051439F">
        <w:t xml:space="preserve"> bi bio resume </w:t>
      </w:r>
      <w:proofErr w:type="spellStart"/>
      <w:r w:rsidR="0051439F">
        <w:t>mehanisam</w:t>
      </w:r>
      <w:proofErr w:type="spellEnd"/>
      <w:r w:rsidR="0051439F">
        <w:t xml:space="preserve"> koji bi </w:t>
      </w:r>
      <w:proofErr w:type="spellStart"/>
      <w:r w:rsidR="0051439F">
        <w:t>omogućavao</w:t>
      </w:r>
      <w:proofErr w:type="spellEnd"/>
      <w:r w:rsidR="0051439F">
        <w:t xml:space="preserve"> da u </w:t>
      </w:r>
      <w:proofErr w:type="spellStart"/>
      <w:r w:rsidR="0051439F">
        <w:t>situaciji</w:t>
      </w:r>
      <w:proofErr w:type="spellEnd"/>
      <w:r w:rsidR="0051439F">
        <w:t xml:space="preserve"> </w:t>
      </w:r>
      <w:proofErr w:type="spellStart"/>
      <w:r w:rsidR="0051439F">
        <w:t>kada</w:t>
      </w:r>
      <w:proofErr w:type="spellEnd"/>
      <w:r w:rsidR="0051439F">
        <w:t xml:space="preserve"> </w:t>
      </w:r>
      <w:proofErr w:type="spellStart"/>
      <w:r w:rsidR="0051439F">
        <w:t>padne</w:t>
      </w:r>
      <w:proofErr w:type="spellEnd"/>
      <w:r w:rsidR="0051439F">
        <w:t xml:space="preserve"> server </w:t>
      </w:r>
      <w:proofErr w:type="spellStart"/>
      <w:r w:rsidR="0051439F">
        <w:t>i</w:t>
      </w:r>
      <w:proofErr w:type="spellEnd"/>
      <w:r w:rsidR="0051439F">
        <w:t xml:space="preserve"> </w:t>
      </w:r>
      <w:proofErr w:type="spellStart"/>
      <w:r w:rsidR="0051439F">
        <w:t>ponovo</w:t>
      </w:r>
      <w:proofErr w:type="spellEnd"/>
      <w:r w:rsidR="0051439F">
        <w:t xml:space="preserve"> se </w:t>
      </w:r>
      <w:proofErr w:type="spellStart"/>
      <w:r w:rsidR="0051439F">
        <w:t>podigne</w:t>
      </w:r>
      <w:proofErr w:type="spellEnd"/>
      <w:r w:rsidR="0051439F">
        <w:t xml:space="preserve"> da </w:t>
      </w:r>
      <w:proofErr w:type="spellStart"/>
      <w:r w:rsidR="00493DEF">
        <w:t>svi</w:t>
      </w:r>
      <w:proofErr w:type="spellEnd"/>
      <w:r w:rsidR="00493DEF">
        <w:t xml:space="preserve"> </w:t>
      </w:r>
      <w:proofErr w:type="spellStart"/>
      <w:r w:rsidR="00493DEF">
        <w:t>mečevi</w:t>
      </w:r>
      <w:proofErr w:type="spellEnd"/>
      <w:r w:rsidR="00493DEF">
        <w:t xml:space="preserve"> </w:t>
      </w:r>
      <w:proofErr w:type="spellStart"/>
      <w:r w:rsidR="00493DEF">
        <w:t>nastave</w:t>
      </w:r>
      <w:proofErr w:type="spellEnd"/>
      <w:r w:rsidR="00493DEF">
        <w:t xml:space="preserve"> </w:t>
      </w:r>
      <w:proofErr w:type="spellStart"/>
      <w:r w:rsidR="00493DEF">
        <w:t>gde</w:t>
      </w:r>
      <w:proofErr w:type="spellEnd"/>
      <w:r w:rsidR="00493DEF">
        <w:t xml:space="preserve"> </w:t>
      </w:r>
      <w:proofErr w:type="spellStart"/>
      <w:r w:rsidR="00493DEF">
        <w:t>su</w:t>
      </w:r>
      <w:proofErr w:type="spellEnd"/>
      <w:r w:rsidR="00493DEF">
        <w:t xml:space="preserve"> </w:t>
      </w:r>
      <w:proofErr w:type="spellStart"/>
      <w:r w:rsidR="00493DEF">
        <w:t>stali</w:t>
      </w:r>
      <w:proofErr w:type="spellEnd"/>
      <w:r w:rsidR="00493DEF">
        <w:t xml:space="preserve">, a to </w:t>
      </w:r>
      <w:proofErr w:type="spellStart"/>
      <w:r w:rsidR="00493DEF">
        <w:t>bi</w:t>
      </w:r>
      <w:proofErr w:type="spellEnd"/>
      <w:r w:rsidR="00493DEF">
        <w:t xml:space="preserve"> </w:t>
      </w:r>
      <w:proofErr w:type="spellStart"/>
      <w:r w:rsidR="00493DEF">
        <w:t>između</w:t>
      </w:r>
      <w:proofErr w:type="spellEnd"/>
      <w:r w:rsidR="00493DEF">
        <w:t xml:space="preserve"> </w:t>
      </w:r>
      <w:proofErr w:type="spellStart"/>
      <w:r w:rsidR="00493DEF">
        <w:t>ostalog</w:t>
      </w:r>
      <w:proofErr w:type="spellEnd"/>
      <w:r w:rsidR="00493DEF">
        <w:t xml:space="preserve"> </w:t>
      </w:r>
      <w:proofErr w:type="spellStart"/>
      <w:r w:rsidR="00493DEF">
        <w:t>zahtevalo</w:t>
      </w:r>
      <w:proofErr w:type="spellEnd"/>
      <w:r w:rsidR="00493DEF">
        <w:t xml:space="preserve"> </w:t>
      </w:r>
      <w:proofErr w:type="spellStart"/>
      <w:r w:rsidR="00493DEF">
        <w:t>dodatne</w:t>
      </w:r>
      <w:proofErr w:type="spellEnd"/>
      <w:r w:rsidR="00493DEF">
        <w:t xml:space="preserve"> </w:t>
      </w:r>
      <w:proofErr w:type="spellStart"/>
      <w:r w:rsidR="00493DEF">
        <w:t>šeme</w:t>
      </w:r>
      <w:proofErr w:type="spellEnd"/>
      <w:r w:rsidR="00493DEF">
        <w:t xml:space="preserve"> </w:t>
      </w:r>
      <w:proofErr w:type="spellStart"/>
      <w:r w:rsidR="00493DEF">
        <w:t>koje</w:t>
      </w:r>
      <w:proofErr w:type="spellEnd"/>
      <w:r w:rsidR="00493DEF">
        <w:t xml:space="preserve"> bi </w:t>
      </w:r>
      <w:proofErr w:type="spellStart"/>
      <w:r w:rsidR="00493DEF">
        <w:t>verno</w:t>
      </w:r>
      <w:proofErr w:type="spellEnd"/>
      <w:r w:rsidR="00493DEF">
        <w:t xml:space="preserve"> </w:t>
      </w:r>
      <w:proofErr w:type="spellStart"/>
      <w:r w:rsidR="00493DEF">
        <w:t>prezentovale</w:t>
      </w:r>
      <w:proofErr w:type="spellEnd"/>
      <w:r w:rsidR="00493DEF">
        <w:t xml:space="preserve"> </w:t>
      </w:r>
      <w:proofErr w:type="spellStart"/>
      <w:r w:rsidR="00493DEF">
        <w:t>svet</w:t>
      </w:r>
      <w:proofErr w:type="spellEnd"/>
      <w:r w:rsidR="00493DEF">
        <w:t>.</w:t>
      </w:r>
    </w:p>
    <w:p w14:paraId="7575D6E1" w14:textId="5B507C65" w:rsidR="0051439F" w:rsidRPr="00FA7F23" w:rsidRDefault="0051439F" w:rsidP="00493DEF">
      <w:pPr>
        <w:jc w:val="center"/>
      </w:pPr>
      <w:r>
        <w:rPr>
          <w:noProof/>
        </w:rPr>
        <w:drawing>
          <wp:inline distT="0" distB="0" distL="0" distR="0" wp14:anchorId="39C1163E" wp14:editId="2386F59E">
            <wp:extent cx="1937982" cy="1806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0323" cy="1818482"/>
                    </a:xfrm>
                    <a:prstGeom prst="rect">
                      <a:avLst/>
                    </a:prstGeom>
                  </pic:spPr>
                </pic:pic>
              </a:graphicData>
            </a:graphic>
          </wp:inline>
        </w:drawing>
      </w:r>
    </w:p>
    <w:p w14:paraId="38A4B376" w14:textId="2D527961" w:rsidR="001A3BD1" w:rsidRDefault="00493DEF" w:rsidP="001A3BD1">
      <w:pPr>
        <w:spacing w:after="0" w:afterAutospacing="0"/>
        <w:jc w:val="center"/>
      </w:pPr>
      <w:proofErr w:type="spellStart"/>
      <w:r>
        <w:t>Slika</w:t>
      </w:r>
      <w:proofErr w:type="spellEnd"/>
      <w:r>
        <w:t xml:space="preserve"> 38. Primer mongoose </w:t>
      </w:r>
      <w:proofErr w:type="spellStart"/>
      <w:r>
        <w:t>šeme</w:t>
      </w:r>
      <w:proofErr w:type="spellEnd"/>
    </w:p>
    <w:p w14:paraId="50075B60" w14:textId="4549433F" w:rsidR="001A3BD1" w:rsidRDefault="001A3BD1" w:rsidP="001A3BD1">
      <w:pPr>
        <w:spacing w:after="0" w:afterAutospacing="0"/>
      </w:pPr>
    </w:p>
    <w:p w14:paraId="26A5ABC5" w14:textId="5D2822C8" w:rsidR="001A3BD1" w:rsidRPr="001A3BD1" w:rsidRDefault="001A3BD1" w:rsidP="00477922">
      <w:pPr>
        <w:pStyle w:val="Heading4"/>
        <w:rPr>
          <w:lang w:val="sr-Latn-RS"/>
        </w:rPr>
      </w:pPr>
      <w:proofErr w:type="spellStart"/>
      <w:r>
        <w:t>Proces</w:t>
      </w:r>
      <w:proofErr w:type="spellEnd"/>
      <w:r>
        <w:t xml:space="preserve"> </w:t>
      </w:r>
      <w:proofErr w:type="spellStart"/>
      <w:r>
        <w:t>prijavljivanja</w:t>
      </w:r>
      <w:proofErr w:type="spellEnd"/>
      <w:r>
        <w:t xml:space="preserve"> </w:t>
      </w:r>
      <w:proofErr w:type="spellStart"/>
      <w:r>
        <w:t>igra</w:t>
      </w:r>
      <w:proofErr w:type="spellEnd"/>
      <w:r>
        <w:rPr>
          <w:lang w:val="sr-Latn-RS"/>
        </w:rPr>
        <w:t>ča</w:t>
      </w:r>
    </w:p>
    <w:p w14:paraId="1EC96ACF" w14:textId="3013592C" w:rsidR="00493DEF" w:rsidRDefault="00493DEF" w:rsidP="00493DEF">
      <w:pPr>
        <w:spacing w:after="0" w:afterAutospacing="0"/>
      </w:pPr>
    </w:p>
    <w:p w14:paraId="7150BBE2" w14:textId="0B20A70D" w:rsidR="00493DEF" w:rsidRDefault="00E1198C" w:rsidP="00E1198C">
      <w:pPr>
        <w:spacing w:after="0" w:afterAutospacing="0"/>
        <w:jc w:val="center"/>
      </w:pPr>
      <w:r>
        <w:rPr>
          <w:noProof/>
        </w:rPr>
        <w:drawing>
          <wp:inline distT="0" distB="0" distL="0" distR="0" wp14:anchorId="7EB54A4D" wp14:editId="041C14D6">
            <wp:extent cx="4887508" cy="4290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2989" cy="4304551"/>
                    </a:xfrm>
                    <a:prstGeom prst="rect">
                      <a:avLst/>
                    </a:prstGeom>
                  </pic:spPr>
                </pic:pic>
              </a:graphicData>
            </a:graphic>
          </wp:inline>
        </w:drawing>
      </w:r>
    </w:p>
    <w:p w14:paraId="7B34ABA2" w14:textId="77777777" w:rsidR="00493DEF" w:rsidRDefault="00493DEF">
      <w:pPr>
        <w:spacing w:after="0" w:afterAutospacing="0"/>
        <w:jc w:val="left"/>
        <w:rPr>
          <w:sz w:val="20"/>
          <w:szCs w:val="20"/>
          <w:lang w:val="sr-Latn-CS"/>
        </w:rPr>
      </w:pPr>
    </w:p>
    <w:p w14:paraId="3F1AE97E" w14:textId="4BC1C2DD" w:rsidR="001A3BD1" w:rsidRDefault="001A3BD1" w:rsidP="001A3BD1">
      <w:pPr>
        <w:spacing w:after="0" w:afterAutospacing="0"/>
        <w:ind w:left="2160" w:firstLine="720"/>
      </w:pPr>
      <w:proofErr w:type="spellStart"/>
      <w:r>
        <w:t>Slika</w:t>
      </w:r>
      <w:proofErr w:type="spellEnd"/>
      <w:r>
        <w:t xml:space="preserve"> 3</w:t>
      </w:r>
      <w:r>
        <w:t>9</w:t>
      </w:r>
      <w:r>
        <w:t xml:space="preserve">. </w:t>
      </w:r>
      <w:r>
        <w:t xml:space="preserve">Primer </w:t>
      </w:r>
      <w:proofErr w:type="spellStart"/>
      <w:r>
        <w:t>prijavljivanja</w:t>
      </w:r>
      <w:proofErr w:type="spellEnd"/>
      <w:r>
        <w:t xml:space="preserve"> </w:t>
      </w:r>
      <w:proofErr w:type="spellStart"/>
      <w:r>
        <w:t>klijenta</w:t>
      </w:r>
      <w:proofErr w:type="spellEnd"/>
      <w:r>
        <w:t xml:space="preserve"> </w:t>
      </w:r>
      <w:proofErr w:type="spellStart"/>
      <w:r>
        <w:t>na</w:t>
      </w:r>
      <w:proofErr w:type="spellEnd"/>
      <w:r>
        <w:t xml:space="preserve"> server</w:t>
      </w:r>
    </w:p>
    <w:p w14:paraId="71D6AB8E" w14:textId="067C6736" w:rsidR="009B64EC" w:rsidRDefault="009B64EC">
      <w:pPr>
        <w:spacing w:after="0" w:afterAutospacing="0"/>
        <w:jc w:val="left"/>
        <w:rPr>
          <w:sz w:val="20"/>
          <w:szCs w:val="20"/>
          <w:lang w:val="sr-Latn-CS"/>
        </w:rPr>
      </w:pPr>
    </w:p>
    <w:p w14:paraId="08C84E5E" w14:textId="77777777" w:rsidR="001A3BD1" w:rsidRDefault="001A3BD1" w:rsidP="005E3B7D">
      <w:pPr>
        <w:pStyle w:val="ListParagraph"/>
        <w:ind w:left="864"/>
      </w:pPr>
    </w:p>
    <w:p w14:paraId="65E7766D" w14:textId="77777777" w:rsidR="001A3BD1" w:rsidRDefault="001A3BD1" w:rsidP="005E3B7D">
      <w:pPr>
        <w:pStyle w:val="ListParagraph"/>
        <w:ind w:left="864"/>
      </w:pPr>
    </w:p>
    <w:p w14:paraId="19C9C8AC" w14:textId="7CD519B2" w:rsidR="001A3BD1" w:rsidRPr="001A3BD1" w:rsidRDefault="001A3BD1" w:rsidP="00477922">
      <w:pPr>
        <w:pStyle w:val="Heading4"/>
        <w:rPr>
          <w:lang w:val="sr-Latn-RS"/>
        </w:rPr>
      </w:pPr>
      <w:proofErr w:type="spellStart"/>
      <w:r>
        <w:t>Proces</w:t>
      </w:r>
      <w:proofErr w:type="spellEnd"/>
      <w:r>
        <w:t xml:space="preserve"> </w:t>
      </w:r>
      <w:proofErr w:type="spellStart"/>
      <w:r>
        <w:t>registrovanja</w:t>
      </w:r>
      <w:proofErr w:type="spellEnd"/>
      <w:r>
        <w:t xml:space="preserve"> </w:t>
      </w:r>
      <w:proofErr w:type="spellStart"/>
      <w:r>
        <w:t>igrača</w:t>
      </w:r>
      <w:proofErr w:type="spellEnd"/>
      <w:r>
        <w:t xml:space="preserve"> </w:t>
      </w:r>
      <w:proofErr w:type="spellStart"/>
      <w:r>
        <w:t>na</w:t>
      </w:r>
      <w:proofErr w:type="spellEnd"/>
      <w:r>
        <w:t xml:space="preserve"> server</w:t>
      </w:r>
    </w:p>
    <w:p w14:paraId="3A6B5DC3" w14:textId="368B9FBF" w:rsidR="001A3BD1" w:rsidRDefault="00E1198C" w:rsidP="00E1198C">
      <w:pPr>
        <w:pStyle w:val="ListParagraph"/>
        <w:ind w:left="864"/>
        <w:jc w:val="center"/>
      </w:pPr>
      <w:r>
        <w:rPr>
          <w:noProof/>
        </w:rPr>
        <w:drawing>
          <wp:inline distT="0" distB="0" distL="0" distR="0" wp14:anchorId="257C430C" wp14:editId="1100C8C0">
            <wp:extent cx="5719786" cy="46402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0356" cy="4665040"/>
                    </a:xfrm>
                    <a:prstGeom prst="rect">
                      <a:avLst/>
                    </a:prstGeom>
                  </pic:spPr>
                </pic:pic>
              </a:graphicData>
            </a:graphic>
          </wp:inline>
        </w:drawing>
      </w:r>
    </w:p>
    <w:p w14:paraId="1F57B666" w14:textId="34846A01" w:rsidR="00E1198C" w:rsidRDefault="00E1198C" w:rsidP="00E1198C">
      <w:pPr>
        <w:spacing w:after="0" w:afterAutospacing="0"/>
        <w:ind w:left="2160" w:firstLine="720"/>
      </w:pPr>
      <w:proofErr w:type="spellStart"/>
      <w:r>
        <w:t>Slika</w:t>
      </w:r>
      <w:proofErr w:type="spellEnd"/>
      <w:r>
        <w:t xml:space="preserve"> </w:t>
      </w:r>
      <w:r>
        <w:t>40</w:t>
      </w:r>
      <w:r>
        <w:t xml:space="preserve">. Primer </w:t>
      </w:r>
      <w:proofErr w:type="spellStart"/>
      <w:r>
        <w:t>registracije</w:t>
      </w:r>
      <w:proofErr w:type="spellEnd"/>
      <w:r>
        <w:t xml:space="preserve"> </w:t>
      </w:r>
      <w:proofErr w:type="spellStart"/>
      <w:r>
        <w:t>klijenta</w:t>
      </w:r>
      <w:proofErr w:type="spellEnd"/>
    </w:p>
    <w:p w14:paraId="3D5B3085" w14:textId="77777777" w:rsidR="001A3BD1" w:rsidRDefault="001A3BD1" w:rsidP="005E3B7D">
      <w:pPr>
        <w:pStyle w:val="ListParagraph"/>
        <w:ind w:left="864"/>
      </w:pPr>
    </w:p>
    <w:bookmarkEnd w:id="3463"/>
    <w:bookmarkEnd w:id="3464"/>
    <w:p w14:paraId="0CB27AA6" w14:textId="77777777" w:rsidR="00E1198C" w:rsidRDefault="00E1198C">
      <w:pPr>
        <w:spacing w:after="0" w:afterAutospacing="0"/>
        <w:jc w:val="left"/>
        <w:rPr>
          <w:sz w:val="20"/>
          <w:szCs w:val="20"/>
          <w:lang w:val="sr-Latn-CS"/>
        </w:rPr>
      </w:pPr>
      <w:r>
        <w:rPr>
          <w:sz w:val="20"/>
          <w:szCs w:val="20"/>
          <w:lang w:val="sr-Latn-CS"/>
        </w:rPr>
        <w:br w:type="page"/>
      </w:r>
    </w:p>
    <w:p w14:paraId="668DE0E5" w14:textId="40483064" w:rsidR="00477922" w:rsidRDefault="00477922" w:rsidP="00477922">
      <w:pPr>
        <w:pStyle w:val="Heading3"/>
      </w:pPr>
      <w:proofErr w:type="spellStart"/>
      <w:r>
        <w:lastRenderedPageBreak/>
        <w:t>TrafficHandler</w:t>
      </w:r>
      <w:proofErr w:type="spellEnd"/>
      <w:r>
        <w:t xml:space="preserve"> </w:t>
      </w:r>
      <w:proofErr w:type="spellStart"/>
      <w:r>
        <w:t>modul</w:t>
      </w:r>
      <w:proofErr w:type="spellEnd"/>
    </w:p>
    <w:p w14:paraId="426353D0" w14:textId="773A8702" w:rsidR="00477922" w:rsidRPr="0031571F" w:rsidRDefault="00512762" w:rsidP="00512762">
      <w:r w:rsidRPr="0031571F">
        <w:rPr>
          <w:lang w:val="sr-Latn-RS"/>
        </w:rPr>
        <w:t>TrafficHandler modul poseduje sve neophodne podatke potrebne u komunikaciji sa klijentima poput</w:t>
      </w:r>
      <w:r w:rsidRPr="0031571F">
        <w:t>:</w:t>
      </w:r>
    </w:p>
    <w:p w14:paraId="1B5A42F4" w14:textId="116898CD" w:rsidR="00512762" w:rsidRPr="0031571F" w:rsidRDefault="00512762" w:rsidP="00512762">
      <w:pPr>
        <w:pStyle w:val="ListParagraph"/>
        <w:numPr>
          <w:ilvl w:val="0"/>
          <w:numId w:val="47"/>
        </w:numPr>
        <w:rPr>
          <w:sz w:val="24"/>
          <w:szCs w:val="24"/>
        </w:rPr>
      </w:pPr>
      <w:r w:rsidRPr="0031571F">
        <w:rPr>
          <w:sz w:val="24"/>
          <w:szCs w:val="24"/>
        </w:rPr>
        <w:t>Niz konektovanih igrača</w:t>
      </w:r>
    </w:p>
    <w:p w14:paraId="0B093B4F" w14:textId="6DF2135C" w:rsidR="00512762" w:rsidRPr="0031571F" w:rsidRDefault="00512762" w:rsidP="00512762">
      <w:pPr>
        <w:pStyle w:val="ListParagraph"/>
        <w:numPr>
          <w:ilvl w:val="0"/>
          <w:numId w:val="47"/>
        </w:numPr>
        <w:rPr>
          <w:sz w:val="24"/>
          <w:szCs w:val="24"/>
        </w:rPr>
      </w:pPr>
      <w:r w:rsidRPr="0031571F">
        <w:rPr>
          <w:sz w:val="24"/>
          <w:szCs w:val="24"/>
        </w:rPr>
        <w:t>Registrovane kalbak funckije za sve neophodne događaje</w:t>
      </w:r>
    </w:p>
    <w:p w14:paraId="3A008065" w14:textId="70F93202" w:rsidR="00512762" w:rsidRPr="0031571F" w:rsidRDefault="00512762" w:rsidP="00512762">
      <w:pPr>
        <w:pStyle w:val="ListParagraph"/>
        <w:numPr>
          <w:ilvl w:val="0"/>
          <w:numId w:val="47"/>
        </w:numPr>
        <w:rPr>
          <w:sz w:val="24"/>
          <w:szCs w:val="24"/>
        </w:rPr>
      </w:pPr>
      <w:r w:rsidRPr="0031571F">
        <w:rPr>
          <w:sz w:val="24"/>
          <w:szCs w:val="24"/>
        </w:rPr>
        <w:t>soketIO server</w:t>
      </w:r>
    </w:p>
    <w:p w14:paraId="230079DA" w14:textId="3DD9E0AD" w:rsidR="00512762" w:rsidRPr="0031571F" w:rsidRDefault="00512762" w:rsidP="00512762">
      <w:pPr>
        <w:pStyle w:val="ListParagraph"/>
        <w:numPr>
          <w:ilvl w:val="0"/>
          <w:numId w:val="47"/>
        </w:numPr>
        <w:rPr>
          <w:sz w:val="24"/>
          <w:szCs w:val="24"/>
        </w:rPr>
      </w:pPr>
      <w:r w:rsidRPr="0031571F">
        <w:rPr>
          <w:sz w:val="24"/>
          <w:szCs w:val="24"/>
        </w:rPr>
        <w:t>Niz soba</w:t>
      </w:r>
    </w:p>
    <w:p w14:paraId="2866268F" w14:textId="043EDA10" w:rsidR="00512762" w:rsidRDefault="00512762" w:rsidP="00512762"/>
    <w:p w14:paraId="7A40388E" w14:textId="605590F1" w:rsidR="00512762" w:rsidRDefault="00512762" w:rsidP="00512762">
      <w:proofErr w:type="spellStart"/>
      <w:r>
        <w:t>Konketovani</w:t>
      </w:r>
      <w:proofErr w:type="spellEnd"/>
      <w:r>
        <w:t xml:space="preserve"> </w:t>
      </w:r>
      <w:proofErr w:type="spellStart"/>
      <w:r>
        <w:t>igrač</w:t>
      </w:r>
      <w:proofErr w:type="spellEnd"/>
      <w:r>
        <w:t xml:space="preserve"> je </w:t>
      </w:r>
      <w:proofErr w:type="spellStart"/>
      <w:r>
        <w:t>predstavljen</w:t>
      </w:r>
      <w:proofErr w:type="spellEnd"/>
      <w:r>
        <w:t xml:space="preserve"> </w:t>
      </w:r>
      <w:proofErr w:type="spellStart"/>
      <w:r>
        <w:t>klasom</w:t>
      </w:r>
      <w:proofErr w:type="spellEnd"/>
      <w:r>
        <w:t xml:space="preserve"> (</w:t>
      </w:r>
      <w:proofErr w:type="spellStart"/>
      <w:r>
        <w:t>Slika</w:t>
      </w:r>
      <w:proofErr w:type="spellEnd"/>
      <w:r>
        <w:t xml:space="preserve"> 41) </w:t>
      </w:r>
      <w:proofErr w:type="spellStart"/>
      <w:r>
        <w:t>koja</w:t>
      </w:r>
      <w:proofErr w:type="spellEnd"/>
      <w:r>
        <w:t xml:space="preserve"> </w:t>
      </w:r>
      <w:proofErr w:type="spellStart"/>
      <w:r>
        <w:t>ima</w:t>
      </w:r>
      <w:proofErr w:type="spellEnd"/>
      <w:r>
        <w:t xml:space="preserve"> </w:t>
      </w:r>
      <w:proofErr w:type="spellStart"/>
      <w:r>
        <w:t>polja</w:t>
      </w:r>
      <w:proofErr w:type="spellEnd"/>
      <w:r>
        <w:t xml:space="preserve"> </w:t>
      </w:r>
      <w:proofErr w:type="spellStart"/>
      <w:r>
        <w:t>poput</w:t>
      </w:r>
      <w:proofErr w:type="spellEnd"/>
      <w:r>
        <w:t xml:space="preserve"> </w:t>
      </w:r>
      <w:proofErr w:type="spellStart"/>
      <w:r>
        <w:t>korisničkog</w:t>
      </w:r>
      <w:proofErr w:type="spellEnd"/>
      <w:r>
        <w:t xml:space="preserve"> </w:t>
      </w:r>
      <w:proofErr w:type="spellStart"/>
      <w:r>
        <w:t>imena</w:t>
      </w:r>
      <w:proofErr w:type="spellEnd"/>
      <w:r>
        <w:t xml:space="preserve">, </w:t>
      </w:r>
      <w:proofErr w:type="spellStart"/>
      <w:r>
        <w:t>konektovanog</w:t>
      </w:r>
      <w:proofErr w:type="spellEnd"/>
      <w:r>
        <w:t xml:space="preserve"> </w:t>
      </w:r>
      <w:proofErr w:type="spellStart"/>
      <w:r>
        <w:t>soketa</w:t>
      </w:r>
      <w:proofErr w:type="spellEnd"/>
      <w:r>
        <w:t xml:space="preserve">, </w:t>
      </w:r>
      <w:proofErr w:type="spellStart"/>
      <w:r>
        <w:t>unikatnog</w:t>
      </w:r>
      <w:proofErr w:type="spellEnd"/>
      <w:r>
        <w:t xml:space="preserve"> ID-a u </w:t>
      </w:r>
      <w:proofErr w:type="spellStart"/>
      <w:r>
        <w:t>igri</w:t>
      </w:r>
      <w:proofErr w:type="spellEnd"/>
      <w:r>
        <w:t xml:space="preserve">, </w:t>
      </w:r>
      <w:proofErr w:type="spellStart"/>
      <w:r>
        <w:t>x,y</w:t>
      </w:r>
      <w:proofErr w:type="spellEnd"/>
      <w:r>
        <w:t xml:space="preserve"> </w:t>
      </w:r>
      <w:proofErr w:type="spellStart"/>
      <w:r>
        <w:t>pozicija</w:t>
      </w:r>
      <w:proofErr w:type="spellEnd"/>
      <w:r>
        <w:t xml:space="preserve"> </w:t>
      </w:r>
      <w:proofErr w:type="spellStart"/>
      <w:r>
        <w:t>igrača</w:t>
      </w:r>
      <w:proofErr w:type="spellEnd"/>
      <w:r>
        <w:t xml:space="preserve">, ID </w:t>
      </w:r>
      <w:proofErr w:type="spellStart"/>
      <w:r>
        <w:t>sobe</w:t>
      </w:r>
      <w:proofErr w:type="spellEnd"/>
      <w:r>
        <w:t xml:space="preserve"> u </w:t>
      </w:r>
      <w:proofErr w:type="spellStart"/>
      <w:r>
        <w:t>kojoj</w:t>
      </w:r>
      <w:proofErr w:type="spellEnd"/>
      <w:r>
        <w:t xml:space="preserve"> se </w:t>
      </w:r>
      <w:proofErr w:type="spellStart"/>
      <w:r>
        <w:t>nalazi</w:t>
      </w:r>
      <w:proofErr w:type="spellEnd"/>
      <w:r>
        <w:t xml:space="preserve">, </w:t>
      </w:r>
      <w:proofErr w:type="spellStart"/>
      <w:r>
        <w:t>kao</w:t>
      </w:r>
      <w:proofErr w:type="spellEnd"/>
      <w:r>
        <w:t xml:space="preserve"> </w:t>
      </w:r>
      <w:proofErr w:type="spellStart"/>
      <w:r>
        <w:t>i</w:t>
      </w:r>
      <w:proofErr w:type="spellEnd"/>
      <w:r>
        <w:t xml:space="preserve"> tip </w:t>
      </w:r>
      <w:proofErr w:type="spellStart"/>
      <w:r>
        <w:t>sobe</w:t>
      </w:r>
      <w:proofErr w:type="spellEnd"/>
      <w:r>
        <w:t xml:space="preserve"> (PVP, COOP).</w:t>
      </w:r>
      <w:r w:rsidR="0031571F" w:rsidRPr="0031571F">
        <w:rPr>
          <w:noProof/>
        </w:rPr>
        <w:t xml:space="preserve"> </w:t>
      </w:r>
    </w:p>
    <w:p w14:paraId="04A81766" w14:textId="0AB63F4C" w:rsidR="0031571F" w:rsidRDefault="0031571F" w:rsidP="0031571F">
      <w:pPr>
        <w:spacing w:after="0" w:afterAutospacing="0"/>
        <w:ind w:left="2160" w:firstLine="720"/>
        <w:jc w:val="center"/>
      </w:pPr>
      <w:r>
        <w:rPr>
          <w:noProof/>
        </w:rPr>
        <w:drawing>
          <wp:anchor distT="0" distB="0" distL="114300" distR="114300" simplePos="0" relativeHeight="251659776" behindDoc="1" locked="0" layoutInCell="1" allowOverlap="1" wp14:anchorId="5EE18BE8" wp14:editId="6604AE73">
            <wp:simplePos x="0" y="0"/>
            <wp:positionH relativeFrom="column">
              <wp:posOffset>1192796</wp:posOffset>
            </wp:positionH>
            <wp:positionV relativeFrom="paragraph">
              <wp:posOffset>8597</wp:posOffset>
            </wp:positionV>
            <wp:extent cx="3705367" cy="191861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05367" cy="1918615"/>
                    </a:xfrm>
                    <a:prstGeom prst="rect">
                      <a:avLst/>
                    </a:prstGeom>
                  </pic:spPr>
                </pic:pic>
              </a:graphicData>
            </a:graphic>
          </wp:anchor>
        </w:drawing>
      </w:r>
    </w:p>
    <w:p w14:paraId="09027F5D" w14:textId="641B554F" w:rsidR="0031571F" w:rsidRDefault="0031571F" w:rsidP="0031571F">
      <w:pPr>
        <w:jc w:val="center"/>
      </w:pPr>
    </w:p>
    <w:p w14:paraId="081C2EA9" w14:textId="2B0C1CB6" w:rsidR="00512762" w:rsidRPr="00512762" w:rsidRDefault="00512762" w:rsidP="00512762">
      <w:pPr>
        <w:rPr>
          <w:lang w:val="sr-Latn-RS"/>
        </w:rPr>
      </w:pPr>
    </w:p>
    <w:p w14:paraId="16FE79AF" w14:textId="5C757345" w:rsidR="0031571F" w:rsidRDefault="0031571F" w:rsidP="00604DD6">
      <w:pPr>
        <w:rPr>
          <w:lang w:val="sr-Latn-RS"/>
        </w:rPr>
      </w:pPr>
    </w:p>
    <w:p w14:paraId="6B0294AB" w14:textId="5D0E5E41" w:rsidR="0031571F" w:rsidRDefault="0031571F" w:rsidP="0031571F">
      <w:pPr>
        <w:rPr>
          <w:lang w:val="sr-Latn-RS"/>
        </w:rPr>
      </w:pPr>
    </w:p>
    <w:p w14:paraId="0B42C074" w14:textId="1ADDD7A4" w:rsidR="0031571F" w:rsidRDefault="0031571F" w:rsidP="0031571F">
      <w:pPr>
        <w:rPr>
          <w:lang w:val="sr-Latn-RS"/>
        </w:rPr>
      </w:pPr>
    </w:p>
    <w:p w14:paraId="7F1265DC" w14:textId="534FD2A5" w:rsidR="0031571F" w:rsidRDefault="0031571F" w:rsidP="0031571F">
      <w:pPr>
        <w:spacing w:after="0" w:afterAutospacing="0"/>
        <w:ind w:left="2880" w:firstLine="720"/>
      </w:pPr>
      <w:proofErr w:type="spellStart"/>
      <w:r>
        <w:t>Slika</w:t>
      </w:r>
      <w:proofErr w:type="spellEnd"/>
      <w:r>
        <w:t xml:space="preserve"> 41. Pla</w:t>
      </w:r>
      <w:r>
        <w:t xml:space="preserve">yer </w:t>
      </w:r>
      <w:proofErr w:type="spellStart"/>
      <w:r>
        <w:t>klasa</w:t>
      </w:r>
      <w:proofErr w:type="spellEnd"/>
    </w:p>
    <w:p w14:paraId="14D70B1C" w14:textId="21C5251C" w:rsidR="0031571F" w:rsidRDefault="0031571F" w:rsidP="0031571F">
      <w:pPr>
        <w:rPr>
          <w:lang w:val="sr-Latn-RS"/>
        </w:rPr>
      </w:pPr>
      <w:r w:rsidRPr="0031571F">
        <w:rPr>
          <w:lang w:val="sr-Latn-RS"/>
        </w:rPr>
        <w:t>TrafficHandler modul</w:t>
      </w:r>
      <w:r>
        <w:rPr>
          <w:lang w:val="sr-Latn-RS"/>
        </w:rPr>
        <w:t xml:space="preserve"> prati stanje soba, tačnije popunjenost soba kao i to koji igrač u određenoj sobi tako što su podaci u sobi predstavljeni poljima poput</w:t>
      </w:r>
      <w:r w:rsidR="00604DD6">
        <w:rPr>
          <w:lang w:val="sr-Latn-RS"/>
        </w:rPr>
        <w:t>(Slika 42.)</w:t>
      </w:r>
      <w:r>
        <w:rPr>
          <w:lang w:val="sr-Latn-RS"/>
        </w:rPr>
        <w:t xml:space="preserve"> roomStatus, stlosRoomStatus, playerIDs, matchInProgress, roomName, anyActiveRequestToJoinRoom</w:t>
      </w:r>
    </w:p>
    <w:p w14:paraId="7DAC4D28" w14:textId="74D379BE" w:rsidR="0031571F" w:rsidRDefault="00604DD6" w:rsidP="00604DD6">
      <w:pPr>
        <w:jc w:val="center"/>
        <w:rPr>
          <w:lang w:val="sr-Latn-RS"/>
        </w:rPr>
      </w:pPr>
      <w:r>
        <w:rPr>
          <w:noProof/>
        </w:rPr>
        <w:drawing>
          <wp:inline distT="0" distB="0" distL="0" distR="0" wp14:anchorId="085524D0" wp14:editId="21F95235">
            <wp:extent cx="3491552" cy="18661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8957" cy="1870132"/>
                    </a:xfrm>
                    <a:prstGeom prst="rect">
                      <a:avLst/>
                    </a:prstGeom>
                  </pic:spPr>
                </pic:pic>
              </a:graphicData>
            </a:graphic>
          </wp:inline>
        </w:drawing>
      </w:r>
    </w:p>
    <w:p w14:paraId="6FF25A98" w14:textId="2EA6BC19" w:rsidR="00604DD6" w:rsidRDefault="00604DD6" w:rsidP="00604DD6">
      <w:pPr>
        <w:jc w:val="center"/>
        <w:rPr>
          <w:lang w:val="sr-Latn-RS"/>
        </w:rPr>
      </w:pPr>
      <w:r>
        <w:rPr>
          <w:lang w:val="sr-Latn-RS"/>
        </w:rPr>
        <w:t>Slika 42.</w:t>
      </w:r>
      <w:r>
        <w:rPr>
          <w:lang w:val="sr-Latn-RS"/>
        </w:rPr>
        <w:t xml:space="preserve"> Room klasa</w:t>
      </w:r>
    </w:p>
    <w:p w14:paraId="7735BB69" w14:textId="25729C7B" w:rsidR="00604DD6" w:rsidRDefault="00604DD6" w:rsidP="00604DD6">
      <w:pPr>
        <w:rPr>
          <w:lang w:val="sr-Latn-RS"/>
        </w:rPr>
      </w:pPr>
      <w:r>
        <w:rPr>
          <w:lang w:val="sr-Latn-RS"/>
        </w:rPr>
        <w:t>anyActiveRequestToJoinRoom</w:t>
      </w:r>
      <w:r>
        <w:rPr>
          <w:lang w:val="sr-Latn-RS"/>
        </w:rPr>
        <w:t xml:space="preserve"> flag služi kako bi se obezbedilo da se samo jedan zahtev u trenutku obrađivao. Zato što je noOfReadyPlayers deljeni resurs od koga zavisi da li je igra treba da počne ili je potrebno sačekati da ostali igrači uđu u igru.</w:t>
      </w:r>
    </w:p>
    <w:p w14:paraId="70BAD300" w14:textId="25493C2A" w:rsidR="00604DD6" w:rsidRPr="00604DD6" w:rsidRDefault="00604DD6" w:rsidP="00FB5DA1">
      <w:pPr>
        <w:rPr>
          <w:lang w:val="sr-Latn-RS"/>
        </w:rPr>
      </w:pPr>
    </w:p>
    <w:p w14:paraId="4D8AE452" w14:textId="4A3D9BAA" w:rsidR="00604DD6" w:rsidRPr="0031571F" w:rsidRDefault="00604DD6" w:rsidP="00604DD6">
      <w:pPr>
        <w:rPr>
          <w:lang w:val="sr-Latn-RS"/>
        </w:rPr>
      </w:pPr>
    </w:p>
    <w:p w14:paraId="4479E803" w14:textId="1EE03175" w:rsidR="00E1198C" w:rsidRPr="00604DD6" w:rsidRDefault="00E1198C" w:rsidP="00E1198C">
      <w:pPr>
        <w:pStyle w:val="Heading5"/>
        <w:rPr>
          <w:lang w:val="sr-Latn-RS"/>
        </w:rPr>
      </w:pPr>
      <w:proofErr w:type="spellStart"/>
      <w:r>
        <w:t>Proces</w:t>
      </w:r>
      <w:proofErr w:type="spellEnd"/>
      <w:r>
        <w:t xml:space="preserve"> </w:t>
      </w:r>
      <w:proofErr w:type="spellStart"/>
      <w:r>
        <w:t>ulaska</w:t>
      </w:r>
      <w:proofErr w:type="spellEnd"/>
      <w:r>
        <w:t xml:space="preserve"> </w:t>
      </w:r>
      <w:proofErr w:type="spellStart"/>
      <w:r>
        <w:t>igra</w:t>
      </w:r>
      <w:proofErr w:type="spellEnd"/>
      <w:r>
        <w:rPr>
          <w:lang w:val="sr-Latn-RS"/>
        </w:rPr>
        <w:t>ča u sobu</w:t>
      </w:r>
    </w:p>
    <w:p w14:paraId="07C094C8" w14:textId="13ACD911" w:rsidR="00CD1058" w:rsidRDefault="00BB0F40" w:rsidP="00E133EC">
      <w:pPr>
        <w:tabs>
          <w:tab w:val="left" w:pos="2934"/>
        </w:tabs>
        <w:spacing w:after="120" w:afterAutospacing="0"/>
        <w:rPr>
          <w:lang w:val="sr-Latn-RS"/>
        </w:rPr>
      </w:pPr>
      <w:r>
        <w:t xml:space="preserve">Na </w:t>
      </w:r>
      <w:proofErr w:type="spellStart"/>
      <w:r>
        <w:t>narednom</w:t>
      </w:r>
      <w:proofErr w:type="spellEnd"/>
      <w:r>
        <w:t xml:space="preserve"> </w:t>
      </w:r>
      <w:proofErr w:type="spellStart"/>
      <w:r>
        <w:t>dijagramu</w:t>
      </w:r>
      <w:proofErr w:type="spellEnd"/>
      <w:r>
        <w:t xml:space="preserve"> bi</w:t>
      </w:r>
      <w:r>
        <w:rPr>
          <w:lang w:val="sr-Latn-RS"/>
        </w:rPr>
        <w:t>će prikazan proces ulaska igrača u sobu</w:t>
      </w:r>
      <w:r>
        <w:t xml:space="preserve">. Stim </w:t>
      </w:r>
      <w:r>
        <w:rPr>
          <w:lang w:val="sr-Latn-RS"/>
        </w:rPr>
        <w:t>što je jedan igrač već u sobi.</w:t>
      </w:r>
    </w:p>
    <w:p w14:paraId="79C2ADF9" w14:textId="4847F567" w:rsidR="00F517C9" w:rsidRPr="00082E75" w:rsidRDefault="00BB0F40" w:rsidP="00E133EC">
      <w:pPr>
        <w:tabs>
          <w:tab w:val="left" w:pos="2934"/>
        </w:tabs>
        <w:spacing w:after="120" w:afterAutospacing="0"/>
        <w:rPr>
          <w:lang w:val="sr-Latn-RS"/>
        </w:rPr>
      </w:pPr>
      <w:r>
        <w:rPr>
          <w:lang w:val="sr-Latn-RS"/>
        </w:rPr>
        <w:t>Igrač zatraži da uđe u sobu tako što emituje događaj u kome pošalje tip sobe kao i broj sobe. Server proveri da li ta soba slobodna i s obzirom da jeste mapira igrača na sobu i pronaće slobodan ID za igrača koji želi da uđe u sobu. Emituje događaj u kome šalje id klijentu koje je zatražio da uđe u sobu.</w:t>
      </w:r>
      <w:r w:rsidR="00774BA0">
        <w:rPr>
          <w:lang w:val="sr-Latn-RS"/>
        </w:rPr>
        <w:t xml:space="preserve"> ClientHandler tog klijenta odpakuje podatke iz primljenog događaja i smešta ih u bafer za primanje poruka, zatim DataReceivingSystem tog klijenta čita naredni element iz bafera i primljeni ID dodeljuje lokalnom igraču, gde nakon toga u bafer za slanje poruka upisuje podatke o poziciji, šemi i veličini lokalnog igrača. Zatim DataTranssmitingSzstem čita primljenu poruku od DataReceivingSystema i emituje </w:t>
      </w:r>
      <w:r w:rsidR="00F517C9">
        <w:rPr>
          <w:lang w:val="sr-Latn-RS"/>
        </w:rPr>
        <w:t xml:space="preserve"> događaj addPlayer. Server kada primi poruku emituje zahtev svim klijentima (Oba klijenta koja se nalaze u sobi) da su mu potrebne najsvežije pozicije igrača. Klijenti prime poruku i koristeći već obajšnjeni princip (Koristeći DataReceivingSystem i DataTranssmittingSystem) pošalji serveru događaj </w:t>
      </w:r>
      <w:r w:rsidR="00F517C9">
        <w:t>“</w:t>
      </w:r>
      <w:proofErr w:type="spellStart"/>
      <w:r w:rsidR="00F517C9">
        <w:t>refreshPlayerPosition</w:t>
      </w:r>
      <w:proofErr w:type="spellEnd"/>
      <w:r w:rsidR="00F517C9">
        <w:t xml:space="preserve">” </w:t>
      </w:r>
      <w:proofErr w:type="spellStart"/>
      <w:r w:rsidR="00F517C9">
        <w:t>gde</w:t>
      </w:r>
      <w:proofErr w:type="spellEnd"/>
      <w:r w:rsidR="00F517C9">
        <w:t xml:space="preserve"> </w:t>
      </w:r>
      <w:r w:rsidR="00F517C9">
        <w:rPr>
          <w:lang w:val="sr-Latn-RS"/>
        </w:rPr>
        <w:t xml:space="preserve">šalju najsvežiju poziciju. Gde nakon toga server šalje svim klijentima zahtev </w:t>
      </w:r>
      <w:r w:rsidR="00F517C9">
        <w:t>“</w:t>
      </w:r>
      <w:proofErr w:type="spellStart"/>
      <w:r w:rsidR="00F517C9">
        <w:t>updatePlayerTable</w:t>
      </w:r>
      <w:proofErr w:type="spellEnd"/>
      <w:r w:rsidR="00F517C9">
        <w:t xml:space="preserve">” </w:t>
      </w:r>
      <w:proofErr w:type="spellStart"/>
      <w:r w:rsidR="00F517C9">
        <w:t>gde</w:t>
      </w:r>
      <w:proofErr w:type="spellEnd"/>
      <w:r w:rsidR="00F517C9">
        <w:t xml:space="preserve"> </w:t>
      </w:r>
      <w:proofErr w:type="spellStart"/>
      <w:r w:rsidR="00F517C9">
        <w:t>prosle</w:t>
      </w:r>
      <w:proofErr w:type="spellEnd"/>
      <w:r w:rsidR="00F517C9">
        <w:rPr>
          <w:lang w:val="sr-Latn-RS"/>
        </w:rPr>
        <w:t>đuje listu igrača kako bi klijenti kod sebe na lokalu kreirali online igrača sa kojim igraju meč. Kada klijenti prime i izvrše zahtev da kreiraju online igrača na lokalu</w:t>
      </w:r>
      <w:r w:rsidR="00082E75">
        <w:rPr>
          <w:lang w:val="sr-Latn-RS"/>
        </w:rPr>
        <w:t xml:space="preserve">, šalju događaj pod nazivom </w:t>
      </w:r>
      <w:r w:rsidR="00082E75">
        <w:t>“</w:t>
      </w:r>
      <w:proofErr w:type="spellStart"/>
      <w:r w:rsidR="00082E75">
        <w:t>playerTableUpdated</w:t>
      </w:r>
      <w:proofErr w:type="spellEnd"/>
      <w:r w:rsidR="00082E75">
        <w:t xml:space="preserve">”. </w:t>
      </w:r>
      <w:proofErr w:type="spellStart"/>
      <w:r w:rsidR="00082E75">
        <w:t>Kada</w:t>
      </w:r>
      <w:proofErr w:type="spellEnd"/>
      <w:r w:rsidR="00082E75">
        <w:t xml:space="preserve"> server </w:t>
      </w:r>
      <w:proofErr w:type="spellStart"/>
      <w:r w:rsidR="00082E75">
        <w:t>primi</w:t>
      </w:r>
      <w:proofErr w:type="spellEnd"/>
      <w:r w:rsidR="00082E75">
        <w:t xml:space="preserve"> taj </w:t>
      </w:r>
      <w:proofErr w:type="spellStart"/>
      <w:r w:rsidR="00082E75">
        <w:t>doga</w:t>
      </w:r>
      <w:proofErr w:type="spellEnd"/>
      <w:r w:rsidR="00082E75">
        <w:rPr>
          <w:lang w:val="sr-Latn-RS"/>
        </w:rPr>
        <w:t>đaj od oba klijenta tada server šalje poruku da je potrebno napraviti sve protivnike (</w:t>
      </w:r>
      <w:r w:rsidR="00082E75">
        <w:t>“</w:t>
      </w:r>
      <w:proofErr w:type="spellStart"/>
      <w:r w:rsidR="00082E75">
        <w:t>createAllEnemies</w:t>
      </w:r>
      <w:proofErr w:type="spellEnd"/>
      <w:r w:rsidR="00082E75">
        <w:t>”</w:t>
      </w:r>
      <w:r w:rsidR="00082E75">
        <w:rPr>
          <w:lang w:val="sr-Latn-RS"/>
        </w:rPr>
        <w:t>) na mapi i da igra može da počne. Klijenti prime zahtev i kreiraju sve protivnike na mapi i tada meć može da počne.</w:t>
      </w:r>
    </w:p>
    <w:p w14:paraId="386407E9" w14:textId="77777777" w:rsidR="00F517C9" w:rsidRDefault="00F517C9">
      <w:pPr>
        <w:spacing w:after="0" w:afterAutospacing="0"/>
        <w:jc w:val="left"/>
        <w:rPr>
          <w:lang w:val="sr-Latn-RS"/>
        </w:rPr>
      </w:pPr>
      <w:r>
        <w:rPr>
          <w:lang w:val="sr-Latn-RS"/>
        </w:rPr>
        <w:br w:type="page"/>
      </w:r>
    </w:p>
    <w:p w14:paraId="1AC46EA9" w14:textId="77777777" w:rsidR="00F517C9" w:rsidRDefault="00F517C9" w:rsidP="00E133EC">
      <w:pPr>
        <w:tabs>
          <w:tab w:val="left" w:pos="2934"/>
        </w:tabs>
        <w:spacing w:after="120" w:afterAutospacing="0"/>
        <w:rPr>
          <w:lang w:val="sr-Latn-RS"/>
        </w:rPr>
      </w:pPr>
    </w:p>
    <w:p w14:paraId="6EEACC0E" w14:textId="77777777" w:rsidR="000A35E6" w:rsidRDefault="000A35E6" w:rsidP="00E133EC">
      <w:pPr>
        <w:tabs>
          <w:tab w:val="left" w:pos="2934"/>
        </w:tabs>
        <w:spacing w:after="120" w:afterAutospacing="0"/>
        <w:rPr>
          <w:noProof/>
        </w:rPr>
      </w:pPr>
      <w:r>
        <w:rPr>
          <w:noProof/>
        </w:rPr>
        <w:drawing>
          <wp:inline distT="0" distB="0" distL="0" distR="0" wp14:anchorId="6993D2E0" wp14:editId="77DDDDBE">
            <wp:extent cx="6092190" cy="2903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2190" cy="2903220"/>
                    </a:xfrm>
                    <a:prstGeom prst="rect">
                      <a:avLst/>
                    </a:prstGeom>
                  </pic:spPr>
                </pic:pic>
              </a:graphicData>
            </a:graphic>
          </wp:inline>
        </w:drawing>
      </w:r>
    </w:p>
    <w:p w14:paraId="24F5F9EC" w14:textId="3CCF3644" w:rsidR="00BB0F40" w:rsidRPr="00BB0F40" w:rsidRDefault="000A35E6" w:rsidP="00E133EC">
      <w:pPr>
        <w:tabs>
          <w:tab w:val="left" w:pos="2934"/>
        </w:tabs>
        <w:spacing w:after="120" w:afterAutospacing="0"/>
        <w:rPr>
          <w:lang w:val="sr-Latn-RS"/>
        </w:rPr>
      </w:pPr>
      <w:r>
        <w:rPr>
          <w:noProof/>
        </w:rPr>
        <w:drawing>
          <wp:inline distT="0" distB="0" distL="0" distR="0" wp14:anchorId="74619941" wp14:editId="6702BAE7">
            <wp:extent cx="6092190" cy="28086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92190" cy="2808605"/>
                    </a:xfrm>
                    <a:prstGeom prst="rect">
                      <a:avLst/>
                    </a:prstGeom>
                  </pic:spPr>
                </pic:pic>
              </a:graphicData>
            </a:graphic>
          </wp:inline>
        </w:drawing>
      </w:r>
      <w:r w:rsidRPr="000A35E6">
        <w:rPr>
          <w:noProof/>
        </w:rPr>
        <w:t xml:space="preserve"> </w:t>
      </w:r>
    </w:p>
    <w:p w14:paraId="3F6FC129" w14:textId="67ADB14C" w:rsidR="00774BA0" w:rsidRDefault="00774BA0" w:rsidP="00774BA0">
      <w:pPr>
        <w:spacing w:after="120" w:afterAutospacing="0"/>
      </w:pPr>
      <w:r>
        <w:rPr>
          <w:noProof/>
        </w:rPr>
        <w:lastRenderedPageBreak/>
        <w:drawing>
          <wp:inline distT="0" distB="0" distL="0" distR="0" wp14:anchorId="6E69DA13" wp14:editId="25620F0F">
            <wp:extent cx="6092190" cy="31832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92190" cy="3183255"/>
                    </a:xfrm>
                    <a:prstGeom prst="rect">
                      <a:avLst/>
                    </a:prstGeom>
                  </pic:spPr>
                </pic:pic>
              </a:graphicData>
            </a:graphic>
          </wp:inline>
        </w:drawing>
      </w:r>
      <w:r w:rsidRPr="00774BA0">
        <w:rPr>
          <w:noProof/>
        </w:rPr>
        <w:t xml:space="preserve"> </w:t>
      </w:r>
      <w:r>
        <w:rPr>
          <w:noProof/>
        </w:rPr>
        <w:drawing>
          <wp:inline distT="0" distB="0" distL="0" distR="0" wp14:anchorId="47AC77BA" wp14:editId="353BC602">
            <wp:extent cx="6109090" cy="2569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0365" cy="2569746"/>
                    </a:xfrm>
                    <a:prstGeom prst="rect">
                      <a:avLst/>
                    </a:prstGeom>
                  </pic:spPr>
                </pic:pic>
              </a:graphicData>
            </a:graphic>
          </wp:inline>
        </w:drawing>
      </w:r>
    </w:p>
    <w:p w14:paraId="4DA37B0C" w14:textId="1BB16DEC" w:rsidR="00082E75" w:rsidRPr="00954317" w:rsidRDefault="00082E75" w:rsidP="00082E75">
      <w:pPr>
        <w:jc w:val="center"/>
      </w:pPr>
      <w:r>
        <w:rPr>
          <w:lang w:val="sr-Latn-RS"/>
        </w:rPr>
        <w:t>Slika 4</w:t>
      </w:r>
      <w:r>
        <w:rPr>
          <w:lang w:val="sr-Latn-RS"/>
        </w:rPr>
        <w:t>3</w:t>
      </w:r>
      <w:r>
        <w:rPr>
          <w:lang w:val="sr-Latn-RS"/>
        </w:rPr>
        <w:t xml:space="preserve">. </w:t>
      </w:r>
      <w:r>
        <w:rPr>
          <w:lang w:val="sr-Latn-RS"/>
        </w:rPr>
        <w:t>Ulazak igrača 1 u sobu</w:t>
      </w:r>
      <w:r w:rsidR="00954317">
        <w:tab/>
      </w:r>
    </w:p>
    <w:p w14:paraId="56844717" w14:textId="71335508" w:rsidR="00954317" w:rsidRDefault="00954317">
      <w:pPr>
        <w:spacing w:after="0" w:afterAutospacing="0"/>
        <w:jc w:val="left"/>
        <w:rPr>
          <w:b/>
          <w:sz w:val="28"/>
        </w:rPr>
      </w:pPr>
      <w:r>
        <w:rPr>
          <w:b/>
          <w:sz w:val="28"/>
        </w:rPr>
        <w:br w:type="page"/>
      </w:r>
    </w:p>
    <w:p w14:paraId="39102388" w14:textId="7C36CF88" w:rsidR="00954317" w:rsidRPr="00954317" w:rsidRDefault="00954317" w:rsidP="00954317">
      <w:pPr>
        <w:pStyle w:val="Heading2"/>
        <w:rPr>
          <w:lang w:val="sr-Latn-RS"/>
        </w:rPr>
      </w:pPr>
      <w:r>
        <w:rPr>
          <w:lang w:val="sr-Latn-RS"/>
        </w:rPr>
        <w:lastRenderedPageBreak/>
        <w:t>Tehnička unapređenja</w:t>
      </w:r>
    </w:p>
    <w:p w14:paraId="5951FAD2" w14:textId="2716AAB5" w:rsidR="00E30D36" w:rsidRDefault="00954317" w:rsidP="00D323E1">
      <w:pPr>
        <w:tabs>
          <w:tab w:val="left" w:pos="2934"/>
        </w:tabs>
        <w:rPr>
          <w:bCs/>
          <w:lang w:val="sr-Latn-RS"/>
        </w:rPr>
      </w:pPr>
      <w:r w:rsidRPr="00954317">
        <w:rPr>
          <w:bCs/>
        </w:rPr>
        <w:t xml:space="preserve">U </w:t>
      </w:r>
      <w:proofErr w:type="spellStart"/>
      <w:r w:rsidRPr="00954317">
        <w:rPr>
          <w:bCs/>
        </w:rPr>
        <w:t>ovom</w:t>
      </w:r>
      <w:proofErr w:type="spellEnd"/>
      <w:r>
        <w:rPr>
          <w:bCs/>
        </w:rPr>
        <w:t xml:space="preserve"> </w:t>
      </w:r>
      <w:proofErr w:type="spellStart"/>
      <w:r>
        <w:rPr>
          <w:bCs/>
        </w:rPr>
        <w:t>poglavlju</w:t>
      </w:r>
      <w:proofErr w:type="spellEnd"/>
      <w:r>
        <w:rPr>
          <w:bCs/>
        </w:rPr>
        <w:t xml:space="preserve"> </w:t>
      </w:r>
      <w:r w:rsidR="00E30D36">
        <w:rPr>
          <w:bCs/>
          <w:lang w:val="sr-Latn-RS"/>
        </w:rPr>
        <w:t>će biti reči o nedostacima u samom projektu. Takođe će za neke nedostatke biti ponuđena rešenja.</w:t>
      </w:r>
    </w:p>
    <w:p w14:paraId="2B9FB2E7" w14:textId="3EBB2FB4" w:rsidR="00E30D36" w:rsidRDefault="007D71AE" w:rsidP="00E30D36">
      <w:pPr>
        <w:pStyle w:val="Heading3"/>
        <w:rPr>
          <w:rStyle w:val="Strong"/>
          <w:b/>
          <w:bCs/>
        </w:rPr>
      </w:pPr>
      <w:proofErr w:type="spellStart"/>
      <w:r>
        <w:rPr>
          <w:rStyle w:val="Strong"/>
          <w:b/>
          <w:bCs/>
        </w:rPr>
        <w:t>Logika</w:t>
      </w:r>
      <w:proofErr w:type="spellEnd"/>
      <w:r>
        <w:rPr>
          <w:rStyle w:val="Strong"/>
          <w:b/>
          <w:bCs/>
        </w:rPr>
        <w:t xml:space="preserve"> u </w:t>
      </w:r>
      <w:r w:rsidR="00E30D36" w:rsidRPr="00E30D36">
        <w:rPr>
          <w:rStyle w:val="Strong"/>
          <w:b/>
          <w:bCs/>
        </w:rPr>
        <w:t xml:space="preserve">ECS </w:t>
      </w:r>
      <w:proofErr w:type="spellStart"/>
      <w:r w:rsidR="00E30D36">
        <w:rPr>
          <w:rStyle w:val="Strong"/>
          <w:b/>
          <w:bCs/>
        </w:rPr>
        <w:t>komponent</w:t>
      </w:r>
      <w:r>
        <w:rPr>
          <w:rStyle w:val="Strong"/>
          <w:b/>
          <w:bCs/>
        </w:rPr>
        <w:t>i</w:t>
      </w:r>
      <w:proofErr w:type="spellEnd"/>
    </w:p>
    <w:p w14:paraId="140878B4" w14:textId="0FF19455" w:rsidR="00E30D36" w:rsidRDefault="00E30D36" w:rsidP="00E30D36">
      <w:r>
        <w:t xml:space="preserve">Na primer </w:t>
      </w:r>
      <w:proofErr w:type="spellStart"/>
      <w:r>
        <w:t>SteeringComponent</w:t>
      </w:r>
      <w:proofErr w:type="spellEnd"/>
      <w:r>
        <w:t xml:space="preserve"> u </w:t>
      </w:r>
      <w:proofErr w:type="spellStart"/>
      <w:r>
        <w:t>sebi</w:t>
      </w:r>
      <w:proofErr w:type="spellEnd"/>
      <w:r>
        <w:t xml:space="preserve"> </w:t>
      </w:r>
      <w:proofErr w:type="spellStart"/>
      <w:r>
        <w:t>ima</w:t>
      </w:r>
      <w:proofErr w:type="spellEnd"/>
      <w:r>
        <w:t xml:space="preserve"> </w:t>
      </w:r>
      <w:proofErr w:type="spellStart"/>
      <w:r>
        <w:t>implementiran</w:t>
      </w:r>
      <w:proofErr w:type="spellEnd"/>
      <w:r>
        <w:t xml:space="preserve"> deo </w:t>
      </w:r>
      <w:proofErr w:type="spellStart"/>
      <w:r>
        <w:t>logike</w:t>
      </w:r>
      <w:proofErr w:type="spellEnd"/>
      <w:r>
        <w:t xml:space="preserve"> koji je </w:t>
      </w:r>
      <w:proofErr w:type="spellStart"/>
      <w:r>
        <w:t>vezan</w:t>
      </w:r>
      <w:proofErr w:type="spellEnd"/>
      <w:r>
        <w:t xml:space="preserve"> za </w:t>
      </w:r>
      <w:proofErr w:type="spellStart"/>
      <w:r>
        <w:t>ažuriranje</w:t>
      </w:r>
      <w:proofErr w:type="spellEnd"/>
      <w:r>
        <w:t xml:space="preserve"> AI </w:t>
      </w:r>
      <w:proofErr w:type="spellStart"/>
      <w:r>
        <w:t>protivnika</w:t>
      </w:r>
      <w:proofErr w:type="spellEnd"/>
      <w:r>
        <w:t xml:space="preserve">. S </w:t>
      </w:r>
      <w:proofErr w:type="spellStart"/>
      <w:r>
        <w:t>obzirom</w:t>
      </w:r>
      <w:proofErr w:type="spellEnd"/>
      <w:r>
        <w:t xml:space="preserve"> da se po </w:t>
      </w:r>
      <w:proofErr w:type="spellStart"/>
      <w:r>
        <w:t>pravilima</w:t>
      </w:r>
      <w:proofErr w:type="spellEnd"/>
      <w:r>
        <w:t xml:space="preserve"> ECS </w:t>
      </w:r>
      <w:proofErr w:type="spellStart"/>
      <w:r>
        <w:t>paterna</w:t>
      </w:r>
      <w:proofErr w:type="spellEnd"/>
      <w:r>
        <w:t xml:space="preserve">, u </w:t>
      </w:r>
      <w:proofErr w:type="spellStart"/>
      <w:r>
        <w:t>komponentama</w:t>
      </w:r>
      <w:proofErr w:type="spellEnd"/>
      <w:r>
        <w:t xml:space="preserve"> </w:t>
      </w:r>
      <w:proofErr w:type="spellStart"/>
      <w:r>
        <w:t>nalaze</w:t>
      </w:r>
      <w:proofErr w:type="spellEnd"/>
      <w:r>
        <w:t xml:space="preserve"> </w:t>
      </w:r>
      <w:proofErr w:type="spellStart"/>
      <w:r>
        <w:t>isključivo</w:t>
      </w:r>
      <w:proofErr w:type="spellEnd"/>
      <w:r>
        <w:t xml:space="preserve"> </w:t>
      </w:r>
      <w:proofErr w:type="spellStart"/>
      <w:r>
        <w:t>podaci</w:t>
      </w:r>
      <w:proofErr w:type="spellEnd"/>
      <w:r>
        <w:t xml:space="preserve">, </w:t>
      </w:r>
      <w:proofErr w:type="spellStart"/>
      <w:r>
        <w:t>sva</w:t>
      </w:r>
      <w:proofErr w:type="spellEnd"/>
      <w:r>
        <w:t xml:space="preserve"> </w:t>
      </w:r>
      <w:proofErr w:type="spellStart"/>
      <w:r>
        <w:t>logika</w:t>
      </w:r>
      <w:proofErr w:type="spellEnd"/>
      <w:r>
        <w:t xml:space="preserve"> bi </w:t>
      </w:r>
      <w:proofErr w:type="spellStart"/>
      <w:r>
        <w:t>trebala</w:t>
      </w:r>
      <w:proofErr w:type="spellEnd"/>
      <w:r>
        <w:t xml:space="preserve"> da se </w:t>
      </w:r>
      <w:proofErr w:type="spellStart"/>
      <w:r>
        <w:t>izmesti</w:t>
      </w:r>
      <w:proofErr w:type="spellEnd"/>
      <w:r>
        <w:t xml:space="preserve"> u </w:t>
      </w:r>
      <w:proofErr w:type="spellStart"/>
      <w:r>
        <w:t>zaseban</w:t>
      </w:r>
      <w:proofErr w:type="spellEnd"/>
      <w:r>
        <w:t xml:space="preserve"> </w:t>
      </w:r>
      <w:proofErr w:type="spellStart"/>
      <w:r>
        <w:t>sistem</w:t>
      </w:r>
      <w:proofErr w:type="spellEnd"/>
      <w:r>
        <w:t>.</w:t>
      </w:r>
    </w:p>
    <w:p w14:paraId="00360730" w14:textId="3DCB199E" w:rsidR="007D71AE" w:rsidRDefault="007D71AE" w:rsidP="007D71AE">
      <w:pPr>
        <w:pStyle w:val="Heading3"/>
        <w:rPr>
          <w:rStyle w:val="Strong"/>
          <w:b/>
          <w:bCs/>
        </w:rPr>
      </w:pPr>
      <w:r>
        <w:rPr>
          <w:rStyle w:val="Strong"/>
          <w:b/>
          <w:bCs/>
        </w:rPr>
        <w:t xml:space="preserve">Coupling ECS </w:t>
      </w:r>
      <w:proofErr w:type="spellStart"/>
      <w:r>
        <w:rPr>
          <w:rStyle w:val="Strong"/>
          <w:b/>
          <w:bCs/>
        </w:rPr>
        <w:t>komponenti</w:t>
      </w:r>
      <w:proofErr w:type="spellEnd"/>
    </w:p>
    <w:p w14:paraId="41D4376D" w14:textId="320EA76C" w:rsidR="00E30D36" w:rsidRDefault="007D71AE" w:rsidP="00E30D36">
      <w:pPr>
        <w:rPr>
          <w:lang w:val="sr-Latn-RS"/>
        </w:rPr>
      </w:pPr>
      <w:proofErr w:type="spellStart"/>
      <w:r>
        <w:t>Unutar</w:t>
      </w:r>
      <w:proofErr w:type="spellEnd"/>
      <w:r>
        <w:t xml:space="preserve"> </w:t>
      </w:r>
      <w:proofErr w:type="spellStart"/>
      <w:r w:rsidRPr="007D71AE">
        <w:t>PlayerComponent</w:t>
      </w:r>
      <w:proofErr w:type="spellEnd"/>
      <w:r>
        <w:t xml:space="preserve"> </w:t>
      </w:r>
      <w:proofErr w:type="spellStart"/>
      <w:r>
        <w:t>postoje</w:t>
      </w:r>
      <w:proofErr w:type="spellEnd"/>
      <w:r>
        <w:t xml:space="preserve"> </w:t>
      </w:r>
      <w:proofErr w:type="spellStart"/>
      <w:r>
        <w:t>dva</w:t>
      </w:r>
      <w:proofErr w:type="spellEnd"/>
      <w:r>
        <w:t xml:space="preserve"> </w:t>
      </w:r>
      <w:proofErr w:type="spellStart"/>
      <w:r>
        <w:t>flega</w:t>
      </w:r>
      <w:proofErr w:type="spellEnd"/>
      <w:r>
        <w:t xml:space="preserve"> (</w:t>
      </w:r>
      <w:r w:rsidRPr="007D71AE">
        <w:t>fired</w:t>
      </w:r>
      <w:r>
        <w:t xml:space="preserve"> </w:t>
      </w:r>
      <w:proofErr w:type="spellStart"/>
      <w:r>
        <w:t>i</w:t>
      </w:r>
      <w:proofErr w:type="spellEnd"/>
      <w:r>
        <w:t xml:space="preserve"> </w:t>
      </w:r>
      <w:proofErr w:type="spellStart"/>
      <w:r w:rsidRPr="007D71AE">
        <w:t>readyToTransmitBullet</w:t>
      </w:r>
      <w:proofErr w:type="spellEnd"/>
      <w:r>
        <w:t xml:space="preserve">) koji se </w:t>
      </w:r>
      <w:proofErr w:type="spellStart"/>
      <w:r>
        <w:t>koriste</w:t>
      </w:r>
      <w:proofErr w:type="spellEnd"/>
      <w:r>
        <w:t xml:space="preserve"> </w:t>
      </w:r>
      <w:proofErr w:type="spellStart"/>
      <w:r>
        <w:t>kao</w:t>
      </w:r>
      <w:proofErr w:type="spellEnd"/>
      <w:r>
        <w:t xml:space="preserve"> most </w:t>
      </w:r>
      <w:proofErr w:type="spellStart"/>
      <w:r>
        <w:t>izme</w:t>
      </w:r>
      <w:proofErr w:type="spellEnd"/>
      <w:r>
        <w:rPr>
          <w:lang w:val="sr-Latn-RS"/>
        </w:rPr>
        <w:t xml:space="preserve">đu PlayerComponent i </w:t>
      </w:r>
      <w:r w:rsidRPr="007D71AE">
        <w:rPr>
          <w:lang w:val="sr-Latn-RS"/>
        </w:rPr>
        <w:t>InputManagerTransmiting</w:t>
      </w:r>
      <w:r>
        <w:rPr>
          <w:lang w:val="sr-Latn-RS"/>
        </w:rPr>
        <w:t>S</w:t>
      </w:r>
      <w:r w:rsidRPr="007D71AE">
        <w:rPr>
          <w:lang w:val="sr-Latn-RS"/>
        </w:rPr>
        <w:t>ystem</w:t>
      </w:r>
      <w:r>
        <w:t xml:space="preserve">. </w:t>
      </w:r>
      <w:proofErr w:type="spellStart"/>
      <w:r>
        <w:t>Svaka</w:t>
      </w:r>
      <w:proofErr w:type="spellEnd"/>
      <w:r>
        <w:t xml:space="preserve"> </w:t>
      </w:r>
      <w:proofErr w:type="spellStart"/>
      <w:r>
        <w:t>komponenta</w:t>
      </w:r>
      <w:proofErr w:type="spellEnd"/>
      <w:r>
        <w:t xml:space="preserve"> </w:t>
      </w:r>
      <w:proofErr w:type="spellStart"/>
      <w:r>
        <w:t>treba</w:t>
      </w:r>
      <w:proofErr w:type="spellEnd"/>
      <w:r>
        <w:t xml:space="preserve"> da </w:t>
      </w:r>
      <w:proofErr w:type="spellStart"/>
      <w:r>
        <w:t>ima</w:t>
      </w:r>
      <w:proofErr w:type="spellEnd"/>
      <w:r>
        <w:t xml:space="preserve"> </w:t>
      </w:r>
      <w:proofErr w:type="spellStart"/>
      <w:r>
        <w:t>podatke</w:t>
      </w:r>
      <w:proofErr w:type="spellEnd"/>
      <w:r>
        <w:t xml:space="preserve"> </w:t>
      </w:r>
      <w:proofErr w:type="spellStart"/>
      <w:r>
        <w:t>isklju</w:t>
      </w:r>
      <w:proofErr w:type="spellEnd"/>
      <w:r>
        <w:rPr>
          <w:lang w:val="sr-Latn-RS"/>
        </w:rPr>
        <w:t>čivo za oblast za koju je vezana. Potrebno je PlayerComponent izbaciti ta polja tako da funckionalnost i dalje ostane ista, a da komponenta bude očišćena, to jeste da se napravi dobar decoupling između komponenti.</w:t>
      </w:r>
    </w:p>
    <w:p w14:paraId="2DEE2AE3" w14:textId="795A947A" w:rsidR="007D71AE" w:rsidRDefault="00204AFB" w:rsidP="007D71AE">
      <w:pPr>
        <w:pStyle w:val="Heading3"/>
        <w:rPr>
          <w:rStyle w:val="Strong"/>
          <w:b/>
          <w:bCs/>
        </w:rPr>
      </w:pPr>
      <w:proofErr w:type="spellStart"/>
      <w:r w:rsidRPr="00204AFB">
        <w:rPr>
          <w:rStyle w:val="Strong"/>
          <w:b/>
          <w:bCs/>
        </w:rPr>
        <w:t>getComponent</w:t>
      </w:r>
      <w:proofErr w:type="spellEnd"/>
      <w:r>
        <w:rPr>
          <w:rStyle w:val="Strong"/>
          <w:b/>
          <w:bCs/>
        </w:rPr>
        <w:t xml:space="preserve"> </w:t>
      </w:r>
      <w:proofErr w:type="spellStart"/>
      <w:r>
        <w:rPr>
          <w:rStyle w:val="Strong"/>
          <w:b/>
          <w:bCs/>
        </w:rPr>
        <w:t>usporava</w:t>
      </w:r>
      <w:proofErr w:type="spellEnd"/>
      <w:r>
        <w:rPr>
          <w:rStyle w:val="Strong"/>
          <w:b/>
          <w:bCs/>
        </w:rPr>
        <w:t xml:space="preserve"> </w:t>
      </w:r>
      <w:proofErr w:type="spellStart"/>
      <w:r>
        <w:rPr>
          <w:rStyle w:val="Strong"/>
          <w:b/>
          <w:bCs/>
        </w:rPr>
        <w:t>izvr</w:t>
      </w:r>
      <w:proofErr w:type="spellEnd"/>
      <w:r>
        <w:rPr>
          <w:rStyle w:val="Strong"/>
          <w:b/>
          <w:bCs/>
          <w:lang w:val="sr-Latn-RS"/>
        </w:rPr>
        <w:t>šavanje aplikacije</w:t>
      </w:r>
    </w:p>
    <w:p w14:paraId="77399D84" w14:textId="3065403B" w:rsidR="007D71AE" w:rsidRDefault="00204AFB" w:rsidP="00E30D36">
      <w:pPr>
        <w:rPr>
          <w:lang w:val="sr-Latn-RS"/>
        </w:rPr>
      </w:pPr>
      <w:r>
        <w:rPr>
          <w:lang w:val="sr-Latn-RS"/>
        </w:rPr>
        <w:t xml:space="preserve">U projektu je za čitanje komponente iz entitija korišćena metoda getComponent čija je kompleksnost O(logn), a u slučaju da se koristi ComponentMapper za čitanje komponenti je je O(1) (Slika 44.). </w:t>
      </w:r>
    </w:p>
    <w:p w14:paraId="3100BC55" w14:textId="2DB6B005" w:rsidR="00204AFB" w:rsidRPr="007D71AE" w:rsidRDefault="00204AFB" w:rsidP="00204AFB">
      <w:pPr>
        <w:jc w:val="center"/>
        <w:rPr>
          <w:lang w:val="sr-Latn-RS"/>
        </w:rPr>
      </w:pPr>
      <w:r>
        <w:rPr>
          <w:noProof/>
        </w:rPr>
        <w:drawing>
          <wp:inline distT="0" distB="0" distL="0" distR="0" wp14:anchorId="067D96C7" wp14:editId="1F1C7FA8">
            <wp:extent cx="3303917" cy="26592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0009" cy="2664180"/>
                    </a:xfrm>
                    <a:prstGeom prst="rect">
                      <a:avLst/>
                    </a:prstGeom>
                    <a:noFill/>
                    <a:ln>
                      <a:noFill/>
                    </a:ln>
                  </pic:spPr>
                </pic:pic>
              </a:graphicData>
            </a:graphic>
          </wp:inline>
        </w:drawing>
      </w:r>
    </w:p>
    <w:p w14:paraId="76AFB2C6" w14:textId="4F12DC9E" w:rsidR="00C86120" w:rsidRDefault="00C86120">
      <w:pPr>
        <w:spacing w:after="0" w:afterAutospacing="0"/>
        <w:jc w:val="left"/>
        <w:rPr>
          <w:bCs/>
        </w:rPr>
      </w:pPr>
      <w:r>
        <w:rPr>
          <w:bCs/>
        </w:rPr>
        <w:tab/>
      </w:r>
      <w:r>
        <w:rPr>
          <w:bCs/>
        </w:rPr>
        <w:tab/>
      </w:r>
      <w:r>
        <w:rPr>
          <w:bCs/>
        </w:rPr>
        <w:tab/>
      </w:r>
      <w:r>
        <w:rPr>
          <w:bCs/>
        </w:rPr>
        <w:tab/>
      </w:r>
      <w:r>
        <w:rPr>
          <w:bCs/>
        </w:rPr>
        <w:tab/>
      </w:r>
      <w:proofErr w:type="spellStart"/>
      <w:r>
        <w:rPr>
          <w:bCs/>
        </w:rPr>
        <w:t>Slika</w:t>
      </w:r>
      <w:proofErr w:type="spellEnd"/>
      <w:r>
        <w:rPr>
          <w:bCs/>
        </w:rPr>
        <w:t xml:space="preserve"> 44. </w:t>
      </w:r>
      <w:proofErr w:type="spellStart"/>
      <w:r>
        <w:rPr>
          <w:bCs/>
        </w:rPr>
        <w:t>Vremenska</w:t>
      </w:r>
      <w:proofErr w:type="spellEnd"/>
      <w:r>
        <w:rPr>
          <w:bCs/>
        </w:rPr>
        <w:t xml:space="preserve"> </w:t>
      </w:r>
      <w:proofErr w:type="spellStart"/>
      <w:r>
        <w:rPr>
          <w:bCs/>
        </w:rPr>
        <w:t>kompleksnost</w:t>
      </w:r>
      <w:proofErr w:type="spellEnd"/>
      <w:r>
        <w:rPr>
          <w:bCs/>
        </w:rPr>
        <w:t xml:space="preserve"> [17]</w:t>
      </w:r>
    </w:p>
    <w:p w14:paraId="21A665D4" w14:textId="77777777" w:rsidR="00C86120" w:rsidRDefault="00C86120">
      <w:pPr>
        <w:spacing w:after="0" w:afterAutospacing="0"/>
        <w:jc w:val="left"/>
        <w:rPr>
          <w:bCs/>
        </w:rPr>
      </w:pPr>
      <w:r>
        <w:rPr>
          <w:bCs/>
        </w:rPr>
        <w:br w:type="page"/>
      </w:r>
    </w:p>
    <w:p w14:paraId="2749A385" w14:textId="64DC4120" w:rsidR="00E30D36" w:rsidRDefault="00C86120" w:rsidP="00E461B0">
      <w:pPr>
        <w:pStyle w:val="Heading3"/>
        <w:spacing w:after="0" w:afterAutospacing="0"/>
        <w:jc w:val="left"/>
        <w:rPr>
          <w:rStyle w:val="Strong"/>
          <w:b/>
          <w:bCs/>
        </w:rPr>
      </w:pPr>
      <w:r w:rsidRPr="00C86120">
        <w:rPr>
          <w:rStyle w:val="Strong"/>
          <w:b/>
          <w:bCs/>
        </w:rPr>
        <w:lastRenderedPageBreak/>
        <w:t xml:space="preserve">Jak </w:t>
      </w:r>
      <w:proofErr w:type="spellStart"/>
      <w:r w:rsidRPr="00C86120">
        <w:rPr>
          <w:rStyle w:val="Strong"/>
          <w:b/>
          <w:bCs/>
        </w:rPr>
        <w:t>klijent</w:t>
      </w:r>
      <w:proofErr w:type="spellEnd"/>
      <w:r w:rsidRPr="00C86120">
        <w:rPr>
          <w:rStyle w:val="Strong"/>
          <w:b/>
          <w:bCs/>
        </w:rPr>
        <w:t>, slab server</w:t>
      </w:r>
    </w:p>
    <w:p w14:paraId="70BB46F5" w14:textId="77777777" w:rsidR="00C86120" w:rsidRPr="00C86120" w:rsidRDefault="00C86120" w:rsidP="00C86120"/>
    <w:p w14:paraId="781FD424" w14:textId="47698677" w:rsidR="00F60616" w:rsidRDefault="00C86120">
      <w:pPr>
        <w:spacing w:after="0" w:afterAutospacing="0"/>
        <w:jc w:val="left"/>
        <w:rPr>
          <w:bCs/>
          <w:lang w:val="sr-Latn-RS"/>
        </w:rPr>
      </w:pPr>
      <w:r>
        <w:rPr>
          <w:bCs/>
        </w:rPr>
        <w:t xml:space="preserve">Na </w:t>
      </w:r>
      <w:proofErr w:type="spellStart"/>
      <w:r>
        <w:rPr>
          <w:bCs/>
        </w:rPr>
        <w:t>projektu</w:t>
      </w:r>
      <w:proofErr w:type="spellEnd"/>
      <w:r>
        <w:rPr>
          <w:bCs/>
        </w:rPr>
        <w:t xml:space="preserve"> je </w:t>
      </w:r>
      <w:proofErr w:type="spellStart"/>
      <w:r>
        <w:rPr>
          <w:bCs/>
        </w:rPr>
        <w:t>raspodela</w:t>
      </w:r>
      <w:proofErr w:type="spellEnd"/>
      <w:r>
        <w:rPr>
          <w:bCs/>
        </w:rPr>
        <w:t xml:space="preserve"> </w:t>
      </w:r>
      <w:proofErr w:type="spellStart"/>
      <w:r>
        <w:rPr>
          <w:bCs/>
        </w:rPr>
        <w:t>posla</w:t>
      </w:r>
      <w:proofErr w:type="spellEnd"/>
      <w:r>
        <w:rPr>
          <w:bCs/>
        </w:rPr>
        <w:t xml:space="preserve"> </w:t>
      </w:r>
      <w:proofErr w:type="spellStart"/>
      <w:r>
        <w:rPr>
          <w:bCs/>
        </w:rPr>
        <w:t>ura</w:t>
      </w:r>
      <w:proofErr w:type="spellEnd"/>
      <w:r>
        <w:rPr>
          <w:bCs/>
          <w:lang w:val="sr-Latn-RS"/>
        </w:rPr>
        <w:t>đena tako da klijent radi skoro sav posao, a server manje više samo prosleđuje podatke klijentima.</w:t>
      </w:r>
      <w:r w:rsidR="0011440E">
        <w:rPr>
          <w:bCs/>
          <w:lang w:val="sr-Latn-RS"/>
        </w:rPr>
        <w:t xml:space="preserve"> Razlog zašto je ovo urađeno na taj način je manjak iskustva pri kreiranju servera, a i literature o arhitektur</w:t>
      </w:r>
      <w:r w:rsidR="0012372A">
        <w:rPr>
          <w:bCs/>
          <w:lang w:val="sr-Latn-RS"/>
        </w:rPr>
        <w:t>i</w:t>
      </w:r>
      <w:r w:rsidR="0011440E">
        <w:rPr>
          <w:bCs/>
          <w:lang w:val="sr-Latn-RS"/>
        </w:rPr>
        <w:t xml:space="preserve"> servera </w:t>
      </w:r>
      <w:r w:rsidR="00B55603">
        <w:rPr>
          <w:bCs/>
          <w:lang w:val="sr-Latn-RS"/>
        </w:rPr>
        <w:t xml:space="preserve">i nema. </w:t>
      </w:r>
    </w:p>
    <w:p w14:paraId="684D2CBA" w14:textId="61B924A6" w:rsidR="00F60616" w:rsidRDefault="00F60616">
      <w:pPr>
        <w:spacing w:after="0" w:afterAutospacing="0"/>
        <w:jc w:val="left"/>
        <w:rPr>
          <w:bCs/>
          <w:lang w:val="sr-Latn-RS"/>
        </w:rPr>
      </w:pPr>
    </w:p>
    <w:p w14:paraId="350969C1" w14:textId="4963F940" w:rsidR="00B55603" w:rsidRPr="00C86120" w:rsidRDefault="00B55603">
      <w:pPr>
        <w:spacing w:after="0" w:afterAutospacing="0"/>
        <w:jc w:val="left"/>
        <w:rPr>
          <w:bCs/>
          <w:lang w:val="sr-Latn-RS"/>
        </w:rPr>
      </w:pPr>
      <w:r>
        <w:rPr>
          <w:bCs/>
          <w:lang w:val="sr-Latn-RS"/>
        </w:rPr>
        <w:t xml:space="preserve">Problem kod ovog pristupa je to što jedan od klijenata mora biti host. Po trenutnoj implementaciji host je klijent koji prvi uđe u sobu. Host je klijent čije stanje tokom meča je istinito stanje. Igrači jedan drugome šalju informacije o poziciji ali samo host koristi komponente za detekciju kontakta. Host određuje da li se desio kontakt i nakon toga sudar. U slučaju kada host detektuje kontakt između dva tela, šalje informaciju o ta dva tela drugom igraču. Te informacije se čuvaju u baferu fikstura kod drugog igrača i onda </w:t>
      </w:r>
      <w:r w:rsidR="00F60616">
        <w:rPr>
          <w:bCs/>
          <w:lang w:val="sr-Latn-RS"/>
        </w:rPr>
        <w:t>drugi igrač razrešava sudar između dva tela.</w:t>
      </w:r>
    </w:p>
    <w:p w14:paraId="7206DF16" w14:textId="07B38436" w:rsidR="00C86120" w:rsidRDefault="00C86120">
      <w:pPr>
        <w:spacing w:after="0" w:afterAutospacing="0"/>
        <w:jc w:val="left"/>
        <w:rPr>
          <w:bCs/>
        </w:rPr>
      </w:pPr>
    </w:p>
    <w:p w14:paraId="0CE3C34B" w14:textId="679590C2" w:rsidR="0012372A" w:rsidRDefault="0012372A">
      <w:pPr>
        <w:spacing w:after="0" w:afterAutospacing="0"/>
        <w:jc w:val="left"/>
        <w:rPr>
          <w:bCs/>
        </w:rPr>
      </w:pPr>
      <w:r>
        <w:rPr>
          <w:bCs/>
        </w:rPr>
        <w:t xml:space="preserve">Na </w:t>
      </w:r>
      <w:proofErr w:type="spellStart"/>
      <w:r>
        <w:rPr>
          <w:bCs/>
        </w:rPr>
        <w:t>ovaj</w:t>
      </w:r>
      <w:proofErr w:type="spellEnd"/>
      <w:r>
        <w:rPr>
          <w:bCs/>
        </w:rPr>
        <w:t xml:space="preserve"> </w:t>
      </w:r>
      <w:proofErr w:type="spellStart"/>
      <w:r>
        <w:rPr>
          <w:bCs/>
        </w:rPr>
        <w:t>način</w:t>
      </w:r>
      <w:proofErr w:type="spellEnd"/>
      <w:r>
        <w:rPr>
          <w:bCs/>
        </w:rPr>
        <w:t xml:space="preserve"> host mora da </w:t>
      </w:r>
      <w:proofErr w:type="spellStart"/>
      <w:r>
        <w:rPr>
          <w:bCs/>
        </w:rPr>
        <w:t>obezbedi</w:t>
      </w:r>
      <w:proofErr w:type="spellEnd"/>
      <w:r>
        <w:rPr>
          <w:bCs/>
        </w:rPr>
        <w:t xml:space="preserve"> </w:t>
      </w:r>
      <w:proofErr w:type="spellStart"/>
      <w:r>
        <w:rPr>
          <w:bCs/>
        </w:rPr>
        <w:t>dovoljno</w:t>
      </w:r>
      <w:proofErr w:type="spellEnd"/>
      <w:r>
        <w:rPr>
          <w:bCs/>
        </w:rPr>
        <w:t xml:space="preserve"> </w:t>
      </w:r>
      <w:proofErr w:type="spellStart"/>
      <w:r>
        <w:rPr>
          <w:bCs/>
        </w:rPr>
        <w:t>dobar</w:t>
      </w:r>
      <w:proofErr w:type="spellEnd"/>
      <w:r>
        <w:rPr>
          <w:bCs/>
        </w:rPr>
        <w:t xml:space="preserve"> </w:t>
      </w:r>
      <w:proofErr w:type="spellStart"/>
      <w:r>
        <w:rPr>
          <w:bCs/>
        </w:rPr>
        <w:t>protok</w:t>
      </w:r>
      <w:proofErr w:type="spellEnd"/>
      <w:r>
        <w:rPr>
          <w:bCs/>
        </w:rPr>
        <w:t xml:space="preserve"> </w:t>
      </w:r>
      <w:proofErr w:type="spellStart"/>
      <w:r>
        <w:rPr>
          <w:bCs/>
        </w:rPr>
        <w:t>interneta</w:t>
      </w:r>
      <w:proofErr w:type="spellEnd"/>
      <w:r>
        <w:rPr>
          <w:bCs/>
        </w:rPr>
        <w:t>.</w:t>
      </w:r>
    </w:p>
    <w:p w14:paraId="776691C0" w14:textId="77777777" w:rsidR="00216AED" w:rsidRDefault="00216AED" w:rsidP="00216AED">
      <w:pPr>
        <w:tabs>
          <w:tab w:val="left" w:pos="2934"/>
        </w:tabs>
        <w:rPr>
          <w:bCs/>
        </w:rPr>
      </w:pPr>
    </w:p>
    <w:p w14:paraId="62B4FA1D" w14:textId="21849C22" w:rsidR="00216AED" w:rsidRDefault="00216AED" w:rsidP="00216AED">
      <w:pPr>
        <w:tabs>
          <w:tab w:val="left" w:pos="2934"/>
        </w:tabs>
        <w:rPr>
          <w:bCs/>
        </w:rPr>
      </w:pPr>
      <w:proofErr w:type="spellStart"/>
      <w:r>
        <w:rPr>
          <w:bCs/>
        </w:rPr>
        <w:t>Bolje</w:t>
      </w:r>
      <w:proofErr w:type="spellEnd"/>
      <w:r>
        <w:rPr>
          <w:bCs/>
        </w:rPr>
        <w:t xml:space="preserve"> </w:t>
      </w:r>
      <w:proofErr w:type="spellStart"/>
      <w:r>
        <w:rPr>
          <w:bCs/>
        </w:rPr>
        <w:t>rešenje</w:t>
      </w:r>
      <w:proofErr w:type="spellEnd"/>
      <w:r>
        <w:rPr>
          <w:bCs/>
        </w:rPr>
        <w:t>:</w:t>
      </w:r>
    </w:p>
    <w:p w14:paraId="6FDF405C" w14:textId="751F9B0D" w:rsidR="00216AED" w:rsidRDefault="00216AED">
      <w:pPr>
        <w:spacing w:after="0" w:afterAutospacing="0"/>
        <w:jc w:val="left"/>
        <w:rPr>
          <w:bCs/>
        </w:rPr>
      </w:pPr>
      <w:r>
        <w:rPr>
          <w:bCs/>
        </w:rPr>
        <w:t xml:space="preserve">Da server </w:t>
      </w:r>
      <w:proofErr w:type="spellStart"/>
      <w:r>
        <w:rPr>
          <w:bCs/>
        </w:rPr>
        <w:t>radi</w:t>
      </w:r>
      <w:proofErr w:type="spellEnd"/>
      <w:r>
        <w:rPr>
          <w:bCs/>
        </w:rPr>
        <w:t xml:space="preserve"> </w:t>
      </w:r>
      <w:proofErr w:type="spellStart"/>
      <w:r>
        <w:rPr>
          <w:bCs/>
        </w:rPr>
        <w:t>većinu</w:t>
      </w:r>
      <w:proofErr w:type="spellEnd"/>
      <w:r>
        <w:rPr>
          <w:bCs/>
        </w:rPr>
        <w:t xml:space="preserve"> </w:t>
      </w:r>
      <w:proofErr w:type="spellStart"/>
      <w:r>
        <w:rPr>
          <w:bCs/>
        </w:rPr>
        <w:t>posla</w:t>
      </w:r>
      <w:proofErr w:type="spellEnd"/>
      <w:r>
        <w:rPr>
          <w:bCs/>
        </w:rPr>
        <w:t xml:space="preserve"> </w:t>
      </w:r>
      <w:proofErr w:type="spellStart"/>
      <w:r>
        <w:rPr>
          <w:bCs/>
        </w:rPr>
        <w:t>i</w:t>
      </w:r>
      <w:proofErr w:type="spellEnd"/>
      <w:r>
        <w:rPr>
          <w:bCs/>
        </w:rPr>
        <w:t xml:space="preserve"> da </w:t>
      </w:r>
      <w:proofErr w:type="spellStart"/>
      <w:r>
        <w:rPr>
          <w:bCs/>
        </w:rPr>
        <w:t>klijente</w:t>
      </w:r>
      <w:proofErr w:type="spellEnd"/>
      <w:r>
        <w:rPr>
          <w:bCs/>
        </w:rPr>
        <w:t xml:space="preserve"> </w:t>
      </w:r>
      <w:proofErr w:type="spellStart"/>
      <w:r>
        <w:rPr>
          <w:bCs/>
        </w:rPr>
        <w:t>samo</w:t>
      </w:r>
      <w:proofErr w:type="spellEnd"/>
      <w:r>
        <w:rPr>
          <w:bCs/>
        </w:rPr>
        <w:t xml:space="preserve"> </w:t>
      </w:r>
      <w:proofErr w:type="spellStart"/>
      <w:r>
        <w:rPr>
          <w:bCs/>
        </w:rPr>
        <w:t>obaveštava</w:t>
      </w:r>
      <w:proofErr w:type="spellEnd"/>
      <w:r>
        <w:rPr>
          <w:bCs/>
        </w:rPr>
        <w:t xml:space="preserve"> </w:t>
      </w:r>
      <w:proofErr w:type="spellStart"/>
      <w:r>
        <w:rPr>
          <w:bCs/>
        </w:rPr>
        <w:t>kada</w:t>
      </w:r>
      <w:proofErr w:type="spellEnd"/>
      <w:r>
        <w:rPr>
          <w:bCs/>
        </w:rPr>
        <w:t xml:space="preserve"> se </w:t>
      </w:r>
      <w:proofErr w:type="spellStart"/>
      <w:r>
        <w:rPr>
          <w:bCs/>
        </w:rPr>
        <w:t>stanje</w:t>
      </w:r>
      <w:proofErr w:type="spellEnd"/>
      <w:r>
        <w:rPr>
          <w:bCs/>
        </w:rPr>
        <w:t xml:space="preserve"> </w:t>
      </w:r>
      <w:proofErr w:type="spellStart"/>
      <w:r>
        <w:rPr>
          <w:bCs/>
        </w:rPr>
        <w:t>promeni</w:t>
      </w:r>
      <w:proofErr w:type="spellEnd"/>
      <w:r>
        <w:rPr>
          <w:bCs/>
        </w:rPr>
        <w:t>.</w:t>
      </w:r>
    </w:p>
    <w:p w14:paraId="588C3603" w14:textId="51B30567" w:rsidR="00216AED" w:rsidRDefault="00216AED">
      <w:pPr>
        <w:spacing w:after="0" w:afterAutospacing="0"/>
        <w:jc w:val="left"/>
        <w:rPr>
          <w:bCs/>
        </w:rPr>
      </w:pPr>
      <w:proofErr w:type="spellStart"/>
      <w:r>
        <w:rPr>
          <w:bCs/>
        </w:rPr>
        <w:t>Detaljnije</w:t>
      </w:r>
      <w:proofErr w:type="spellEnd"/>
      <w:r>
        <w:rPr>
          <w:bCs/>
        </w:rPr>
        <w:t xml:space="preserve">: </w:t>
      </w:r>
    </w:p>
    <w:p w14:paraId="65486561" w14:textId="5BE31FF3" w:rsidR="0012372A" w:rsidRDefault="0012372A">
      <w:pPr>
        <w:spacing w:after="0" w:afterAutospacing="0"/>
        <w:jc w:val="left"/>
        <w:rPr>
          <w:bCs/>
        </w:rPr>
      </w:pPr>
    </w:p>
    <w:p w14:paraId="334D9DD2" w14:textId="6CBEFEA8" w:rsidR="00216AED" w:rsidRDefault="00216AED">
      <w:pPr>
        <w:spacing w:after="0" w:afterAutospacing="0"/>
        <w:jc w:val="left"/>
        <w:rPr>
          <w:bCs/>
          <w:lang w:val="sr-Latn-RS"/>
        </w:rPr>
      </w:pPr>
      <w:proofErr w:type="spellStart"/>
      <w:r>
        <w:rPr>
          <w:bCs/>
        </w:rPr>
        <w:t>Iz</w:t>
      </w:r>
      <w:proofErr w:type="spellEnd"/>
      <w:r>
        <w:rPr>
          <w:bCs/>
        </w:rPr>
        <w:t xml:space="preserve"> </w:t>
      </w:r>
      <w:proofErr w:type="spellStart"/>
      <w:r>
        <w:rPr>
          <w:bCs/>
        </w:rPr>
        <w:t>klijentske</w:t>
      </w:r>
      <w:proofErr w:type="spellEnd"/>
      <w:r>
        <w:rPr>
          <w:bCs/>
        </w:rPr>
        <w:t xml:space="preserve"> </w:t>
      </w:r>
      <w:proofErr w:type="spellStart"/>
      <w:r>
        <w:rPr>
          <w:bCs/>
        </w:rPr>
        <w:t>strane</w:t>
      </w:r>
      <w:proofErr w:type="spellEnd"/>
      <w:r>
        <w:rPr>
          <w:bCs/>
        </w:rPr>
        <w:t xml:space="preserve"> bi </w:t>
      </w:r>
      <w:proofErr w:type="spellStart"/>
      <w:r>
        <w:rPr>
          <w:bCs/>
        </w:rPr>
        <w:t>trebao</w:t>
      </w:r>
      <w:proofErr w:type="spellEnd"/>
      <w:r>
        <w:rPr>
          <w:bCs/>
        </w:rPr>
        <w:t xml:space="preserve"> da se </w:t>
      </w:r>
      <w:proofErr w:type="spellStart"/>
      <w:r>
        <w:rPr>
          <w:bCs/>
        </w:rPr>
        <w:t>izbaci</w:t>
      </w:r>
      <w:proofErr w:type="spellEnd"/>
      <w:r>
        <w:rPr>
          <w:bCs/>
        </w:rPr>
        <w:t xml:space="preserve"> engine za </w:t>
      </w:r>
      <w:proofErr w:type="spellStart"/>
      <w:r>
        <w:rPr>
          <w:bCs/>
        </w:rPr>
        <w:t>fiziku</w:t>
      </w:r>
      <w:proofErr w:type="spellEnd"/>
      <w:r>
        <w:rPr>
          <w:bCs/>
        </w:rPr>
        <w:t xml:space="preserve">. </w:t>
      </w:r>
      <w:proofErr w:type="spellStart"/>
      <w:r>
        <w:rPr>
          <w:bCs/>
        </w:rPr>
        <w:t>Zatim</w:t>
      </w:r>
      <w:proofErr w:type="spellEnd"/>
      <w:r>
        <w:rPr>
          <w:bCs/>
        </w:rPr>
        <w:t xml:space="preserve"> bi </w:t>
      </w:r>
      <w:proofErr w:type="spellStart"/>
      <w:r>
        <w:rPr>
          <w:bCs/>
        </w:rPr>
        <w:t>trebao</w:t>
      </w:r>
      <w:proofErr w:type="spellEnd"/>
      <w:r>
        <w:rPr>
          <w:bCs/>
        </w:rPr>
        <w:t xml:space="preserve"> da se </w:t>
      </w:r>
      <w:proofErr w:type="spellStart"/>
      <w:r>
        <w:rPr>
          <w:bCs/>
        </w:rPr>
        <w:t>promeni</w:t>
      </w:r>
      <w:proofErr w:type="spellEnd"/>
      <w:r>
        <w:rPr>
          <w:bCs/>
        </w:rPr>
        <w:t xml:space="preserve"> </w:t>
      </w:r>
      <w:proofErr w:type="spellStart"/>
      <w:r>
        <w:rPr>
          <w:bCs/>
        </w:rPr>
        <w:t>pristup</w:t>
      </w:r>
      <w:proofErr w:type="spellEnd"/>
      <w:r>
        <w:rPr>
          <w:bCs/>
        </w:rPr>
        <w:t xml:space="preserve"> </w:t>
      </w:r>
      <w:proofErr w:type="spellStart"/>
      <w:r>
        <w:rPr>
          <w:bCs/>
        </w:rPr>
        <w:t>obra</w:t>
      </w:r>
      <w:proofErr w:type="spellEnd"/>
      <w:r>
        <w:rPr>
          <w:bCs/>
          <w:lang w:val="sr-Latn-RS"/>
        </w:rPr>
        <w:t>đivanja komandi primljenih sa recimo tastature, na način da kada klijent želi da pomeri svog igrača recimo u levo, da se pošalje zahtev serveru koji u svom procesu pomeri igrača u levo i svim klijentima vrati novu poziciju tog igrača</w:t>
      </w:r>
      <w:r w:rsidR="00A1122E">
        <w:rPr>
          <w:bCs/>
          <w:lang w:val="sr-Latn-RS"/>
        </w:rPr>
        <w:t>. Dakle klijent bi samo slao zahteve serveru, i slepo primao informacije od servera gde bi na klijentu dolazilo samo do grafičkih promena.</w:t>
      </w:r>
    </w:p>
    <w:p w14:paraId="763C5556" w14:textId="59B730E9" w:rsidR="00A1122E" w:rsidRDefault="00A1122E">
      <w:pPr>
        <w:spacing w:after="0" w:afterAutospacing="0"/>
        <w:jc w:val="left"/>
        <w:rPr>
          <w:bCs/>
          <w:lang w:val="sr-Latn-RS"/>
        </w:rPr>
      </w:pPr>
    </w:p>
    <w:p w14:paraId="3AB60EFB" w14:textId="3C06D7A7" w:rsidR="008D3394" w:rsidRDefault="00A1122E" w:rsidP="008D3394">
      <w:pPr>
        <w:spacing w:after="0" w:afterAutospacing="0"/>
        <w:jc w:val="left"/>
        <w:rPr>
          <w:bCs/>
          <w:lang w:val="sr-Latn-RS"/>
        </w:rPr>
      </w:pPr>
      <w:r>
        <w:rPr>
          <w:bCs/>
          <w:lang w:val="sr-Latn-RS"/>
        </w:rPr>
        <w:t xml:space="preserve">Na serverskoj strani bi </w:t>
      </w:r>
      <w:r w:rsidR="008D3394">
        <w:rPr>
          <w:bCs/>
          <w:lang w:val="sr-Latn-RS"/>
        </w:rPr>
        <w:t xml:space="preserve">trebale da rade dve vrste procesa. Prvi proces je onaj koji i sada radi, a to je serverska aplikacija dok bi drugi proces predstavljaju igru. Tačnije to bi bio headless (proces bez grafike pošto su serveri obično headless Linux. Pa mu se pristupa preko terminala) proces koji pri uključivanju pokreće meč. Ta match aplikacija bi u sebi imala Box2D engine za fiziku (Dakle obrnuto od klijentske aplikacije) Takođe bi ta aplikacija morala da ima i kontakt sa serverskom aplikacijom na primer preko socket.io soketa kako bi serverska aplikacija mogla biti na jednom računaru, a match aplikacija na drugom. </w:t>
      </w:r>
      <w:r w:rsidR="008A2772">
        <w:rPr>
          <w:bCs/>
          <w:lang w:val="sr-Latn-RS"/>
        </w:rPr>
        <w:t>Serversku aplikaciju je potrebno proširiti tako da komunicira sa match aplikacijom. Serverska aplikacija bi po zahtevu klijenata pokrenula match aplikaciju i tokom meča bi komunicirala sa match aplikacijom, slala joj zahteve od klijenata i onda bi promene u meču nastale u match aplikaciji slala klijentima koji bi samo replicirali promene.</w:t>
      </w:r>
    </w:p>
    <w:p w14:paraId="6D8BE325" w14:textId="50F8B11A" w:rsidR="008A2772" w:rsidRDefault="008A2772" w:rsidP="008D3394">
      <w:pPr>
        <w:spacing w:after="0" w:afterAutospacing="0"/>
        <w:jc w:val="left"/>
        <w:rPr>
          <w:bCs/>
          <w:lang w:val="sr-Latn-RS"/>
        </w:rPr>
      </w:pPr>
      <w:r>
        <w:rPr>
          <w:bCs/>
          <w:lang w:val="sr-Latn-RS"/>
        </w:rPr>
        <w:t>Na ovaj način bi se rešio i problem 4.5.5</w:t>
      </w:r>
    </w:p>
    <w:p w14:paraId="6AC76E35" w14:textId="1F8AB556" w:rsidR="004A3BAA" w:rsidRDefault="004A3BAA">
      <w:pPr>
        <w:spacing w:after="0" w:afterAutospacing="0"/>
        <w:jc w:val="left"/>
        <w:rPr>
          <w:bCs/>
          <w:lang w:val="sr-Latn-RS"/>
        </w:rPr>
      </w:pPr>
      <w:r>
        <w:rPr>
          <w:bCs/>
          <w:lang w:val="sr-Latn-RS"/>
        </w:rPr>
        <w:br w:type="page"/>
      </w:r>
    </w:p>
    <w:p w14:paraId="275B6B20" w14:textId="77777777" w:rsidR="008D3394" w:rsidRDefault="008D3394" w:rsidP="008D3394">
      <w:pPr>
        <w:spacing w:after="0" w:afterAutospacing="0"/>
        <w:jc w:val="left"/>
        <w:rPr>
          <w:bCs/>
          <w:lang w:val="sr-Latn-RS"/>
        </w:rPr>
      </w:pPr>
    </w:p>
    <w:p w14:paraId="54F9F23A" w14:textId="75697C03" w:rsidR="00C86120" w:rsidRPr="0012372A" w:rsidRDefault="0012372A" w:rsidP="008A2772">
      <w:pPr>
        <w:pStyle w:val="Heading3"/>
      </w:pPr>
      <w:proofErr w:type="spellStart"/>
      <w:r>
        <w:t>Replikacija</w:t>
      </w:r>
      <w:proofErr w:type="spellEnd"/>
      <w:r>
        <w:t xml:space="preserve"> </w:t>
      </w:r>
      <w:proofErr w:type="spellStart"/>
      <w:r>
        <w:t>podataka</w:t>
      </w:r>
      <w:proofErr w:type="spellEnd"/>
    </w:p>
    <w:p w14:paraId="0692230E" w14:textId="77777777" w:rsidR="0012372A" w:rsidRDefault="0012372A" w:rsidP="0012372A">
      <w:pPr>
        <w:spacing w:after="0" w:afterAutospacing="0"/>
        <w:jc w:val="left"/>
        <w:rPr>
          <w:bCs/>
          <w:lang w:val="sr-Latn-RS"/>
        </w:rPr>
      </w:pPr>
      <w:r>
        <w:rPr>
          <w:bCs/>
          <w:lang w:val="sr-Latn-RS"/>
        </w:rPr>
        <w:t>Takođe je postojala ideja da se preko mreže šalje minimalan skup podataka i da će aplikacija moći da replicira stanje meča u realnom vremenu pošto poseduje fizički engine.</w:t>
      </w:r>
    </w:p>
    <w:p w14:paraId="75D4FA45" w14:textId="77777777" w:rsidR="0012372A" w:rsidRPr="00C86120" w:rsidRDefault="0012372A">
      <w:pPr>
        <w:spacing w:after="0" w:afterAutospacing="0"/>
        <w:jc w:val="left"/>
        <w:rPr>
          <w:bCs/>
        </w:rPr>
      </w:pPr>
    </w:p>
    <w:p w14:paraId="5566F11E" w14:textId="77777777" w:rsidR="0012372A" w:rsidRDefault="0012372A" w:rsidP="0012372A">
      <w:pPr>
        <w:spacing w:after="0" w:afterAutospacing="0"/>
        <w:jc w:val="left"/>
        <w:rPr>
          <w:bCs/>
          <w:lang w:val="sr-Latn-RS"/>
        </w:rPr>
      </w:pPr>
      <w:r>
        <w:rPr>
          <w:bCs/>
          <w:lang w:val="sr-Latn-RS"/>
        </w:rPr>
        <w:t xml:space="preserve">U praksi se pokazalo da dolazi do desinhronizacije. To jeste sam meč se ne odvija istovetno kod oba klijenta zbog toga što se informacije sa jednog klijenta ne šalju dovoljno brzo drugom i tako se izgube informacije. </w:t>
      </w:r>
    </w:p>
    <w:p w14:paraId="75168147" w14:textId="2F1A091B" w:rsidR="0012372A" w:rsidRDefault="0012372A" w:rsidP="00D323E1">
      <w:pPr>
        <w:tabs>
          <w:tab w:val="left" w:pos="2934"/>
        </w:tabs>
        <w:rPr>
          <w:bCs/>
        </w:rPr>
      </w:pPr>
    </w:p>
    <w:p w14:paraId="14DC2F12" w14:textId="469B9136" w:rsidR="0012372A" w:rsidRDefault="0012372A" w:rsidP="00D323E1">
      <w:pPr>
        <w:tabs>
          <w:tab w:val="left" w:pos="2934"/>
        </w:tabs>
        <w:rPr>
          <w:bCs/>
        </w:rPr>
      </w:pPr>
      <w:proofErr w:type="spellStart"/>
      <w:r>
        <w:rPr>
          <w:bCs/>
        </w:rPr>
        <w:t>Implementirano</w:t>
      </w:r>
      <w:proofErr w:type="spellEnd"/>
      <w:r>
        <w:rPr>
          <w:bCs/>
        </w:rPr>
        <w:t xml:space="preserve"> </w:t>
      </w:r>
      <w:proofErr w:type="spellStart"/>
      <w:r>
        <w:rPr>
          <w:bCs/>
        </w:rPr>
        <w:t>rešenje</w:t>
      </w:r>
      <w:proofErr w:type="spellEnd"/>
      <w:r>
        <w:rPr>
          <w:bCs/>
        </w:rPr>
        <w:t xml:space="preserve"> je to da se </w:t>
      </w:r>
      <w:proofErr w:type="spellStart"/>
      <w:r>
        <w:rPr>
          <w:bCs/>
        </w:rPr>
        <w:t>repliciraju</w:t>
      </w:r>
      <w:proofErr w:type="spellEnd"/>
      <w:r>
        <w:rPr>
          <w:bCs/>
        </w:rPr>
        <w:t xml:space="preserve"> </w:t>
      </w:r>
      <w:proofErr w:type="spellStart"/>
      <w:r>
        <w:rPr>
          <w:bCs/>
        </w:rPr>
        <w:t>pozicije</w:t>
      </w:r>
      <w:proofErr w:type="spellEnd"/>
      <w:r>
        <w:rPr>
          <w:bCs/>
        </w:rPr>
        <w:t xml:space="preserve"> </w:t>
      </w:r>
      <w:proofErr w:type="spellStart"/>
      <w:r>
        <w:rPr>
          <w:bCs/>
        </w:rPr>
        <w:t>igrača</w:t>
      </w:r>
      <w:proofErr w:type="spellEnd"/>
      <w:r>
        <w:rPr>
          <w:bCs/>
        </w:rPr>
        <w:t xml:space="preserve"> (</w:t>
      </w:r>
      <w:proofErr w:type="spellStart"/>
      <w:r>
        <w:rPr>
          <w:bCs/>
        </w:rPr>
        <w:t>Jedna</w:t>
      </w:r>
      <w:proofErr w:type="spellEnd"/>
      <w:r>
        <w:rPr>
          <w:bCs/>
        </w:rPr>
        <w:t xml:space="preserve"> </w:t>
      </w:r>
      <w:proofErr w:type="spellStart"/>
      <w:r>
        <w:rPr>
          <w:bCs/>
        </w:rPr>
        <w:t>drugi</w:t>
      </w:r>
      <w:proofErr w:type="spellEnd"/>
      <w:r>
        <w:rPr>
          <w:bCs/>
        </w:rPr>
        <w:t xml:space="preserve"> </w:t>
      </w:r>
      <w:proofErr w:type="spellStart"/>
      <w:r>
        <w:rPr>
          <w:bCs/>
        </w:rPr>
        <w:t>šalju</w:t>
      </w:r>
      <w:proofErr w:type="spellEnd"/>
      <w:r>
        <w:rPr>
          <w:bCs/>
        </w:rPr>
        <w:t xml:space="preserve"> </w:t>
      </w:r>
      <w:proofErr w:type="spellStart"/>
      <w:r>
        <w:rPr>
          <w:bCs/>
        </w:rPr>
        <w:t>trenutu</w:t>
      </w:r>
      <w:proofErr w:type="spellEnd"/>
      <w:r>
        <w:rPr>
          <w:bCs/>
        </w:rPr>
        <w:t xml:space="preserve"> </w:t>
      </w:r>
      <w:proofErr w:type="spellStart"/>
      <w:r>
        <w:rPr>
          <w:bCs/>
        </w:rPr>
        <w:t>poziciju</w:t>
      </w:r>
      <w:proofErr w:type="spellEnd"/>
      <w:r>
        <w:rPr>
          <w:bCs/>
        </w:rPr>
        <w:t xml:space="preserve">), a da se </w:t>
      </w:r>
      <w:proofErr w:type="spellStart"/>
      <w:r>
        <w:rPr>
          <w:bCs/>
        </w:rPr>
        <w:t>preostala</w:t>
      </w:r>
      <w:proofErr w:type="spellEnd"/>
      <w:r>
        <w:rPr>
          <w:bCs/>
        </w:rPr>
        <w:t xml:space="preserve"> </w:t>
      </w:r>
      <w:proofErr w:type="spellStart"/>
      <w:r>
        <w:rPr>
          <w:bCs/>
        </w:rPr>
        <w:t>desinhronizacija</w:t>
      </w:r>
      <w:proofErr w:type="spellEnd"/>
      <w:r>
        <w:rPr>
          <w:bCs/>
        </w:rPr>
        <w:t xml:space="preserve"> </w:t>
      </w:r>
      <w:proofErr w:type="spellStart"/>
      <w:r>
        <w:rPr>
          <w:bCs/>
        </w:rPr>
        <w:t>reši</w:t>
      </w:r>
      <w:proofErr w:type="spellEnd"/>
      <w:r>
        <w:rPr>
          <w:bCs/>
        </w:rPr>
        <w:t xml:space="preserve"> </w:t>
      </w:r>
      <w:proofErr w:type="spellStart"/>
      <w:r>
        <w:rPr>
          <w:bCs/>
        </w:rPr>
        <w:t>na</w:t>
      </w:r>
      <w:proofErr w:type="spellEnd"/>
      <w:r>
        <w:rPr>
          <w:bCs/>
        </w:rPr>
        <w:t xml:space="preserve"> </w:t>
      </w:r>
      <w:proofErr w:type="spellStart"/>
      <w:r>
        <w:rPr>
          <w:bCs/>
        </w:rPr>
        <w:t>način</w:t>
      </w:r>
      <w:proofErr w:type="spellEnd"/>
      <w:r>
        <w:rPr>
          <w:bCs/>
        </w:rPr>
        <w:t xml:space="preserve"> da host </w:t>
      </w:r>
      <w:proofErr w:type="spellStart"/>
      <w:r>
        <w:rPr>
          <w:bCs/>
        </w:rPr>
        <w:t>replicira</w:t>
      </w:r>
      <w:proofErr w:type="spellEnd"/>
      <w:r>
        <w:rPr>
          <w:bCs/>
        </w:rPr>
        <w:t xml:space="preserve"> </w:t>
      </w:r>
      <w:proofErr w:type="spellStart"/>
      <w:r>
        <w:rPr>
          <w:bCs/>
        </w:rPr>
        <w:t>kontakte</w:t>
      </w:r>
      <w:proofErr w:type="spellEnd"/>
      <w:r>
        <w:rPr>
          <w:bCs/>
        </w:rPr>
        <w:t xml:space="preserve"> (Host </w:t>
      </w:r>
      <w:proofErr w:type="spellStart"/>
      <w:r>
        <w:rPr>
          <w:bCs/>
        </w:rPr>
        <w:t>šalje</w:t>
      </w:r>
      <w:proofErr w:type="spellEnd"/>
      <w:r>
        <w:rPr>
          <w:bCs/>
        </w:rPr>
        <w:t xml:space="preserve"> </w:t>
      </w:r>
      <w:proofErr w:type="spellStart"/>
      <w:r>
        <w:rPr>
          <w:bCs/>
        </w:rPr>
        <w:t>informacije</w:t>
      </w:r>
      <w:proofErr w:type="spellEnd"/>
      <w:r>
        <w:rPr>
          <w:bCs/>
        </w:rPr>
        <w:t xml:space="preserve"> o </w:t>
      </w:r>
      <w:proofErr w:type="spellStart"/>
      <w:r>
        <w:rPr>
          <w:bCs/>
        </w:rPr>
        <w:t>kontkatima</w:t>
      </w:r>
      <w:proofErr w:type="spellEnd"/>
      <w:r>
        <w:rPr>
          <w:bCs/>
        </w:rPr>
        <w:t xml:space="preserve"> </w:t>
      </w:r>
      <w:proofErr w:type="spellStart"/>
      <w:r>
        <w:rPr>
          <w:bCs/>
        </w:rPr>
        <w:t>drugom</w:t>
      </w:r>
      <w:proofErr w:type="spellEnd"/>
      <w:r>
        <w:rPr>
          <w:bCs/>
        </w:rPr>
        <w:t xml:space="preserve"> </w:t>
      </w:r>
      <w:proofErr w:type="spellStart"/>
      <w:r>
        <w:rPr>
          <w:bCs/>
        </w:rPr>
        <w:t>igraču</w:t>
      </w:r>
      <w:proofErr w:type="spellEnd"/>
      <w:r>
        <w:rPr>
          <w:bCs/>
        </w:rPr>
        <w:t xml:space="preserve"> koji </w:t>
      </w:r>
      <w:proofErr w:type="spellStart"/>
      <w:r>
        <w:rPr>
          <w:bCs/>
        </w:rPr>
        <w:t>onda</w:t>
      </w:r>
      <w:proofErr w:type="spellEnd"/>
      <w:r>
        <w:rPr>
          <w:bCs/>
        </w:rPr>
        <w:t xml:space="preserve"> </w:t>
      </w:r>
      <w:proofErr w:type="spellStart"/>
      <w:r>
        <w:rPr>
          <w:bCs/>
        </w:rPr>
        <w:t>razrešava</w:t>
      </w:r>
      <w:proofErr w:type="spellEnd"/>
      <w:r>
        <w:rPr>
          <w:bCs/>
        </w:rPr>
        <w:t xml:space="preserve"> </w:t>
      </w:r>
      <w:proofErr w:type="spellStart"/>
      <w:r>
        <w:rPr>
          <w:bCs/>
        </w:rPr>
        <w:t>sudare</w:t>
      </w:r>
      <w:proofErr w:type="spellEnd"/>
      <w:r>
        <w:rPr>
          <w:bCs/>
        </w:rPr>
        <w:t xml:space="preserve"> </w:t>
      </w:r>
      <w:proofErr w:type="spellStart"/>
      <w:r>
        <w:rPr>
          <w:bCs/>
        </w:rPr>
        <w:t>i</w:t>
      </w:r>
      <w:proofErr w:type="spellEnd"/>
      <w:r>
        <w:rPr>
          <w:bCs/>
        </w:rPr>
        <w:t xml:space="preserve"> </w:t>
      </w:r>
      <w:proofErr w:type="spellStart"/>
      <w:r>
        <w:rPr>
          <w:bCs/>
        </w:rPr>
        <w:t>na</w:t>
      </w:r>
      <w:proofErr w:type="spellEnd"/>
      <w:r>
        <w:rPr>
          <w:bCs/>
        </w:rPr>
        <w:t xml:space="preserve"> taj </w:t>
      </w:r>
      <w:proofErr w:type="spellStart"/>
      <w:r>
        <w:rPr>
          <w:bCs/>
        </w:rPr>
        <w:t>način</w:t>
      </w:r>
      <w:proofErr w:type="spellEnd"/>
      <w:r>
        <w:rPr>
          <w:bCs/>
        </w:rPr>
        <w:t xml:space="preserve"> </w:t>
      </w:r>
      <w:proofErr w:type="spellStart"/>
      <w:r>
        <w:rPr>
          <w:bCs/>
        </w:rPr>
        <w:t>replicira</w:t>
      </w:r>
      <w:proofErr w:type="spellEnd"/>
      <w:r>
        <w:rPr>
          <w:bCs/>
        </w:rPr>
        <w:t xml:space="preserve"> </w:t>
      </w:r>
      <w:proofErr w:type="spellStart"/>
      <w:r>
        <w:rPr>
          <w:bCs/>
        </w:rPr>
        <w:t>stanje</w:t>
      </w:r>
      <w:proofErr w:type="spellEnd"/>
      <w:r>
        <w:rPr>
          <w:bCs/>
        </w:rPr>
        <w:t xml:space="preserve"> </w:t>
      </w:r>
      <w:proofErr w:type="spellStart"/>
      <w:r>
        <w:rPr>
          <w:bCs/>
        </w:rPr>
        <w:t>meča</w:t>
      </w:r>
      <w:proofErr w:type="spellEnd"/>
      <w:r>
        <w:rPr>
          <w:bCs/>
        </w:rPr>
        <w:t xml:space="preserve"> </w:t>
      </w:r>
      <w:proofErr w:type="spellStart"/>
      <w:r>
        <w:rPr>
          <w:bCs/>
        </w:rPr>
        <w:t>kao</w:t>
      </w:r>
      <w:proofErr w:type="spellEnd"/>
      <w:r>
        <w:rPr>
          <w:bCs/>
        </w:rPr>
        <w:t xml:space="preserve"> </w:t>
      </w:r>
      <w:proofErr w:type="spellStart"/>
      <w:r>
        <w:rPr>
          <w:bCs/>
        </w:rPr>
        <w:t>kod</w:t>
      </w:r>
      <w:proofErr w:type="spellEnd"/>
      <w:r>
        <w:rPr>
          <w:bCs/>
        </w:rPr>
        <w:t xml:space="preserve"> </w:t>
      </w:r>
      <w:proofErr w:type="spellStart"/>
      <w:r>
        <w:rPr>
          <w:bCs/>
        </w:rPr>
        <w:t>hosta</w:t>
      </w:r>
      <w:proofErr w:type="spellEnd"/>
      <w:r>
        <w:rPr>
          <w:bCs/>
        </w:rPr>
        <w:t>)</w:t>
      </w:r>
    </w:p>
    <w:p w14:paraId="7568964F" w14:textId="6FB2F7AB" w:rsidR="00216AED" w:rsidRDefault="00216AED" w:rsidP="00D323E1">
      <w:pPr>
        <w:tabs>
          <w:tab w:val="left" w:pos="2934"/>
        </w:tabs>
        <w:rPr>
          <w:bCs/>
        </w:rPr>
      </w:pPr>
      <w:proofErr w:type="spellStart"/>
      <w:r>
        <w:rPr>
          <w:bCs/>
        </w:rPr>
        <w:t>Bolje</w:t>
      </w:r>
      <w:proofErr w:type="spellEnd"/>
      <w:r>
        <w:rPr>
          <w:bCs/>
        </w:rPr>
        <w:t xml:space="preserve"> </w:t>
      </w:r>
      <w:proofErr w:type="spellStart"/>
      <w:r>
        <w:rPr>
          <w:bCs/>
        </w:rPr>
        <w:t>rešenje</w:t>
      </w:r>
      <w:proofErr w:type="spellEnd"/>
      <w:r>
        <w:rPr>
          <w:bCs/>
        </w:rPr>
        <w:t>:</w:t>
      </w:r>
    </w:p>
    <w:p w14:paraId="3FD459C0" w14:textId="6FAF1CB1" w:rsidR="00216AED" w:rsidRDefault="00216AED" w:rsidP="00D323E1">
      <w:pPr>
        <w:tabs>
          <w:tab w:val="left" w:pos="2934"/>
        </w:tabs>
        <w:rPr>
          <w:bCs/>
        </w:rPr>
      </w:pPr>
      <w:r>
        <w:rPr>
          <w:bCs/>
        </w:rPr>
        <w:t xml:space="preserve">Host bi </w:t>
      </w:r>
      <w:proofErr w:type="spellStart"/>
      <w:r>
        <w:rPr>
          <w:bCs/>
        </w:rPr>
        <w:t>trebalo</w:t>
      </w:r>
      <w:proofErr w:type="spellEnd"/>
      <w:r>
        <w:rPr>
          <w:bCs/>
        </w:rPr>
        <w:t xml:space="preserve"> da </w:t>
      </w:r>
      <w:proofErr w:type="spellStart"/>
      <w:r>
        <w:rPr>
          <w:bCs/>
        </w:rPr>
        <w:t>šalje</w:t>
      </w:r>
      <w:proofErr w:type="spellEnd"/>
      <w:r>
        <w:rPr>
          <w:bCs/>
        </w:rPr>
        <w:t xml:space="preserve"> </w:t>
      </w:r>
      <w:proofErr w:type="spellStart"/>
      <w:r>
        <w:rPr>
          <w:bCs/>
        </w:rPr>
        <w:t>već</w:t>
      </w:r>
      <w:proofErr w:type="spellEnd"/>
      <w:r>
        <w:rPr>
          <w:bCs/>
        </w:rPr>
        <w:t xml:space="preserve"> </w:t>
      </w:r>
      <w:proofErr w:type="spellStart"/>
      <w:r>
        <w:rPr>
          <w:bCs/>
        </w:rPr>
        <w:t>razrešene</w:t>
      </w:r>
      <w:proofErr w:type="spellEnd"/>
      <w:r>
        <w:rPr>
          <w:bCs/>
        </w:rPr>
        <w:t xml:space="preserve"> </w:t>
      </w:r>
      <w:proofErr w:type="spellStart"/>
      <w:r>
        <w:rPr>
          <w:bCs/>
        </w:rPr>
        <w:t>situacije</w:t>
      </w:r>
      <w:proofErr w:type="spellEnd"/>
      <w:r>
        <w:rPr>
          <w:bCs/>
        </w:rPr>
        <w:t xml:space="preserve"> </w:t>
      </w:r>
      <w:proofErr w:type="spellStart"/>
      <w:r>
        <w:rPr>
          <w:bCs/>
        </w:rPr>
        <w:t>poput</w:t>
      </w:r>
      <w:proofErr w:type="spellEnd"/>
      <w:r>
        <w:rPr>
          <w:bCs/>
        </w:rPr>
        <w:t xml:space="preserve"> </w:t>
      </w:r>
      <w:proofErr w:type="spellStart"/>
      <w:r>
        <w:rPr>
          <w:bCs/>
        </w:rPr>
        <w:t>ubijenog</w:t>
      </w:r>
      <w:proofErr w:type="spellEnd"/>
      <w:r>
        <w:rPr>
          <w:bCs/>
        </w:rPr>
        <w:t xml:space="preserve"> </w:t>
      </w:r>
      <w:proofErr w:type="spellStart"/>
      <w:r>
        <w:rPr>
          <w:bCs/>
        </w:rPr>
        <w:t>protivnika</w:t>
      </w:r>
      <w:proofErr w:type="spellEnd"/>
      <w:r>
        <w:rPr>
          <w:bCs/>
        </w:rPr>
        <w:t xml:space="preserve">, </w:t>
      </w:r>
      <w:proofErr w:type="spellStart"/>
      <w:r>
        <w:rPr>
          <w:bCs/>
        </w:rPr>
        <w:t>pokupljene</w:t>
      </w:r>
      <w:proofErr w:type="spellEnd"/>
      <w:r>
        <w:rPr>
          <w:bCs/>
        </w:rPr>
        <w:t xml:space="preserve"> super </w:t>
      </w:r>
      <w:proofErr w:type="spellStart"/>
      <w:r>
        <w:rPr>
          <w:bCs/>
        </w:rPr>
        <w:t>moći</w:t>
      </w:r>
      <w:proofErr w:type="spellEnd"/>
      <w:r>
        <w:rPr>
          <w:bCs/>
        </w:rPr>
        <w:t xml:space="preserve"> I </w:t>
      </w:r>
      <w:proofErr w:type="spellStart"/>
      <w:r>
        <w:rPr>
          <w:bCs/>
        </w:rPr>
        <w:t>tako</w:t>
      </w:r>
      <w:proofErr w:type="spellEnd"/>
      <w:r>
        <w:rPr>
          <w:bCs/>
        </w:rPr>
        <w:t xml:space="preserve"> </w:t>
      </w:r>
      <w:proofErr w:type="spellStart"/>
      <w:r>
        <w:rPr>
          <w:bCs/>
        </w:rPr>
        <w:t>dalje</w:t>
      </w:r>
      <w:proofErr w:type="spellEnd"/>
      <w:r>
        <w:rPr>
          <w:bCs/>
        </w:rPr>
        <w:t xml:space="preserve"> </w:t>
      </w:r>
      <w:proofErr w:type="spellStart"/>
      <w:r>
        <w:rPr>
          <w:bCs/>
        </w:rPr>
        <w:t>umesto</w:t>
      </w:r>
      <w:proofErr w:type="spellEnd"/>
      <w:r>
        <w:rPr>
          <w:bCs/>
        </w:rPr>
        <w:t xml:space="preserve"> </w:t>
      </w:r>
      <w:proofErr w:type="spellStart"/>
      <w:r>
        <w:rPr>
          <w:bCs/>
        </w:rPr>
        <w:t>što</w:t>
      </w:r>
      <w:proofErr w:type="spellEnd"/>
      <w:r>
        <w:rPr>
          <w:bCs/>
        </w:rPr>
        <w:t xml:space="preserve"> </w:t>
      </w:r>
      <w:proofErr w:type="spellStart"/>
      <w:r>
        <w:rPr>
          <w:bCs/>
        </w:rPr>
        <w:t>šalje</w:t>
      </w:r>
      <w:proofErr w:type="spellEnd"/>
      <w:r>
        <w:rPr>
          <w:bCs/>
        </w:rPr>
        <w:t xml:space="preserve"> </w:t>
      </w:r>
      <w:proofErr w:type="spellStart"/>
      <w:r>
        <w:rPr>
          <w:bCs/>
        </w:rPr>
        <w:t>podatke</w:t>
      </w:r>
      <w:proofErr w:type="spellEnd"/>
      <w:r>
        <w:rPr>
          <w:bCs/>
        </w:rPr>
        <w:t xml:space="preserve"> o </w:t>
      </w:r>
      <w:proofErr w:type="spellStart"/>
      <w:r>
        <w:rPr>
          <w:bCs/>
        </w:rPr>
        <w:t>kontaktu</w:t>
      </w:r>
      <w:proofErr w:type="spellEnd"/>
      <w:r>
        <w:rPr>
          <w:bCs/>
        </w:rPr>
        <w:t xml:space="preserve"> </w:t>
      </w:r>
      <w:proofErr w:type="spellStart"/>
      <w:r>
        <w:rPr>
          <w:bCs/>
        </w:rPr>
        <w:t>dva</w:t>
      </w:r>
      <w:proofErr w:type="spellEnd"/>
      <w:r>
        <w:rPr>
          <w:bCs/>
        </w:rPr>
        <w:t xml:space="preserve"> </w:t>
      </w:r>
      <w:proofErr w:type="spellStart"/>
      <w:r>
        <w:rPr>
          <w:bCs/>
        </w:rPr>
        <w:t>tela</w:t>
      </w:r>
      <w:proofErr w:type="spellEnd"/>
      <w:r>
        <w:rPr>
          <w:bCs/>
        </w:rPr>
        <w:t xml:space="preserve">. Ovo </w:t>
      </w:r>
      <w:proofErr w:type="spellStart"/>
      <w:r>
        <w:rPr>
          <w:bCs/>
        </w:rPr>
        <w:t>zahteva</w:t>
      </w:r>
      <w:proofErr w:type="spellEnd"/>
      <w:r>
        <w:rPr>
          <w:bCs/>
        </w:rPr>
        <w:t xml:space="preserve"> </w:t>
      </w:r>
      <w:proofErr w:type="spellStart"/>
      <w:r>
        <w:rPr>
          <w:bCs/>
        </w:rPr>
        <w:t>dodatnu</w:t>
      </w:r>
      <w:proofErr w:type="spellEnd"/>
      <w:r>
        <w:rPr>
          <w:bCs/>
        </w:rPr>
        <w:t xml:space="preserve"> </w:t>
      </w:r>
      <w:proofErr w:type="spellStart"/>
      <w:r>
        <w:rPr>
          <w:bCs/>
        </w:rPr>
        <w:t>izmenu</w:t>
      </w:r>
      <w:proofErr w:type="spellEnd"/>
      <w:r>
        <w:rPr>
          <w:bCs/>
        </w:rPr>
        <w:t xml:space="preserve"> </w:t>
      </w:r>
      <w:proofErr w:type="spellStart"/>
      <w:r>
        <w:rPr>
          <w:bCs/>
        </w:rPr>
        <w:t>trneutne</w:t>
      </w:r>
      <w:proofErr w:type="spellEnd"/>
      <w:r>
        <w:rPr>
          <w:bCs/>
        </w:rPr>
        <w:t xml:space="preserve"> </w:t>
      </w:r>
      <w:proofErr w:type="spellStart"/>
      <w:r>
        <w:rPr>
          <w:bCs/>
        </w:rPr>
        <w:t>arhitekture</w:t>
      </w:r>
      <w:proofErr w:type="spellEnd"/>
      <w:r>
        <w:rPr>
          <w:bCs/>
        </w:rPr>
        <w:t xml:space="preserve"> </w:t>
      </w:r>
      <w:proofErr w:type="spellStart"/>
      <w:r>
        <w:rPr>
          <w:bCs/>
        </w:rPr>
        <w:t>kao</w:t>
      </w:r>
      <w:proofErr w:type="spellEnd"/>
      <w:r>
        <w:rPr>
          <w:bCs/>
        </w:rPr>
        <w:t xml:space="preserve"> </w:t>
      </w:r>
      <w:proofErr w:type="spellStart"/>
      <w:r>
        <w:rPr>
          <w:bCs/>
        </w:rPr>
        <w:t>i</w:t>
      </w:r>
      <w:proofErr w:type="spellEnd"/>
      <w:r>
        <w:rPr>
          <w:bCs/>
        </w:rPr>
        <w:t xml:space="preserve"> </w:t>
      </w:r>
      <w:proofErr w:type="spellStart"/>
      <w:r>
        <w:rPr>
          <w:bCs/>
        </w:rPr>
        <w:t>pažljivu</w:t>
      </w:r>
      <w:proofErr w:type="spellEnd"/>
      <w:r>
        <w:rPr>
          <w:bCs/>
        </w:rPr>
        <w:t xml:space="preserve"> </w:t>
      </w:r>
      <w:proofErr w:type="spellStart"/>
      <w:r>
        <w:rPr>
          <w:bCs/>
        </w:rPr>
        <w:t>implementaciju</w:t>
      </w:r>
      <w:proofErr w:type="spellEnd"/>
      <w:r>
        <w:rPr>
          <w:bCs/>
        </w:rPr>
        <w:t xml:space="preserve"> </w:t>
      </w:r>
      <w:proofErr w:type="spellStart"/>
      <w:r>
        <w:rPr>
          <w:bCs/>
        </w:rPr>
        <w:t>ovog</w:t>
      </w:r>
      <w:proofErr w:type="spellEnd"/>
      <w:r>
        <w:rPr>
          <w:bCs/>
        </w:rPr>
        <w:t xml:space="preserve"> </w:t>
      </w:r>
      <w:proofErr w:type="spellStart"/>
      <w:r>
        <w:rPr>
          <w:bCs/>
        </w:rPr>
        <w:t>principa</w:t>
      </w:r>
      <w:proofErr w:type="spellEnd"/>
      <w:r>
        <w:rPr>
          <w:bCs/>
        </w:rPr>
        <w:t>.</w:t>
      </w:r>
    </w:p>
    <w:p w14:paraId="1D0C664D" w14:textId="1E6C5B77" w:rsidR="008A2772" w:rsidRPr="008A2772" w:rsidRDefault="008A2772" w:rsidP="008A2772">
      <w:pPr>
        <w:pStyle w:val="Heading3"/>
      </w:pPr>
      <w:proofErr w:type="spellStart"/>
      <w:r>
        <w:t>Promena</w:t>
      </w:r>
      <w:proofErr w:type="spellEnd"/>
      <w:r>
        <w:t xml:space="preserve"> </w:t>
      </w:r>
      <w:proofErr w:type="spellStart"/>
      <w:r>
        <w:t>tehnologije</w:t>
      </w:r>
      <w:proofErr w:type="spellEnd"/>
    </w:p>
    <w:p w14:paraId="2BECA1DF" w14:textId="4544159A" w:rsidR="008A2772" w:rsidRPr="004A3BAA" w:rsidRDefault="008A2772" w:rsidP="00D323E1">
      <w:pPr>
        <w:tabs>
          <w:tab w:val="left" w:pos="2934"/>
        </w:tabs>
        <w:rPr>
          <w:bCs/>
        </w:rPr>
      </w:pPr>
      <w:proofErr w:type="spellStart"/>
      <w:r w:rsidRPr="004A3BAA">
        <w:rPr>
          <w:bCs/>
        </w:rPr>
        <w:t>Razvijati</w:t>
      </w:r>
      <w:proofErr w:type="spellEnd"/>
      <w:r w:rsidRPr="004A3BAA">
        <w:rPr>
          <w:bCs/>
        </w:rPr>
        <w:t xml:space="preserve"> </w:t>
      </w:r>
      <w:proofErr w:type="spellStart"/>
      <w:r w:rsidRPr="004A3BAA">
        <w:rPr>
          <w:bCs/>
        </w:rPr>
        <w:t>igru</w:t>
      </w:r>
      <w:proofErr w:type="spellEnd"/>
      <w:r w:rsidRPr="004A3BAA">
        <w:rPr>
          <w:bCs/>
        </w:rPr>
        <w:t xml:space="preserve"> u </w:t>
      </w:r>
      <w:proofErr w:type="spellStart"/>
      <w:r w:rsidRPr="004A3BAA">
        <w:rPr>
          <w:bCs/>
        </w:rPr>
        <w:t>LibGdx</w:t>
      </w:r>
      <w:proofErr w:type="spellEnd"/>
      <w:r w:rsidRPr="004A3BAA">
        <w:rPr>
          <w:bCs/>
        </w:rPr>
        <w:t xml:space="preserve"> random </w:t>
      </w:r>
      <w:proofErr w:type="spellStart"/>
      <w:r w:rsidRPr="004A3BAA">
        <w:rPr>
          <w:bCs/>
        </w:rPr>
        <w:t>okviru</w:t>
      </w:r>
      <w:proofErr w:type="spellEnd"/>
      <w:r w:rsidRPr="004A3BAA">
        <w:rPr>
          <w:bCs/>
        </w:rPr>
        <w:t xml:space="preserve"> je </w:t>
      </w:r>
      <w:proofErr w:type="spellStart"/>
      <w:r w:rsidRPr="004A3BAA">
        <w:rPr>
          <w:bCs/>
        </w:rPr>
        <w:t>bilo</w:t>
      </w:r>
      <w:proofErr w:type="spellEnd"/>
      <w:r w:rsidRPr="004A3BAA">
        <w:rPr>
          <w:bCs/>
        </w:rPr>
        <w:t xml:space="preserve"> </w:t>
      </w:r>
      <w:proofErr w:type="spellStart"/>
      <w:r w:rsidRPr="004A3BAA">
        <w:rPr>
          <w:bCs/>
        </w:rPr>
        <w:t>zanimljivo</w:t>
      </w:r>
      <w:proofErr w:type="spellEnd"/>
      <w:r w:rsidRPr="004A3BAA">
        <w:rPr>
          <w:bCs/>
        </w:rPr>
        <w:t xml:space="preserve"> </w:t>
      </w:r>
      <w:proofErr w:type="spellStart"/>
      <w:r w:rsidRPr="004A3BAA">
        <w:rPr>
          <w:bCs/>
        </w:rPr>
        <w:t>iskustvo</w:t>
      </w:r>
      <w:proofErr w:type="spellEnd"/>
      <w:r w:rsidRPr="004A3BAA">
        <w:rPr>
          <w:bCs/>
        </w:rPr>
        <w:t xml:space="preserve"> </w:t>
      </w:r>
      <w:proofErr w:type="spellStart"/>
      <w:r w:rsidRPr="004A3BAA">
        <w:rPr>
          <w:bCs/>
        </w:rPr>
        <w:t>ali</w:t>
      </w:r>
      <w:proofErr w:type="spellEnd"/>
      <w:r w:rsidRPr="004A3BAA">
        <w:rPr>
          <w:bCs/>
        </w:rPr>
        <w:t xml:space="preserve"> se </w:t>
      </w:r>
      <w:proofErr w:type="spellStart"/>
      <w:r w:rsidRPr="004A3BAA">
        <w:rPr>
          <w:bCs/>
        </w:rPr>
        <w:t>tokom</w:t>
      </w:r>
      <w:proofErr w:type="spellEnd"/>
      <w:r w:rsidRPr="004A3BAA">
        <w:rPr>
          <w:bCs/>
        </w:rPr>
        <w:t xml:space="preserve"> </w:t>
      </w:r>
      <w:proofErr w:type="spellStart"/>
      <w:r w:rsidRPr="004A3BAA">
        <w:rPr>
          <w:bCs/>
        </w:rPr>
        <w:t>razvoja</w:t>
      </w:r>
      <w:proofErr w:type="spellEnd"/>
      <w:r w:rsidRPr="004A3BAA">
        <w:rPr>
          <w:bCs/>
        </w:rPr>
        <w:t xml:space="preserve"> </w:t>
      </w:r>
      <w:proofErr w:type="spellStart"/>
      <w:r w:rsidRPr="004A3BAA">
        <w:rPr>
          <w:bCs/>
        </w:rPr>
        <w:t>naišlo</w:t>
      </w:r>
      <w:proofErr w:type="spellEnd"/>
      <w:r w:rsidRPr="004A3BAA">
        <w:rPr>
          <w:bCs/>
        </w:rPr>
        <w:t xml:space="preserve"> </w:t>
      </w:r>
      <w:proofErr w:type="spellStart"/>
      <w:r w:rsidRPr="004A3BAA">
        <w:rPr>
          <w:bCs/>
        </w:rPr>
        <w:t>na</w:t>
      </w:r>
      <w:proofErr w:type="spellEnd"/>
      <w:r w:rsidRPr="004A3BAA">
        <w:rPr>
          <w:bCs/>
        </w:rPr>
        <w:t xml:space="preserve"> </w:t>
      </w:r>
      <w:proofErr w:type="spellStart"/>
      <w:r w:rsidRPr="004A3BAA">
        <w:rPr>
          <w:bCs/>
        </w:rPr>
        <w:t>nekoliko</w:t>
      </w:r>
      <w:proofErr w:type="spellEnd"/>
      <w:r w:rsidRPr="004A3BAA">
        <w:rPr>
          <w:bCs/>
        </w:rPr>
        <w:t xml:space="preserve"> </w:t>
      </w:r>
      <w:proofErr w:type="spellStart"/>
      <w:r w:rsidRPr="004A3BAA">
        <w:rPr>
          <w:bCs/>
        </w:rPr>
        <w:t>problema</w:t>
      </w:r>
      <w:proofErr w:type="spellEnd"/>
      <w:r w:rsidRPr="004A3BAA">
        <w:rPr>
          <w:bCs/>
        </w:rPr>
        <w:t>:</w:t>
      </w:r>
    </w:p>
    <w:p w14:paraId="24724053" w14:textId="4356FD8F" w:rsidR="008A2772" w:rsidRPr="004A3BAA" w:rsidRDefault="008A2772" w:rsidP="004A3BAA">
      <w:pPr>
        <w:pStyle w:val="ListParagraph"/>
        <w:numPr>
          <w:ilvl w:val="0"/>
          <w:numId w:val="47"/>
        </w:numPr>
        <w:tabs>
          <w:tab w:val="left" w:pos="2934"/>
        </w:tabs>
        <w:rPr>
          <w:bCs/>
          <w:sz w:val="24"/>
          <w:szCs w:val="24"/>
        </w:rPr>
      </w:pPr>
      <w:r w:rsidRPr="004A3BAA">
        <w:rPr>
          <w:bCs/>
          <w:sz w:val="24"/>
          <w:szCs w:val="24"/>
        </w:rPr>
        <w:t>Ne postoji skup iternih alata sa grafi</w:t>
      </w:r>
      <w:r w:rsidRPr="004A3BAA">
        <w:rPr>
          <w:bCs/>
          <w:sz w:val="24"/>
          <w:szCs w:val="24"/>
          <w:lang w:val="sr-Latn-RS"/>
        </w:rPr>
        <w:t>čkim interfejsom koji bi znatno mogli ubrzati razvoj određenog segmenta igre</w:t>
      </w:r>
      <w:r w:rsidR="004A3BAA" w:rsidRPr="004A3BAA">
        <w:rPr>
          <w:bCs/>
          <w:sz w:val="24"/>
          <w:szCs w:val="24"/>
          <w:lang w:val="sr-Latn-RS"/>
        </w:rPr>
        <w:t>, već je potrebno tražiti 3rd party alate koje obično ili ne postoje ili nisu kompatibilni sa LibGDX</w:t>
      </w:r>
    </w:p>
    <w:p w14:paraId="7B4A3CD9" w14:textId="141EECA6" w:rsidR="004A3BAA" w:rsidRPr="004A3BAA" w:rsidRDefault="004A3BAA" w:rsidP="004A3BAA">
      <w:pPr>
        <w:pStyle w:val="ListParagraph"/>
        <w:numPr>
          <w:ilvl w:val="0"/>
          <w:numId w:val="47"/>
        </w:numPr>
        <w:tabs>
          <w:tab w:val="left" w:pos="2934"/>
        </w:tabs>
        <w:rPr>
          <w:bCs/>
          <w:sz w:val="24"/>
          <w:szCs w:val="24"/>
        </w:rPr>
      </w:pPr>
      <w:r w:rsidRPr="004A3BAA">
        <w:rPr>
          <w:bCs/>
          <w:sz w:val="24"/>
          <w:szCs w:val="24"/>
          <w:lang w:val="sr-Latn-RS"/>
        </w:rPr>
        <w:t>Previše je programattical pristup (Vezano za prvu stavku), tačnije sve se programira umesto da postoje vizuelni editori</w:t>
      </w:r>
    </w:p>
    <w:p w14:paraId="6C9B66A6" w14:textId="39DB0476" w:rsidR="004A3BAA" w:rsidRPr="004A3BAA" w:rsidRDefault="004A3BAA" w:rsidP="004A3BAA">
      <w:pPr>
        <w:pStyle w:val="ListParagraph"/>
        <w:numPr>
          <w:ilvl w:val="0"/>
          <w:numId w:val="47"/>
        </w:numPr>
        <w:tabs>
          <w:tab w:val="left" w:pos="2934"/>
        </w:tabs>
        <w:rPr>
          <w:bCs/>
          <w:sz w:val="24"/>
          <w:szCs w:val="24"/>
        </w:rPr>
      </w:pPr>
      <w:r w:rsidRPr="004A3BAA">
        <w:rPr>
          <w:bCs/>
          <w:sz w:val="24"/>
          <w:szCs w:val="24"/>
          <w:lang w:val="sr-Latn-RS"/>
        </w:rPr>
        <w:t>Baza biblioteka nije velika</w:t>
      </w:r>
    </w:p>
    <w:p w14:paraId="38D8D4D7" w14:textId="3DBAECA6" w:rsidR="00DC7399" w:rsidRPr="00DC7399" w:rsidRDefault="004A3BAA" w:rsidP="00DC7399">
      <w:pPr>
        <w:pStyle w:val="ListParagraph"/>
        <w:numPr>
          <w:ilvl w:val="0"/>
          <w:numId w:val="47"/>
        </w:numPr>
        <w:tabs>
          <w:tab w:val="left" w:pos="2934"/>
        </w:tabs>
        <w:rPr>
          <w:bCs/>
          <w:sz w:val="24"/>
          <w:szCs w:val="24"/>
        </w:rPr>
      </w:pPr>
      <w:r w:rsidRPr="004A3BAA">
        <w:rPr>
          <w:bCs/>
          <w:sz w:val="24"/>
          <w:szCs w:val="24"/>
          <w:lang w:val="sr-Latn-RS"/>
        </w:rPr>
        <w:t>LibGDX nije toliko popularan kao Unity i saim tim je broj ljudi okupljen oko njega manji, pa je manje i dokumentacije, tutorijala i svega</w:t>
      </w:r>
    </w:p>
    <w:p w14:paraId="42F72D1E" w14:textId="77777777" w:rsidR="004A3BAA" w:rsidRDefault="004A3BAA" w:rsidP="004A3BAA">
      <w:pPr>
        <w:tabs>
          <w:tab w:val="left" w:pos="2934"/>
        </w:tabs>
        <w:rPr>
          <w:bCs/>
        </w:rPr>
      </w:pPr>
    </w:p>
    <w:p w14:paraId="1B13C2F2" w14:textId="7DF1DEA4" w:rsidR="004A3BAA" w:rsidRPr="004A3BAA" w:rsidRDefault="004A3BAA" w:rsidP="004A3BAA">
      <w:pPr>
        <w:tabs>
          <w:tab w:val="left" w:pos="2934"/>
        </w:tabs>
        <w:rPr>
          <w:bCs/>
        </w:rPr>
      </w:pPr>
      <w:r w:rsidRPr="004A3BAA">
        <w:rPr>
          <w:bCs/>
        </w:rPr>
        <w:t>Re</w:t>
      </w:r>
      <w:r w:rsidRPr="004A3BAA">
        <w:rPr>
          <w:bCs/>
          <w:lang w:val="sr-Latn-RS"/>
        </w:rPr>
        <w:t>šenje</w:t>
      </w:r>
      <w:r w:rsidRPr="004A3BAA">
        <w:rPr>
          <w:bCs/>
        </w:rPr>
        <w:t>:</w:t>
      </w:r>
    </w:p>
    <w:p w14:paraId="1DF59407" w14:textId="21F92FD6" w:rsidR="00DA72FC" w:rsidRDefault="004A3BAA" w:rsidP="004A3BAA">
      <w:pPr>
        <w:tabs>
          <w:tab w:val="left" w:pos="2934"/>
        </w:tabs>
        <w:rPr>
          <w:bCs/>
          <w:lang w:val="sr-Latn-RS"/>
        </w:rPr>
      </w:pPr>
      <w:proofErr w:type="spellStart"/>
      <w:r w:rsidRPr="004A3BAA">
        <w:rPr>
          <w:bCs/>
        </w:rPr>
        <w:t>Najpopularnije</w:t>
      </w:r>
      <w:proofErr w:type="spellEnd"/>
      <w:r w:rsidRPr="004A3BAA">
        <w:rPr>
          <w:bCs/>
        </w:rPr>
        <w:t xml:space="preserve"> re</w:t>
      </w:r>
      <w:r w:rsidRPr="004A3BAA">
        <w:rPr>
          <w:bCs/>
          <w:lang w:val="sr-Latn-RS"/>
        </w:rPr>
        <w:t>šenje za pravljenje 2D igara je Unity engine koji ima mnogo dokumentacija, tutorijala, kao i sve potrebne alate unutar samog engine-a.</w:t>
      </w:r>
    </w:p>
    <w:p w14:paraId="6FACD79E" w14:textId="77777777" w:rsidR="00DA72FC" w:rsidRDefault="00DA72FC">
      <w:pPr>
        <w:spacing w:after="0" w:afterAutospacing="0"/>
        <w:jc w:val="left"/>
        <w:rPr>
          <w:bCs/>
          <w:lang w:val="sr-Latn-RS"/>
        </w:rPr>
      </w:pPr>
      <w:r>
        <w:rPr>
          <w:bCs/>
          <w:lang w:val="sr-Latn-RS"/>
        </w:rPr>
        <w:br w:type="page"/>
      </w:r>
    </w:p>
    <w:p w14:paraId="17C059DF" w14:textId="5A25A77C" w:rsidR="00DA72FC" w:rsidRDefault="00DA72FC" w:rsidP="00DA72FC">
      <w:pPr>
        <w:pStyle w:val="Heading1"/>
      </w:pPr>
      <w:proofErr w:type="spellStart"/>
      <w:r>
        <w:lastRenderedPageBreak/>
        <w:t>Zaključak</w:t>
      </w:r>
      <w:proofErr w:type="spellEnd"/>
    </w:p>
    <w:p w14:paraId="71971696" w14:textId="77777777" w:rsidR="00DA72FC" w:rsidRPr="00DA72FC" w:rsidRDefault="00DA72FC" w:rsidP="00DA72FC"/>
    <w:p w14:paraId="016544D0" w14:textId="76EF6C96" w:rsidR="00DA72FC" w:rsidRDefault="00DA72FC">
      <w:pPr>
        <w:spacing w:after="0" w:afterAutospacing="0"/>
        <w:jc w:val="left"/>
      </w:pPr>
      <w:proofErr w:type="spellStart"/>
      <w:r>
        <w:t>Razvijanje</w:t>
      </w:r>
      <w:proofErr w:type="spellEnd"/>
      <w:r>
        <w:t xml:space="preserve"> video </w:t>
      </w:r>
      <w:proofErr w:type="spellStart"/>
      <w:r>
        <w:t>igre</w:t>
      </w:r>
      <w:proofErr w:type="spellEnd"/>
      <w:r>
        <w:t xml:space="preserve"> </w:t>
      </w:r>
      <w:proofErr w:type="spellStart"/>
      <w:r>
        <w:t>zahteva</w:t>
      </w:r>
      <w:proofErr w:type="spellEnd"/>
      <w:r>
        <w:t xml:space="preserve"> </w:t>
      </w:r>
      <w:proofErr w:type="spellStart"/>
      <w:r>
        <w:t>znanje</w:t>
      </w:r>
      <w:proofErr w:type="spellEnd"/>
      <w:r>
        <w:t xml:space="preserve"> </w:t>
      </w:r>
      <w:proofErr w:type="spellStart"/>
      <w:r>
        <w:t>iz</w:t>
      </w:r>
      <w:proofErr w:type="spellEnd"/>
      <w:r>
        <w:t xml:space="preserve"> </w:t>
      </w:r>
      <w:proofErr w:type="spellStart"/>
      <w:r>
        <w:t>puno</w:t>
      </w:r>
      <w:proofErr w:type="spellEnd"/>
      <w:r>
        <w:t xml:space="preserve"> </w:t>
      </w:r>
      <w:proofErr w:type="spellStart"/>
      <w:r>
        <w:t>oblasti</w:t>
      </w:r>
      <w:proofErr w:type="spellEnd"/>
      <w:r>
        <w:t xml:space="preserve">. </w:t>
      </w:r>
      <w:r>
        <w:br w:type="page"/>
      </w:r>
    </w:p>
    <w:p w14:paraId="12731378" w14:textId="77777777" w:rsidR="00DA72FC" w:rsidRPr="00DA72FC" w:rsidRDefault="00DA72FC" w:rsidP="00DA72FC"/>
    <w:p w14:paraId="7434A05E" w14:textId="77777777" w:rsidR="004A3BAA" w:rsidRPr="004A3BAA" w:rsidRDefault="004A3BAA" w:rsidP="004A3BAA">
      <w:pPr>
        <w:tabs>
          <w:tab w:val="left" w:pos="2934"/>
        </w:tabs>
        <w:rPr>
          <w:bCs/>
        </w:rPr>
      </w:pPr>
    </w:p>
    <w:p w14:paraId="5C01E70C" w14:textId="77777777" w:rsidR="00216AED" w:rsidRDefault="00216AED" w:rsidP="00D323E1">
      <w:pPr>
        <w:tabs>
          <w:tab w:val="left" w:pos="2934"/>
        </w:tabs>
        <w:rPr>
          <w:bCs/>
        </w:rPr>
      </w:pPr>
    </w:p>
    <w:p w14:paraId="0B905C34" w14:textId="77777777" w:rsidR="00216AED" w:rsidRPr="00216AED" w:rsidRDefault="00216AED" w:rsidP="00D323E1">
      <w:pPr>
        <w:tabs>
          <w:tab w:val="left" w:pos="2934"/>
        </w:tabs>
        <w:rPr>
          <w:bCs/>
          <w:lang w:val="sr-Latn-RS"/>
        </w:rPr>
      </w:pPr>
    </w:p>
    <w:p w14:paraId="2BA82189" w14:textId="471F8F7C" w:rsidR="00530467" w:rsidRDefault="00FA46FD" w:rsidP="00F94814">
      <w:pPr>
        <w:pStyle w:val="Heading1"/>
      </w:pPr>
      <w:bookmarkStart w:id="3465" w:name="_Toc334831994"/>
      <w:bookmarkStart w:id="3466" w:name="_Toc336455905"/>
      <w:proofErr w:type="spellStart"/>
      <w:r>
        <w:t>Literatura</w:t>
      </w:r>
      <w:bookmarkEnd w:id="3465"/>
      <w:bookmarkEnd w:id="3466"/>
      <w:proofErr w:type="spellEnd"/>
    </w:p>
    <w:p w14:paraId="6C1B58FD" w14:textId="77777777" w:rsidR="00E133EC" w:rsidRDefault="00E133EC" w:rsidP="00E133EC">
      <w:pPr>
        <w:pStyle w:val="references"/>
        <w:numPr>
          <w:ilvl w:val="0"/>
          <w:numId w:val="0"/>
        </w:numPr>
        <w:spacing w:after="0" w:line="240" w:lineRule="auto"/>
        <w:ind w:left="142"/>
        <w:rPr>
          <w:kern w:val="16"/>
          <w:sz w:val="24"/>
          <w:szCs w:val="24"/>
        </w:rPr>
      </w:pPr>
    </w:p>
    <w:p w14:paraId="7031C20A" w14:textId="77777777" w:rsidR="00580144" w:rsidRDefault="00580144" w:rsidP="006F5616">
      <w:pPr>
        <w:pStyle w:val="references"/>
        <w:spacing w:after="0" w:line="240" w:lineRule="auto"/>
        <w:ind w:left="0" w:firstLine="0"/>
        <w:rPr>
          <w:kern w:val="16"/>
          <w:sz w:val="24"/>
          <w:szCs w:val="24"/>
        </w:rPr>
      </w:pPr>
      <w:r>
        <w:rPr>
          <w:kern w:val="16"/>
          <w:sz w:val="24"/>
          <w:szCs w:val="24"/>
        </w:rPr>
        <w:t xml:space="preserve">M. </w:t>
      </w:r>
      <w:proofErr w:type="spellStart"/>
      <w:r>
        <w:rPr>
          <w:kern w:val="16"/>
          <w:sz w:val="24"/>
          <w:szCs w:val="24"/>
        </w:rPr>
        <w:t>Guoqiang</w:t>
      </w:r>
      <w:proofErr w:type="spellEnd"/>
      <w:r>
        <w:rPr>
          <w:kern w:val="16"/>
          <w:sz w:val="24"/>
          <w:szCs w:val="24"/>
        </w:rPr>
        <w:t xml:space="preserve">, F. </w:t>
      </w:r>
      <w:r w:rsidRPr="00400E32">
        <w:rPr>
          <w:kern w:val="16"/>
          <w:sz w:val="24"/>
          <w:szCs w:val="24"/>
        </w:rPr>
        <w:t>Baris,</w:t>
      </w:r>
      <w:r w:rsidRPr="006668EB">
        <w:rPr>
          <w:kern w:val="16"/>
          <w:sz w:val="24"/>
          <w:szCs w:val="24"/>
        </w:rPr>
        <w:t xml:space="preserve"> B</w:t>
      </w:r>
      <w:r>
        <w:rPr>
          <w:kern w:val="16"/>
          <w:sz w:val="24"/>
          <w:szCs w:val="24"/>
        </w:rPr>
        <w:t xml:space="preserve">. </w:t>
      </w:r>
      <w:r w:rsidRPr="006668EB">
        <w:rPr>
          <w:kern w:val="16"/>
          <w:sz w:val="24"/>
          <w:szCs w:val="24"/>
        </w:rPr>
        <w:t>D.</w:t>
      </w:r>
      <w:r>
        <w:rPr>
          <w:kern w:val="16"/>
          <w:sz w:val="24"/>
          <w:szCs w:val="24"/>
        </w:rPr>
        <w:t xml:space="preserve"> O </w:t>
      </w:r>
      <w:r w:rsidRPr="006668EB">
        <w:rPr>
          <w:kern w:val="16"/>
          <w:sz w:val="24"/>
          <w:szCs w:val="24"/>
        </w:rPr>
        <w:t>Anderson</w:t>
      </w:r>
      <w:r>
        <w:rPr>
          <w:kern w:val="16"/>
          <w:sz w:val="24"/>
          <w:szCs w:val="24"/>
        </w:rPr>
        <w:t>,</w:t>
      </w:r>
      <w:r w:rsidRPr="00400E32">
        <w:rPr>
          <w:kern w:val="16"/>
          <w:sz w:val="24"/>
          <w:szCs w:val="24"/>
        </w:rPr>
        <w:t xml:space="preserve"> “Localization Algorithms and Strategies</w:t>
      </w:r>
      <w:r>
        <w:rPr>
          <w:kern w:val="16"/>
          <w:sz w:val="24"/>
          <w:szCs w:val="24"/>
        </w:rPr>
        <w:t xml:space="preserve"> </w:t>
      </w:r>
      <w:r w:rsidRPr="00400E32">
        <w:rPr>
          <w:kern w:val="16"/>
          <w:sz w:val="24"/>
          <w:szCs w:val="24"/>
        </w:rPr>
        <w:t xml:space="preserve">for </w:t>
      </w:r>
      <w:r>
        <w:rPr>
          <w:kern w:val="16"/>
          <w:sz w:val="24"/>
          <w:szCs w:val="24"/>
        </w:rPr>
        <w:tab/>
      </w:r>
      <w:r w:rsidRPr="00400E32">
        <w:rPr>
          <w:kern w:val="16"/>
          <w:sz w:val="24"/>
          <w:szCs w:val="24"/>
        </w:rPr>
        <w:t xml:space="preserve">Wireless Sensor Networks”, Information science reference </w:t>
      </w:r>
      <w:smartTag w:uri="urn:schemas-microsoft-com:office:smarttags" w:element="place">
        <w:smartTag w:uri="urn:schemas-microsoft-com:office:smarttags" w:element="State">
          <w:r w:rsidRPr="00400E32">
            <w:rPr>
              <w:kern w:val="16"/>
              <w:sz w:val="24"/>
              <w:szCs w:val="24"/>
            </w:rPr>
            <w:t>New York</w:t>
          </w:r>
        </w:smartTag>
      </w:smartTag>
      <w:r w:rsidRPr="00400E32">
        <w:rPr>
          <w:kern w:val="16"/>
          <w:sz w:val="24"/>
          <w:szCs w:val="24"/>
        </w:rPr>
        <w:t xml:space="preserve"> , 2009</w:t>
      </w:r>
      <w:r>
        <w:rPr>
          <w:kern w:val="16"/>
          <w:sz w:val="24"/>
          <w:szCs w:val="24"/>
        </w:rPr>
        <w:t>.</w:t>
      </w:r>
    </w:p>
    <w:p w14:paraId="3FEDFBA2" w14:textId="77777777" w:rsidR="00580144" w:rsidRPr="00400E32" w:rsidRDefault="00580144" w:rsidP="00580144">
      <w:pPr>
        <w:pStyle w:val="references"/>
        <w:numPr>
          <w:ilvl w:val="0"/>
          <w:numId w:val="0"/>
        </w:numPr>
        <w:spacing w:after="120" w:line="240" w:lineRule="auto"/>
        <w:rPr>
          <w:kern w:val="16"/>
          <w:sz w:val="24"/>
          <w:szCs w:val="24"/>
        </w:rPr>
      </w:pPr>
    </w:p>
    <w:p w14:paraId="27DB5563" w14:textId="77777777" w:rsidR="00580144" w:rsidRPr="00400E32" w:rsidRDefault="00580144" w:rsidP="00580144">
      <w:pPr>
        <w:pStyle w:val="references"/>
        <w:spacing w:after="0" w:line="240" w:lineRule="auto"/>
        <w:ind w:left="0" w:firstLine="0"/>
        <w:rPr>
          <w:kern w:val="16"/>
          <w:sz w:val="24"/>
          <w:szCs w:val="24"/>
        </w:rPr>
      </w:pPr>
      <w:r>
        <w:rPr>
          <w:kern w:val="16"/>
          <w:sz w:val="24"/>
          <w:szCs w:val="24"/>
        </w:rPr>
        <w:t xml:space="preserve">L. Wang, </w:t>
      </w:r>
      <w:r w:rsidRPr="00400E32">
        <w:rPr>
          <w:kern w:val="16"/>
          <w:sz w:val="24"/>
          <w:szCs w:val="24"/>
        </w:rPr>
        <w:t xml:space="preserve">Q. Xu, GPS-Free Localization Algorithm for Wireless Sensor Networks. Sensors </w:t>
      </w:r>
      <w:r>
        <w:rPr>
          <w:kern w:val="16"/>
          <w:sz w:val="24"/>
          <w:szCs w:val="24"/>
        </w:rPr>
        <w:tab/>
      </w:r>
      <w:r w:rsidRPr="00400E32">
        <w:rPr>
          <w:kern w:val="16"/>
          <w:sz w:val="24"/>
          <w:szCs w:val="24"/>
        </w:rPr>
        <w:t>2010, 10,</w:t>
      </w:r>
      <w:r>
        <w:rPr>
          <w:kern w:val="16"/>
          <w:sz w:val="24"/>
          <w:szCs w:val="24"/>
        </w:rPr>
        <w:t xml:space="preserve"> pp.</w:t>
      </w:r>
      <w:r w:rsidRPr="00400E32">
        <w:rPr>
          <w:kern w:val="16"/>
          <w:sz w:val="24"/>
          <w:szCs w:val="24"/>
        </w:rPr>
        <w:t xml:space="preserve"> 5899-5926.</w:t>
      </w:r>
    </w:p>
    <w:p w14:paraId="24678125" w14:textId="77777777" w:rsidR="00580144" w:rsidRPr="00400E32" w:rsidRDefault="00580144" w:rsidP="00580144">
      <w:pPr>
        <w:pStyle w:val="references"/>
        <w:numPr>
          <w:ilvl w:val="0"/>
          <w:numId w:val="0"/>
        </w:numPr>
        <w:spacing w:after="120" w:line="240" w:lineRule="auto"/>
        <w:rPr>
          <w:kern w:val="16"/>
          <w:sz w:val="24"/>
          <w:szCs w:val="24"/>
        </w:rPr>
      </w:pPr>
    </w:p>
    <w:p w14:paraId="31D23B8A" w14:textId="77777777" w:rsidR="00580144" w:rsidRPr="00400E32" w:rsidRDefault="00580144" w:rsidP="00580144">
      <w:pPr>
        <w:pStyle w:val="references"/>
        <w:spacing w:after="0" w:line="240" w:lineRule="auto"/>
        <w:ind w:left="0" w:firstLine="0"/>
        <w:rPr>
          <w:kern w:val="16"/>
          <w:sz w:val="24"/>
          <w:szCs w:val="24"/>
        </w:rPr>
      </w:pPr>
      <w:r>
        <w:rPr>
          <w:kern w:val="16"/>
          <w:sz w:val="24"/>
          <w:szCs w:val="24"/>
        </w:rPr>
        <w:t xml:space="preserve">A. Pal, </w:t>
      </w:r>
      <w:r w:rsidRPr="00400E32">
        <w:rPr>
          <w:kern w:val="16"/>
          <w:sz w:val="24"/>
          <w:szCs w:val="24"/>
        </w:rPr>
        <w:t xml:space="preserve">“Localization Algorithms in Wireless Sensor Networks: Current Approaches and </w:t>
      </w:r>
      <w:r>
        <w:rPr>
          <w:kern w:val="16"/>
          <w:sz w:val="24"/>
          <w:szCs w:val="24"/>
        </w:rPr>
        <w:tab/>
      </w:r>
      <w:r w:rsidRPr="00400E32">
        <w:rPr>
          <w:kern w:val="16"/>
          <w:sz w:val="24"/>
          <w:szCs w:val="24"/>
        </w:rPr>
        <w:t>Future Challenges”, Network Protocols and Algorithms ISS</w:t>
      </w:r>
      <w:r>
        <w:rPr>
          <w:kern w:val="16"/>
          <w:sz w:val="24"/>
          <w:szCs w:val="24"/>
        </w:rPr>
        <w:t xml:space="preserve">C, </w:t>
      </w:r>
      <w:r w:rsidRPr="00400E32">
        <w:rPr>
          <w:kern w:val="16"/>
          <w:sz w:val="24"/>
          <w:szCs w:val="24"/>
        </w:rPr>
        <w:t xml:space="preserve">Vol.2, No.1, 2010. </w:t>
      </w:r>
      <w:r>
        <w:rPr>
          <w:kern w:val="16"/>
          <w:sz w:val="24"/>
          <w:szCs w:val="24"/>
        </w:rPr>
        <w:t>pp.</w:t>
      </w:r>
      <w:r w:rsidRPr="00400E32">
        <w:rPr>
          <w:kern w:val="16"/>
          <w:sz w:val="24"/>
          <w:szCs w:val="24"/>
        </w:rPr>
        <w:t>1943-3581</w:t>
      </w:r>
      <w:r>
        <w:rPr>
          <w:kern w:val="16"/>
          <w:sz w:val="24"/>
          <w:szCs w:val="24"/>
        </w:rPr>
        <w:t>.</w:t>
      </w:r>
    </w:p>
    <w:p w14:paraId="6942E177" w14:textId="77777777" w:rsidR="00580144" w:rsidRPr="00400E32" w:rsidRDefault="00580144" w:rsidP="00580144">
      <w:pPr>
        <w:pStyle w:val="references"/>
        <w:numPr>
          <w:ilvl w:val="0"/>
          <w:numId w:val="0"/>
        </w:numPr>
        <w:spacing w:after="120" w:line="240" w:lineRule="auto"/>
        <w:rPr>
          <w:kern w:val="16"/>
          <w:sz w:val="24"/>
          <w:szCs w:val="24"/>
        </w:rPr>
      </w:pPr>
    </w:p>
    <w:p w14:paraId="45D0853F" w14:textId="77777777" w:rsidR="00580144" w:rsidRPr="00400E32" w:rsidRDefault="00580144" w:rsidP="00580144">
      <w:pPr>
        <w:pStyle w:val="references"/>
        <w:spacing w:after="0" w:line="240" w:lineRule="auto"/>
        <w:ind w:left="0" w:firstLine="0"/>
        <w:rPr>
          <w:kern w:val="16"/>
          <w:sz w:val="24"/>
          <w:szCs w:val="24"/>
        </w:rPr>
      </w:pPr>
      <w:r w:rsidRPr="00400E32">
        <w:rPr>
          <w:kern w:val="16"/>
          <w:sz w:val="24"/>
          <w:szCs w:val="24"/>
        </w:rPr>
        <w:t xml:space="preserve">B. </w:t>
      </w:r>
      <w:proofErr w:type="spellStart"/>
      <w:r w:rsidRPr="00400E32">
        <w:rPr>
          <w:kern w:val="16"/>
          <w:sz w:val="24"/>
          <w:szCs w:val="24"/>
        </w:rPr>
        <w:t>Bulusu</w:t>
      </w:r>
      <w:proofErr w:type="spellEnd"/>
      <w:r w:rsidRPr="00400E32">
        <w:rPr>
          <w:kern w:val="16"/>
          <w:sz w:val="24"/>
          <w:szCs w:val="24"/>
        </w:rPr>
        <w:t xml:space="preserve">, J. </w:t>
      </w:r>
      <w:proofErr w:type="spellStart"/>
      <w:r w:rsidRPr="00400E32">
        <w:rPr>
          <w:kern w:val="16"/>
          <w:sz w:val="24"/>
          <w:szCs w:val="24"/>
        </w:rPr>
        <w:t>Heidemann</w:t>
      </w:r>
      <w:proofErr w:type="spellEnd"/>
      <w:r w:rsidRPr="00400E32">
        <w:rPr>
          <w:kern w:val="16"/>
          <w:sz w:val="24"/>
          <w:szCs w:val="24"/>
        </w:rPr>
        <w:t xml:space="preserve">, D. Estrin, </w:t>
      </w:r>
      <w:r>
        <w:rPr>
          <w:kern w:val="16"/>
          <w:sz w:val="24"/>
          <w:szCs w:val="24"/>
        </w:rPr>
        <w:t>“</w:t>
      </w:r>
      <w:r w:rsidRPr="00400E32">
        <w:rPr>
          <w:kern w:val="16"/>
          <w:sz w:val="24"/>
          <w:szCs w:val="24"/>
        </w:rPr>
        <w:t xml:space="preserve">Density adaptive algorithms for beacon placement in </w:t>
      </w:r>
      <w:r>
        <w:rPr>
          <w:kern w:val="16"/>
          <w:sz w:val="24"/>
          <w:szCs w:val="24"/>
        </w:rPr>
        <w:tab/>
      </w:r>
      <w:r w:rsidRPr="00400E32">
        <w:rPr>
          <w:kern w:val="16"/>
          <w:sz w:val="24"/>
          <w:szCs w:val="24"/>
        </w:rPr>
        <w:t>wireless sensor networks</w:t>
      </w:r>
      <w:r>
        <w:rPr>
          <w:kern w:val="16"/>
          <w:sz w:val="24"/>
          <w:szCs w:val="24"/>
        </w:rPr>
        <w:t>”</w:t>
      </w:r>
      <w:r w:rsidRPr="00400E32">
        <w:rPr>
          <w:kern w:val="16"/>
          <w:sz w:val="24"/>
          <w:szCs w:val="24"/>
        </w:rPr>
        <w:t>, in: IEEE ICDCS'01, Phoenix, AZ, April 2001.</w:t>
      </w:r>
    </w:p>
    <w:p w14:paraId="6B9494C1" w14:textId="77777777" w:rsidR="00580144" w:rsidRPr="00400E32" w:rsidRDefault="00580144" w:rsidP="00580144">
      <w:pPr>
        <w:pStyle w:val="references"/>
        <w:numPr>
          <w:ilvl w:val="0"/>
          <w:numId w:val="0"/>
        </w:numPr>
        <w:spacing w:after="120" w:line="240" w:lineRule="auto"/>
        <w:rPr>
          <w:kern w:val="16"/>
          <w:sz w:val="24"/>
          <w:szCs w:val="24"/>
        </w:rPr>
      </w:pPr>
    </w:p>
    <w:p w14:paraId="3E1BAC45" w14:textId="77777777" w:rsidR="00580144" w:rsidRPr="00400E32" w:rsidRDefault="00580144" w:rsidP="00580144">
      <w:pPr>
        <w:pStyle w:val="references"/>
        <w:spacing w:after="0" w:line="240" w:lineRule="auto"/>
        <w:ind w:left="0" w:firstLine="0"/>
        <w:rPr>
          <w:kern w:val="16"/>
          <w:sz w:val="24"/>
          <w:szCs w:val="24"/>
        </w:rPr>
      </w:pPr>
      <w:r>
        <w:rPr>
          <w:kern w:val="16"/>
          <w:sz w:val="24"/>
          <w:szCs w:val="24"/>
        </w:rPr>
        <w:t xml:space="preserve">G. Young, </w:t>
      </w:r>
      <w:r w:rsidRPr="00400E32">
        <w:rPr>
          <w:kern w:val="16"/>
          <w:sz w:val="24"/>
          <w:szCs w:val="24"/>
        </w:rPr>
        <w:t>A.</w:t>
      </w:r>
      <w:r>
        <w:rPr>
          <w:kern w:val="16"/>
          <w:sz w:val="24"/>
          <w:szCs w:val="24"/>
        </w:rPr>
        <w:t xml:space="preserve"> S. Householder, “Discussion of </w:t>
      </w:r>
      <w:r w:rsidRPr="00400E32">
        <w:rPr>
          <w:kern w:val="16"/>
          <w:sz w:val="24"/>
          <w:szCs w:val="24"/>
        </w:rPr>
        <w:t xml:space="preserve">a set of points in terms of their </w:t>
      </w:r>
      <w:r>
        <w:rPr>
          <w:kern w:val="16"/>
          <w:sz w:val="24"/>
          <w:szCs w:val="24"/>
        </w:rPr>
        <w:tab/>
      </w:r>
      <w:proofErr w:type="spellStart"/>
      <w:r w:rsidRPr="00400E32">
        <w:rPr>
          <w:kern w:val="16"/>
          <w:sz w:val="24"/>
          <w:szCs w:val="24"/>
        </w:rPr>
        <w:t>mutualdistances</w:t>
      </w:r>
      <w:proofErr w:type="spellEnd"/>
      <w:r w:rsidRPr="00400E32">
        <w:rPr>
          <w:kern w:val="16"/>
          <w:sz w:val="24"/>
          <w:szCs w:val="24"/>
        </w:rPr>
        <w:t xml:space="preserve">”, Psychometrika, Vol. 3, </w:t>
      </w:r>
      <w:r>
        <w:rPr>
          <w:kern w:val="16"/>
          <w:sz w:val="24"/>
          <w:szCs w:val="24"/>
        </w:rPr>
        <w:t xml:space="preserve">1938, </w:t>
      </w:r>
      <w:r w:rsidRPr="00400E32">
        <w:rPr>
          <w:kern w:val="16"/>
          <w:sz w:val="24"/>
          <w:szCs w:val="24"/>
        </w:rPr>
        <w:t>pp. 19–22</w:t>
      </w:r>
      <w:r>
        <w:rPr>
          <w:kern w:val="16"/>
          <w:sz w:val="24"/>
          <w:szCs w:val="24"/>
        </w:rPr>
        <w:t>.</w:t>
      </w:r>
    </w:p>
    <w:p w14:paraId="46ACAC28" w14:textId="77777777" w:rsidR="00580144" w:rsidRPr="00400E32" w:rsidRDefault="00580144" w:rsidP="00580144">
      <w:pPr>
        <w:pStyle w:val="references"/>
        <w:numPr>
          <w:ilvl w:val="0"/>
          <w:numId w:val="0"/>
        </w:numPr>
        <w:spacing w:after="0" w:line="240" w:lineRule="auto"/>
        <w:rPr>
          <w:kern w:val="16"/>
          <w:sz w:val="24"/>
          <w:szCs w:val="24"/>
        </w:rPr>
      </w:pPr>
    </w:p>
    <w:p w14:paraId="6955533F" w14:textId="77777777" w:rsidR="00580144" w:rsidRPr="00400E32" w:rsidRDefault="00580144" w:rsidP="00580144">
      <w:pPr>
        <w:pStyle w:val="references"/>
        <w:spacing w:after="0" w:line="240" w:lineRule="auto"/>
        <w:ind w:left="0" w:firstLine="0"/>
        <w:rPr>
          <w:kern w:val="16"/>
          <w:sz w:val="24"/>
          <w:szCs w:val="24"/>
        </w:rPr>
      </w:pPr>
      <w:r w:rsidRPr="00400E32">
        <w:rPr>
          <w:kern w:val="16"/>
          <w:sz w:val="24"/>
          <w:szCs w:val="24"/>
        </w:rPr>
        <w:t xml:space="preserve">K. </w:t>
      </w:r>
      <w:proofErr w:type="spellStart"/>
      <w:r w:rsidRPr="00400E32">
        <w:rPr>
          <w:kern w:val="16"/>
          <w:sz w:val="24"/>
          <w:szCs w:val="24"/>
        </w:rPr>
        <w:t>Langendoe</w:t>
      </w:r>
      <w:proofErr w:type="spellEnd"/>
      <w:r>
        <w:rPr>
          <w:kern w:val="16"/>
          <w:sz w:val="24"/>
          <w:szCs w:val="24"/>
        </w:rPr>
        <w:t xml:space="preserve">, N. </w:t>
      </w:r>
      <w:proofErr w:type="spellStart"/>
      <w:r w:rsidRPr="00400E32">
        <w:rPr>
          <w:kern w:val="16"/>
          <w:sz w:val="24"/>
          <w:szCs w:val="24"/>
        </w:rPr>
        <w:t>Reijers</w:t>
      </w:r>
      <w:proofErr w:type="spellEnd"/>
      <w:r w:rsidRPr="00400E32">
        <w:rPr>
          <w:kern w:val="16"/>
          <w:sz w:val="24"/>
          <w:szCs w:val="24"/>
        </w:rPr>
        <w:t>,</w:t>
      </w:r>
      <w:r>
        <w:rPr>
          <w:kern w:val="16"/>
          <w:sz w:val="24"/>
          <w:szCs w:val="24"/>
        </w:rPr>
        <w:t xml:space="preserve"> </w:t>
      </w:r>
      <w:r w:rsidRPr="00400E32">
        <w:rPr>
          <w:kern w:val="16"/>
          <w:sz w:val="24"/>
          <w:szCs w:val="24"/>
        </w:rPr>
        <w:t xml:space="preserve">“Distributed localization in wireless sensor </w:t>
      </w:r>
      <w:proofErr w:type="spellStart"/>
      <w:r w:rsidRPr="00400E32">
        <w:rPr>
          <w:kern w:val="16"/>
          <w:sz w:val="24"/>
          <w:szCs w:val="24"/>
        </w:rPr>
        <w:t>networks:a</w:t>
      </w:r>
      <w:proofErr w:type="spellEnd"/>
      <w:r w:rsidRPr="00400E32">
        <w:rPr>
          <w:kern w:val="16"/>
          <w:sz w:val="24"/>
          <w:szCs w:val="24"/>
        </w:rPr>
        <w:t xml:space="preserve"> quantitative </w:t>
      </w:r>
      <w:r>
        <w:rPr>
          <w:kern w:val="16"/>
          <w:sz w:val="24"/>
          <w:szCs w:val="24"/>
        </w:rPr>
        <w:tab/>
      </w:r>
      <w:r w:rsidRPr="00400E32">
        <w:rPr>
          <w:kern w:val="16"/>
          <w:sz w:val="24"/>
          <w:szCs w:val="24"/>
        </w:rPr>
        <w:t>comparison”, Computer Networks 43,</w:t>
      </w:r>
      <w:r>
        <w:rPr>
          <w:kern w:val="16"/>
          <w:sz w:val="24"/>
          <w:szCs w:val="24"/>
        </w:rPr>
        <w:t xml:space="preserve"> 2003,</w:t>
      </w:r>
      <w:r w:rsidRPr="00400E32">
        <w:rPr>
          <w:kern w:val="16"/>
          <w:sz w:val="24"/>
          <w:szCs w:val="24"/>
        </w:rPr>
        <w:t xml:space="preserve"> pp. 499–518</w:t>
      </w:r>
      <w:r>
        <w:rPr>
          <w:kern w:val="16"/>
          <w:sz w:val="24"/>
          <w:szCs w:val="24"/>
        </w:rPr>
        <w:t>.</w:t>
      </w:r>
    </w:p>
    <w:p w14:paraId="09677421" w14:textId="77777777" w:rsidR="00580144" w:rsidRPr="00400E32" w:rsidRDefault="00580144" w:rsidP="00580144">
      <w:pPr>
        <w:pStyle w:val="references"/>
        <w:numPr>
          <w:ilvl w:val="0"/>
          <w:numId w:val="0"/>
        </w:numPr>
        <w:spacing w:after="0" w:line="240" w:lineRule="auto"/>
        <w:rPr>
          <w:kern w:val="16"/>
          <w:sz w:val="24"/>
          <w:szCs w:val="24"/>
        </w:rPr>
      </w:pPr>
    </w:p>
    <w:p w14:paraId="60DEBA1A" w14:textId="77777777" w:rsidR="00580144" w:rsidRPr="00400E32" w:rsidRDefault="00580144" w:rsidP="00580144">
      <w:pPr>
        <w:pStyle w:val="references"/>
        <w:spacing w:after="0" w:line="240" w:lineRule="auto"/>
        <w:ind w:left="0" w:firstLine="0"/>
        <w:rPr>
          <w:kern w:val="16"/>
          <w:sz w:val="24"/>
          <w:szCs w:val="24"/>
        </w:rPr>
      </w:pPr>
      <w:r>
        <w:rPr>
          <w:kern w:val="16"/>
          <w:sz w:val="24"/>
          <w:szCs w:val="24"/>
        </w:rPr>
        <w:t>T.</w:t>
      </w:r>
      <w:r w:rsidRPr="00DE1968">
        <w:rPr>
          <w:kern w:val="16"/>
          <w:sz w:val="24"/>
          <w:szCs w:val="24"/>
        </w:rPr>
        <w:t xml:space="preserve"> </w:t>
      </w:r>
      <w:r w:rsidRPr="00400E32">
        <w:rPr>
          <w:kern w:val="16"/>
          <w:sz w:val="24"/>
          <w:szCs w:val="24"/>
        </w:rPr>
        <w:t>He, C</w:t>
      </w:r>
      <w:r>
        <w:rPr>
          <w:kern w:val="16"/>
          <w:sz w:val="24"/>
          <w:szCs w:val="24"/>
        </w:rPr>
        <w:t>. Huang, B. M. Blum, J.</w:t>
      </w:r>
      <w:r w:rsidRPr="00400E32">
        <w:rPr>
          <w:kern w:val="16"/>
          <w:sz w:val="24"/>
          <w:szCs w:val="24"/>
        </w:rPr>
        <w:t xml:space="preserve"> A. Stankovic</w:t>
      </w:r>
      <w:r>
        <w:rPr>
          <w:kern w:val="16"/>
          <w:sz w:val="24"/>
          <w:szCs w:val="24"/>
        </w:rPr>
        <w:t>, T.</w:t>
      </w:r>
      <w:r w:rsidRPr="00400E32">
        <w:rPr>
          <w:kern w:val="16"/>
          <w:sz w:val="24"/>
          <w:szCs w:val="24"/>
        </w:rPr>
        <w:t xml:space="preserve"> </w:t>
      </w:r>
      <w:proofErr w:type="spellStart"/>
      <w:r w:rsidRPr="00400E32">
        <w:rPr>
          <w:kern w:val="16"/>
          <w:sz w:val="24"/>
          <w:szCs w:val="24"/>
        </w:rPr>
        <w:t>Abdelzaher</w:t>
      </w:r>
      <w:proofErr w:type="spellEnd"/>
      <w:r w:rsidRPr="00400E32">
        <w:rPr>
          <w:kern w:val="16"/>
          <w:sz w:val="24"/>
          <w:szCs w:val="24"/>
        </w:rPr>
        <w:t xml:space="preserve"> “Range-Free Localization </w:t>
      </w:r>
      <w:r>
        <w:rPr>
          <w:kern w:val="16"/>
          <w:sz w:val="24"/>
          <w:szCs w:val="24"/>
        </w:rPr>
        <w:tab/>
        <w:t xml:space="preserve"> </w:t>
      </w:r>
      <w:r>
        <w:rPr>
          <w:kern w:val="16"/>
          <w:sz w:val="24"/>
          <w:szCs w:val="24"/>
        </w:rPr>
        <w:tab/>
      </w:r>
      <w:r w:rsidRPr="00400E32">
        <w:rPr>
          <w:kern w:val="16"/>
          <w:sz w:val="24"/>
          <w:szCs w:val="24"/>
        </w:rPr>
        <w:t>Schemes for Large Scale  Sensor Networks” , 2003. pp. 81-95</w:t>
      </w:r>
      <w:r>
        <w:rPr>
          <w:kern w:val="16"/>
          <w:sz w:val="24"/>
          <w:szCs w:val="24"/>
        </w:rPr>
        <w:t xml:space="preserve">. </w:t>
      </w:r>
    </w:p>
    <w:p w14:paraId="5B96666A" w14:textId="77777777" w:rsidR="00580144" w:rsidRPr="00400E32" w:rsidRDefault="00580144" w:rsidP="00580144">
      <w:pPr>
        <w:pStyle w:val="references"/>
        <w:numPr>
          <w:ilvl w:val="0"/>
          <w:numId w:val="0"/>
        </w:numPr>
        <w:spacing w:after="0" w:line="240" w:lineRule="auto"/>
        <w:rPr>
          <w:kern w:val="16"/>
          <w:sz w:val="24"/>
          <w:szCs w:val="24"/>
        </w:rPr>
      </w:pPr>
    </w:p>
    <w:p w14:paraId="33E3CAB9" w14:textId="77777777" w:rsidR="00580144" w:rsidRPr="00400E32" w:rsidRDefault="00580144" w:rsidP="00580144">
      <w:pPr>
        <w:pStyle w:val="references"/>
        <w:spacing w:after="0" w:line="240" w:lineRule="auto"/>
        <w:ind w:left="0" w:firstLine="0"/>
        <w:rPr>
          <w:kern w:val="16"/>
          <w:sz w:val="24"/>
          <w:szCs w:val="24"/>
        </w:rPr>
      </w:pPr>
      <w:r w:rsidRPr="00400E32">
        <w:rPr>
          <w:kern w:val="16"/>
          <w:sz w:val="24"/>
          <w:szCs w:val="24"/>
        </w:rPr>
        <w:t xml:space="preserve">K. Chen, Z.  H. Wang, M. Lin, M. Yu,  “An  Improved  DV-Hop  Localization Algorithm </w:t>
      </w:r>
      <w:r>
        <w:rPr>
          <w:kern w:val="16"/>
          <w:sz w:val="24"/>
          <w:szCs w:val="24"/>
        </w:rPr>
        <w:t xml:space="preserve"> </w:t>
      </w:r>
      <w:r w:rsidRPr="00400E32">
        <w:rPr>
          <w:kern w:val="16"/>
          <w:sz w:val="24"/>
          <w:szCs w:val="24"/>
        </w:rPr>
        <w:t xml:space="preserve">for  </w:t>
      </w:r>
      <w:r>
        <w:rPr>
          <w:kern w:val="16"/>
          <w:sz w:val="24"/>
          <w:szCs w:val="24"/>
        </w:rPr>
        <w:tab/>
      </w:r>
      <w:r w:rsidRPr="00400E32">
        <w:rPr>
          <w:kern w:val="16"/>
          <w:sz w:val="24"/>
          <w:szCs w:val="24"/>
        </w:rPr>
        <w:t>Wireless  Sensor  Networks”  IET  International  Conference  on Wireless Sensor Network,</w:t>
      </w:r>
      <w:r w:rsidRPr="00F33113">
        <w:rPr>
          <w:kern w:val="16"/>
          <w:sz w:val="24"/>
          <w:szCs w:val="24"/>
        </w:rPr>
        <w:t xml:space="preserve"> </w:t>
      </w:r>
      <w:r>
        <w:rPr>
          <w:kern w:val="16"/>
          <w:sz w:val="24"/>
          <w:szCs w:val="24"/>
        </w:rPr>
        <w:tab/>
        <w:t>2010,</w:t>
      </w:r>
      <w:r w:rsidRPr="00400E32">
        <w:rPr>
          <w:kern w:val="16"/>
          <w:sz w:val="24"/>
          <w:szCs w:val="24"/>
        </w:rPr>
        <w:t xml:space="preserve"> pp. 255-259</w:t>
      </w:r>
      <w:r>
        <w:rPr>
          <w:kern w:val="16"/>
          <w:sz w:val="24"/>
          <w:szCs w:val="24"/>
        </w:rPr>
        <w:t>.</w:t>
      </w:r>
      <w:r w:rsidRPr="00400E32">
        <w:rPr>
          <w:kern w:val="16"/>
          <w:sz w:val="24"/>
          <w:szCs w:val="24"/>
        </w:rPr>
        <w:t xml:space="preserve"> </w:t>
      </w:r>
    </w:p>
    <w:p w14:paraId="44E4E95B" w14:textId="77777777" w:rsidR="00580144" w:rsidRPr="00400E32" w:rsidRDefault="00580144" w:rsidP="00580144">
      <w:pPr>
        <w:pStyle w:val="references"/>
        <w:numPr>
          <w:ilvl w:val="0"/>
          <w:numId w:val="0"/>
        </w:numPr>
        <w:spacing w:after="0" w:line="240" w:lineRule="auto"/>
        <w:rPr>
          <w:kern w:val="16"/>
          <w:sz w:val="24"/>
          <w:szCs w:val="24"/>
        </w:rPr>
      </w:pPr>
    </w:p>
    <w:p w14:paraId="1CD93335" w14:textId="77777777" w:rsidR="00580144" w:rsidRPr="00400E32" w:rsidRDefault="00580144" w:rsidP="00580144">
      <w:pPr>
        <w:pStyle w:val="references"/>
        <w:spacing w:after="0" w:line="240" w:lineRule="auto"/>
        <w:ind w:left="0" w:firstLine="0"/>
        <w:rPr>
          <w:kern w:val="16"/>
          <w:sz w:val="24"/>
          <w:szCs w:val="24"/>
        </w:rPr>
      </w:pPr>
      <w:r>
        <w:rPr>
          <w:kern w:val="16"/>
          <w:sz w:val="24"/>
          <w:szCs w:val="24"/>
        </w:rPr>
        <w:t xml:space="preserve">Y. Shang, </w:t>
      </w:r>
      <w:r w:rsidRPr="00400E32">
        <w:rPr>
          <w:kern w:val="16"/>
          <w:sz w:val="24"/>
          <w:szCs w:val="24"/>
        </w:rPr>
        <w:t xml:space="preserve">W. </w:t>
      </w:r>
      <w:proofErr w:type="spellStart"/>
      <w:r w:rsidRPr="00400E32">
        <w:rPr>
          <w:kern w:val="16"/>
          <w:sz w:val="24"/>
          <w:szCs w:val="24"/>
        </w:rPr>
        <w:t>Ruml</w:t>
      </w:r>
      <w:proofErr w:type="spellEnd"/>
      <w:r w:rsidRPr="00400E32">
        <w:rPr>
          <w:kern w:val="16"/>
          <w:sz w:val="24"/>
          <w:szCs w:val="24"/>
        </w:rPr>
        <w:t>, Y</w:t>
      </w:r>
      <w:r>
        <w:rPr>
          <w:kern w:val="16"/>
          <w:sz w:val="24"/>
          <w:szCs w:val="24"/>
        </w:rPr>
        <w:t xml:space="preserve">. Zhang, and M. P. J. </w:t>
      </w:r>
      <w:proofErr w:type="spellStart"/>
      <w:r>
        <w:rPr>
          <w:kern w:val="16"/>
          <w:sz w:val="24"/>
          <w:szCs w:val="24"/>
        </w:rPr>
        <w:t>Fromherz</w:t>
      </w:r>
      <w:proofErr w:type="spellEnd"/>
      <w:r>
        <w:rPr>
          <w:kern w:val="16"/>
          <w:sz w:val="24"/>
          <w:szCs w:val="24"/>
        </w:rPr>
        <w:t xml:space="preserve">, </w:t>
      </w:r>
      <w:r w:rsidRPr="00400E32">
        <w:rPr>
          <w:kern w:val="16"/>
          <w:sz w:val="24"/>
          <w:szCs w:val="24"/>
        </w:rPr>
        <w:t xml:space="preserve">"Localization from Mere </w:t>
      </w:r>
      <w:r>
        <w:rPr>
          <w:kern w:val="16"/>
          <w:sz w:val="24"/>
          <w:szCs w:val="24"/>
        </w:rPr>
        <w:tab/>
      </w:r>
      <w:r w:rsidRPr="00400E32">
        <w:rPr>
          <w:kern w:val="16"/>
          <w:sz w:val="24"/>
          <w:szCs w:val="24"/>
        </w:rPr>
        <w:t>Connectivity",  Pro</w:t>
      </w:r>
      <w:r>
        <w:rPr>
          <w:kern w:val="16"/>
          <w:sz w:val="24"/>
          <w:szCs w:val="24"/>
        </w:rPr>
        <w:t xml:space="preserve">ceedings of ACM </w:t>
      </w:r>
      <w:proofErr w:type="spellStart"/>
      <w:r>
        <w:rPr>
          <w:kern w:val="16"/>
          <w:sz w:val="24"/>
          <w:szCs w:val="24"/>
        </w:rPr>
        <w:t>MobiHoc</w:t>
      </w:r>
      <w:proofErr w:type="spellEnd"/>
      <w:r>
        <w:rPr>
          <w:kern w:val="16"/>
          <w:sz w:val="24"/>
          <w:szCs w:val="24"/>
        </w:rPr>
        <w:t>, 2003, pp.</w:t>
      </w:r>
      <w:r w:rsidRPr="00400E32">
        <w:rPr>
          <w:kern w:val="16"/>
          <w:sz w:val="24"/>
          <w:szCs w:val="24"/>
        </w:rPr>
        <w:t xml:space="preserve"> 306-310</w:t>
      </w:r>
      <w:r>
        <w:rPr>
          <w:kern w:val="16"/>
          <w:sz w:val="24"/>
          <w:szCs w:val="24"/>
        </w:rPr>
        <w:t>.</w:t>
      </w:r>
      <w:r w:rsidRPr="00400E32">
        <w:rPr>
          <w:kern w:val="16"/>
          <w:sz w:val="24"/>
          <w:szCs w:val="24"/>
        </w:rPr>
        <w:t xml:space="preserve"> </w:t>
      </w:r>
    </w:p>
    <w:p w14:paraId="538E485A" w14:textId="77777777" w:rsidR="00580144" w:rsidRPr="00400E32" w:rsidRDefault="00580144" w:rsidP="00580144">
      <w:pPr>
        <w:pStyle w:val="references"/>
        <w:numPr>
          <w:ilvl w:val="0"/>
          <w:numId w:val="0"/>
        </w:numPr>
        <w:spacing w:after="0" w:line="240" w:lineRule="auto"/>
        <w:rPr>
          <w:kern w:val="16"/>
          <w:sz w:val="24"/>
          <w:szCs w:val="24"/>
        </w:rPr>
      </w:pPr>
    </w:p>
    <w:p w14:paraId="147A8535" w14:textId="77777777" w:rsidR="00580144" w:rsidRPr="00400E32" w:rsidRDefault="00580144" w:rsidP="00580144">
      <w:pPr>
        <w:pStyle w:val="references"/>
        <w:tabs>
          <w:tab w:val="num" w:pos="284"/>
          <w:tab w:val="left" w:pos="567"/>
        </w:tabs>
        <w:spacing w:after="0" w:line="240" w:lineRule="auto"/>
        <w:ind w:left="0" w:firstLine="0"/>
        <w:rPr>
          <w:kern w:val="16"/>
          <w:sz w:val="24"/>
          <w:szCs w:val="24"/>
        </w:rPr>
      </w:pPr>
      <w:r>
        <w:rPr>
          <w:kern w:val="16"/>
          <w:sz w:val="24"/>
          <w:szCs w:val="24"/>
        </w:rPr>
        <w:tab/>
      </w:r>
      <w:r w:rsidRPr="00400E32">
        <w:rPr>
          <w:kern w:val="16"/>
          <w:sz w:val="24"/>
          <w:szCs w:val="24"/>
        </w:rPr>
        <w:t xml:space="preserve">I. </w:t>
      </w:r>
      <w:proofErr w:type="spellStart"/>
      <w:r w:rsidRPr="00400E32">
        <w:rPr>
          <w:kern w:val="16"/>
          <w:sz w:val="24"/>
          <w:szCs w:val="24"/>
        </w:rPr>
        <w:t>Stojmenović</w:t>
      </w:r>
      <w:proofErr w:type="spellEnd"/>
      <w:r w:rsidRPr="00400E32">
        <w:rPr>
          <w:kern w:val="16"/>
          <w:sz w:val="24"/>
          <w:szCs w:val="24"/>
        </w:rPr>
        <w:t xml:space="preserve">, “Handbook of Sensor Networks Algorithms and Architectures”, Wiley </w:t>
      </w:r>
      <w:r>
        <w:rPr>
          <w:kern w:val="16"/>
          <w:sz w:val="24"/>
          <w:szCs w:val="24"/>
        </w:rPr>
        <w:tab/>
      </w:r>
      <w:r>
        <w:rPr>
          <w:kern w:val="16"/>
          <w:sz w:val="24"/>
          <w:szCs w:val="24"/>
        </w:rPr>
        <w:tab/>
      </w:r>
      <w:r>
        <w:rPr>
          <w:kern w:val="16"/>
          <w:sz w:val="24"/>
          <w:szCs w:val="24"/>
        </w:rPr>
        <w:tab/>
      </w:r>
      <w:r w:rsidRPr="00400E32">
        <w:rPr>
          <w:kern w:val="16"/>
          <w:sz w:val="24"/>
          <w:szCs w:val="24"/>
        </w:rPr>
        <w:t>Series on Parallel and Distributed Computing, 20</w:t>
      </w:r>
      <w:r>
        <w:rPr>
          <w:kern w:val="16"/>
          <w:sz w:val="24"/>
          <w:szCs w:val="24"/>
        </w:rPr>
        <w:t xml:space="preserve">05, </w:t>
      </w:r>
      <w:r w:rsidRPr="00400E32">
        <w:rPr>
          <w:kern w:val="16"/>
          <w:sz w:val="24"/>
          <w:szCs w:val="24"/>
        </w:rPr>
        <w:t>pp. 277-311</w:t>
      </w:r>
      <w:r>
        <w:rPr>
          <w:kern w:val="16"/>
          <w:sz w:val="24"/>
          <w:szCs w:val="24"/>
        </w:rPr>
        <w:t>.</w:t>
      </w:r>
      <w:r w:rsidRPr="00400E32">
        <w:rPr>
          <w:kern w:val="16"/>
          <w:sz w:val="24"/>
          <w:szCs w:val="24"/>
        </w:rPr>
        <w:t xml:space="preserve"> </w:t>
      </w:r>
    </w:p>
    <w:p w14:paraId="3B54F3EF" w14:textId="77777777" w:rsidR="00580144" w:rsidRPr="00400E32" w:rsidRDefault="00580144" w:rsidP="00580144">
      <w:pPr>
        <w:pStyle w:val="references"/>
        <w:numPr>
          <w:ilvl w:val="0"/>
          <w:numId w:val="0"/>
        </w:numPr>
        <w:tabs>
          <w:tab w:val="num" w:pos="284"/>
        </w:tabs>
        <w:spacing w:after="120" w:line="240" w:lineRule="auto"/>
        <w:rPr>
          <w:kern w:val="16"/>
          <w:sz w:val="24"/>
          <w:szCs w:val="24"/>
        </w:rPr>
      </w:pPr>
    </w:p>
    <w:p w14:paraId="451EDBB6" w14:textId="77777777" w:rsidR="00580144" w:rsidRPr="00400E32" w:rsidRDefault="00580144" w:rsidP="00580144">
      <w:pPr>
        <w:pStyle w:val="references"/>
        <w:tabs>
          <w:tab w:val="left" w:pos="567"/>
        </w:tabs>
        <w:spacing w:after="0" w:line="240" w:lineRule="auto"/>
        <w:ind w:left="0" w:firstLine="0"/>
        <w:rPr>
          <w:kern w:val="16"/>
          <w:sz w:val="24"/>
          <w:szCs w:val="24"/>
        </w:rPr>
      </w:pPr>
      <w:r>
        <w:rPr>
          <w:kern w:val="16"/>
          <w:sz w:val="24"/>
          <w:szCs w:val="24"/>
        </w:rPr>
        <w:t>M.</w:t>
      </w:r>
      <w:r w:rsidR="00EF3F88">
        <w:rPr>
          <w:kern w:val="16"/>
          <w:sz w:val="24"/>
          <w:szCs w:val="24"/>
        </w:rPr>
        <w:t xml:space="preserve"> </w:t>
      </w:r>
      <w:r>
        <w:rPr>
          <w:kern w:val="16"/>
          <w:sz w:val="24"/>
          <w:szCs w:val="24"/>
        </w:rPr>
        <w:t xml:space="preserve">Terwilliger, </w:t>
      </w:r>
      <w:r w:rsidRPr="00400E32">
        <w:rPr>
          <w:kern w:val="16"/>
          <w:sz w:val="24"/>
          <w:szCs w:val="24"/>
        </w:rPr>
        <w:t>“Localization</w:t>
      </w:r>
      <w:r w:rsidR="00EF3F88">
        <w:rPr>
          <w:kern w:val="16"/>
          <w:sz w:val="24"/>
          <w:szCs w:val="24"/>
        </w:rPr>
        <w:t xml:space="preserve"> </w:t>
      </w:r>
      <w:r w:rsidRPr="00400E32">
        <w:rPr>
          <w:kern w:val="16"/>
          <w:sz w:val="24"/>
          <w:szCs w:val="24"/>
        </w:rPr>
        <w:t>in Wireless Sensor Networks”</w:t>
      </w:r>
      <w:r w:rsidR="00EF3F88">
        <w:rPr>
          <w:kern w:val="16"/>
          <w:sz w:val="24"/>
          <w:szCs w:val="24"/>
        </w:rPr>
        <w:t>,</w:t>
      </w:r>
      <w:r w:rsidRPr="00400E32">
        <w:rPr>
          <w:kern w:val="16"/>
          <w:sz w:val="24"/>
          <w:szCs w:val="24"/>
        </w:rPr>
        <w:t xml:space="preserve"> </w:t>
      </w:r>
      <w:smartTag w:uri="urn:schemas-microsoft-com:office:smarttags" w:element="place">
        <w:r w:rsidRPr="00400E32">
          <w:rPr>
            <w:kern w:val="16"/>
            <w:sz w:val="24"/>
            <w:szCs w:val="24"/>
          </w:rPr>
          <w:t>Western Michigan</w:t>
        </w:r>
      </w:smartTag>
      <w:r w:rsidRPr="00400E32">
        <w:rPr>
          <w:kern w:val="16"/>
          <w:sz w:val="24"/>
          <w:szCs w:val="24"/>
        </w:rPr>
        <w:t xml:space="preserve"> </w:t>
      </w:r>
      <w:r>
        <w:rPr>
          <w:kern w:val="16"/>
          <w:sz w:val="24"/>
          <w:szCs w:val="24"/>
        </w:rPr>
        <w:tab/>
      </w:r>
      <w:r w:rsidRPr="00400E32">
        <w:rPr>
          <w:kern w:val="16"/>
          <w:sz w:val="24"/>
          <w:szCs w:val="24"/>
        </w:rPr>
        <w:t>University,</w:t>
      </w:r>
      <w:r w:rsidR="00203C43">
        <w:rPr>
          <w:kern w:val="16"/>
          <w:sz w:val="24"/>
          <w:szCs w:val="24"/>
        </w:rPr>
        <w:t xml:space="preserve"> PhD Thesis,</w:t>
      </w:r>
      <w:r w:rsidRPr="00400E32">
        <w:rPr>
          <w:kern w:val="16"/>
          <w:sz w:val="24"/>
          <w:szCs w:val="24"/>
        </w:rPr>
        <w:t xml:space="preserve"> 2006.</w:t>
      </w:r>
    </w:p>
    <w:p w14:paraId="4BDF9E52" w14:textId="77777777" w:rsidR="00580144" w:rsidRPr="00400E32" w:rsidRDefault="00580144" w:rsidP="00580144">
      <w:pPr>
        <w:pStyle w:val="references"/>
        <w:numPr>
          <w:ilvl w:val="0"/>
          <w:numId w:val="0"/>
        </w:numPr>
        <w:spacing w:after="0" w:line="240" w:lineRule="auto"/>
        <w:rPr>
          <w:kern w:val="16"/>
          <w:sz w:val="24"/>
          <w:szCs w:val="24"/>
        </w:rPr>
      </w:pPr>
    </w:p>
    <w:p w14:paraId="5CC99B62" w14:textId="77777777" w:rsidR="00580144" w:rsidRDefault="00580144" w:rsidP="00580144">
      <w:pPr>
        <w:pStyle w:val="references"/>
        <w:tabs>
          <w:tab w:val="left" w:pos="567"/>
        </w:tabs>
        <w:spacing w:after="0" w:line="240" w:lineRule="auto"/>
        <w:ind w:left="0" w:firstLine="0"/>
        <w:rPr>
          <w:kern w:val="16"/>
          <w:sz w:val="24"/>
          <w:szCs w:val="24"/>
        </w:rPr>
      </w:pPr>
      <w:r w:rsidRPr="00400E32">
        <w:rPr>
          <w:kern w:val="16"/>
          <w:sz w:val="24"/>
          <w:szCs w:val="24"/>
        </w:rPr>
        <w:lastRenderedPageBreak/>
        <w:t>D.</w:t>
      </w:r>
      <w:r>
        <w:rPr>
          <w:kern w:val="16"/>
          <w:sz w:val="24"/>
          <w:szCs w:val="24"/>
        </w:rPr>
        <w:t xml:space="preserve"> </w:t>
      </w:r>
      <w:r w:rsidRPr="00400E32">
        <w:rPr>
          <w:kern w:val="16"/>
          <w:sz w:val="24"/>
          <w:szCs w:val="24"/>
        </w:rPr>
        <w:t>Niculescu</w:t>
      </w:r>
      <w:r>
        <w:rPr>
          <w:kern w:val="16"/>
          <w:sz w:val="24"/>
          <w:szCs w:val="24"/>
        </w:rPr>
        <w:t xml:space="preserve"> </w:t>
      </w:r>
      <w:r w:rsidRPr="00400E32">
        <w:rPr>
          <w:kern w:val="16"/>
          <w:sz w:val="24"/>
          <w:szCs w:val="24"/>
        </w:rPr>
        <w:t>and</w:t>
      </w:r>
      <w:r>
        <w:rPr>
          <w:kern w:val="16"/>
          <w:sz w:val="24"/>
          <w:szCs w:val="24"/>
        </w:rPr>
        <w:t xml:space="preserve"> </w:t>
      </w:r>
      <w:r w:rsidRPr="00400E32">
        <w:rPr>
          <w:kern w:val="16"/>
          <w:sz w:val="24"/>
          <w:szCs w:val="24"/>
        </w:rPr>
        <w:t>B.</w:t>
      </w:r>
      <w:r>
        <w:rPr>
          <w:kern w:val="16"/>
          <w:sz w:val="24"/>
          <w:szCs w:val="24"/>
        </w:rPr>
        <w:t xml:space="preserve"> </w:t>
      </w:r>
      <w:proofErr w:type="spellStart"/>
      <w:r w:rsidRPr="00400E32">
        <w:rPr>
          <w:kern w:val="16"/>
          <w:sz w:val="24"/>
          <w:szCs w:val="24"/>
        </w:rPr>
        <w:t>Nath,“Ad</w:t>
      </w:r>
      <w:proofErr w:type="spellEnd"/>
      <w:r w:rsidRPr="00400E32">
        <w:rPr>
          <w:kern w:val="16"/>
          <w:sz w:val="24"/>
          <w:szCs w:val="24"/>
        </w:rPr>
        <w:t xml:space="preserve">-hoc  Positioning  System”, Global </w:t>
      </w:r>
      <w:r>
        <w:rPr>
          <w:kern w:val="16"/>
          <w:sz w:val="24"/>
          <w:szCs w:val="24"/>
        </w:rPr>
        <w:t xml:space="preserve"> Telecommunications  </w:t>
      </w:r>
      <w:r>
        <w:rPr>
          <w:kern w:val="16"/>
          <w:sz w:val="24"/>
          <w:szCs w:val="24"/>
        </w:rPr>
        <w:tab/>
        <w:t>Conference</w:t>
      </w:r>
      <w:r w:rsidRPr="00400E32">
        <w:rPr>
          <w:kern w:val="16"/>
          <w:sz w:val="24"/>
          <w:szCs w:val="24"/>
        </w:rPr>
        <w:t xml:space="preserve"> (</w:t>
      </w:r>
      <w:proofErr w:type="spellStart"/>
      <w:r w:rsidRPr="00400E32">
        <w:rPr>
          <w:kern w:val="16"/>
          <w:sz w:val="24"/>
          <w:szCs w:val="24"/>
        </w:rPr>
        <w:t>GlobeCom</w:t>
      </w:r>
      <w:proofErr w:type="spellEnd"/>
      <w:r w:rsidRPr="00400E32">
        <w:rPr>
          <w:kern w:val="16"/>
          <w:sz w:val="24"/>
          <w:szCs w:val="24"/>
        </w:rPr>
        <w:t>),  IEEE, Volume 5,  Nov 25-29,</w:t>
      </w:r>
      <w:r>
        <w:rPr>
          <w:kern w:val="16"/>
          <w:sz w:val="24"/>
          <w:szCs w:val="24"/>
        </w:rPr>
        <w:t xml:space="preserve"> </w:t>
      </w:r>
      <w:r w:rsidRPr="00400E32">
        <w:rPr>
          <w:kern w:val="16"/>
          <w:sz w:val="24"/>
          <w:szCs w:val="24"/>
        </w:rPr>
        <w:t>2001</w:t>
      </w:r>
      <w:r>
        <w:rPr>
          <w:kern w:val="16"/>
          <w:sz w:val="24"/>
          <w:szCs w:val="24"/>
        </w:rPr>
        <w:t>,</w:t>
      </w:r>
      <w:r w:rsidRPr="00400E32">
        <w:rPr>
          <w:kern w:val="16"/>
          <w:sz w:val="24"/>
          <w:szCs w:val="24"/>
        </w:rPr>
        <w:t xml:space="preserve">  pp. 2926-2931</w:t>
      </w:r>
      <w:r>
        <w:rPr>
          <w:kern w:val="16"/>
          <w:sz w:val="24"/>
          <w:szCs w:val="24"/>
        </w:rPr>
        <w:t>.</w:t>
      </w:r>
      <w:r w:rsidRPr="00400E32">
        <w:rPr>
          <w:kern w:val="16"/>
          <w:sz w:val="24"/>
          <w:szCs w:val="24"/>
        </w:rPr>
        <w:t xml:space="preserve"> </w:t>
      </w:r>
    </w:p>
    <w:p w14:paraId="3D5AF883" w14:textId="77777777" w:rsidR="00580144" w:rsidRPr="00400E32" w:rsidRDefault="00580144" w:rsidP="00580144">
      <w:pPr>
        <w:pStyle w:val="references"/>
        <w:numPr>
          <w:ilvl w:val="0"/>
          <w:numId w:val="0"/>
        </w:numPr>
        <w:spacing w:after="0" w:line="240" w:lineRule="auto"/>
        <w:rPr>
          <w:kern w:val="16"/>
          <w:sz w:val="24"/>
          <w:szCs w:val="24"/>
        </w:rPr>
      </w:pPr>
    </w:p>
    <w:p w14:paraId="65FC815F" w14:textId="77777777" w:rsidR="00580144" w:rsidRDefault="00580144" w:rsidP="00580144">
      <w:pPr>
        <w:pStyle w:val="references"/>
        <w:tabs>
          <w:tab w:val="left" w:pos="567"/>
        </w:tabs>
        <w:spacing w:after="0" w:line="240" w:lineRule="auto"/>
        <w:ind w:left="0" w:firstLine="0"/>
        <w:rPr>
          <w:kern w:val="16"/>
          <w:sz w:val="24"/>
          <w:szCs w:val="24"/>
        </w:rPr>
      </w:pPr>
      <w:r w:rsidRPr="00400E32">
        <w:rPr>
          <w:kern w:val="16"/>
          <w:sz w:val="24"/>
          <w:szCs w:val="24"/>
        </w:rPr>
        <w:t xml:space="preserve">N. B. Priyantha, H. Balakrishnan, </w:t>
      </w:r>
      <w:smartTag w:uri="urn:schemas-microsoft-com:office:smarttags" w:element="place">
        <w:r w:rsidRPr="00400E32">
          <w:rPr>
            <w:kern w:val="16"/>
            <w:sz w:val="24"/>
            <w:szCs w:val="24"/>
          </w:rPr>
          <w:t xml:space="preserve">E. </w:t>
        </w:r>
        <w:proofErr w:type="spellStart"/>
        <w:r w:rsidRPr="00400E32">
          <w:rPr>
            <w:kern w:val="16"/>
            <w:sz w:val="24"/>
            <w:szCs w:val="24"/>
          </w:rPr>
          <w:t>Demaine</w:t>
        </w:r>
      </w:smartTag>
      <w:proofErr w:type="spellEnd"/>
      <w:r w:rsidRPr="00400E32">
        <w:rPr>
          <w:kern w:val="16"/>
          <w:sz w:val="24"/>
          <w:szCs w:val="24"/>
        </w:rPr>
        <w:t xml:space="preserve"> and S. Teller, “Anchor-free  Distributed  </w:t>
      </w:r>
      <w:r>
        <w:rPr>
          <w:kern w:val="16"/>
          <w:sz w:val="24"/>
          <w:szCs w:val="24"/>
        </w:rPr>
        <w:tab/>
      </w:r>
      <w:r w:rsidRPr="00400E32">
        <w:rPr>
          <w:kern w:val="16"/>
          <w:sz w:val="24"/>
          <w:szCs w:val="24"/>
        </w:rPr>
        <w:t xml:space="preserve">Localization  in  Sensor  Networks”, Technical Report 892, MIT Laboratory for Computer </w:t>
      </w:r>
      <w:r>
        <w:rPr>
          <w:kern w:val="16"/>
          <w:sz w:val="24"/>
          <w:szCs w:val="24"/>
        </w:rPr>
        <w:tab/>
      </w:r>
      <w:r w:rsidRPr="00400E32">
        <w:rPr>
          <w:kern w:val="16"/>
          <w:sz w:val="24"/>
          <w:szCs w:val="24"/>
        </w:rPr>
        <w:t>Science,  April 2003.</w:t>
      </w:r>
    </w:p>
    <w:p w14:paraId="22FBF3CD" w14:textId="77777777" w:rsidR="00580144" w:rsidRPr="00400E32" w:rsidRDefault="00580144" w:rsidP="00580144">
      <w:pPr>
        <w:pStyle w:val="references"/>
        <w:numPr>
          <w:ilvl w:val="0"/>
          <w:numId w:val="0"/>
        </w:numPr>
        <w:spacing w:after="0" w:line="240" w:lineRule="auto"/>
        <w:rPr>
          <w:kern w:val="16"/>
          <w:sz w:val="24"/>
          <w:szCs w:val="24"/>
        </w:rPr>
      </w:pPr>
    </w:p>
    <w:p w14:paraId="36C4D498" w14:textId="77777777" w:rsidR="00580144" w:rsidRDefault="00580144" w:rsidP="00580144">
      <w:pPr>
        <w:pStyle w:val="references"/>
        <w:tabs>
          <w:tab w:val="num" w:pos="360"/>
          <w:tab w:val="left" w:pos="567"/>
        </w:tabs>
        <w:spacing w:after="0" w:line="240" w:lineRule="auto"/>
        <w:ind w:left="0" w:firstLine="0"/>
        <w:rPr>
          <w:kern w:val="16"/>
          <w:sz w:val="24"/>
          <w:szCs w:val="24"/>
        </w:rPr>
      </w:pPr>
      <w:r w:rsidRPr="00400E32">
        <w:rPr>
          <w:kern w:val="16"/>
          <w:sz w:val="24"/>
          <w:szCs w:val="24"/>
        </w:rPr>
        <w:t xml:space="preserve">N. </w:t>
      </w:r>
      <w:proofErr w:type="spellStart"/>
      <w:r w:rsidRPr="00400E32">
        <w:rPr>
          <w:kern w:val="16"/>
          <w:sz w:val="24"/>
          <w:szCs w:val="24"/>
        </w:rPr>
        <w:t>Bulusu</w:t>
      </w:r>
      <w:proofErr w:type="spellEnd"/>
      <w:r w:rsidRPr="00400E32">
        <w:rPr>
          <w:kern w:val="16"/>
          <w:sz w:val="24"/>
          <w:szCs w:val="24"/>
        </w:rPr>
        <w:t xml:space="preserve">, J. </w:t>
      </w:r>
      <w:proofErr w:type="spellStart"/>
      <w:r w:rsidRPr="00400E32">
        <w:rPr>
          <w:kern w:val="16"/>
          <w:sz w:val="24"/>
          <w:szCs w:val="24"/>
        </w:rPr>
        <w:t>Heidemann</w:t>
      </w:r>
      <w:proofErr w:type="spellEnd"/>
      <w:r w:rsidRPr="00400E32">
        <w:rPr>
          <w:kern w:val="16"/>
          <w:sz w:val="24"/>
          <w:szCs w:val="24"/>
        </w:rPr>
        <w:t xml:space="preserve"> and D. Estrin, “GPS-less Low Cost Outdoor Localization </w:t>
      </w:r>
      <w:r>
        <w:rPr>
          <w:kern w:val="16"/>
          <w:sz w:val="24"/>
          <w:szCs w:val="24"/>
        </w:rPr>
        <w:tab/>
      </w:r>
      <w:r w:rsidRPr="00400E32">
        <w:rPr>
          <w:kern w:val="16"/>
          <w:sz w:val="24"/>
          <w:szCs w:val="24"/>
        </w:rPr>
        <w:t>for</w:t>
      </w:r>
      <w:r>
        <w:rPr>
          <w:kern w:val="16"/>
          <w:sz w:val="24"/>
          <w:szCs w:val="24"/>
        </w:rPr>
        <w:t xml:space="preserve"> </w:t>
      </w:r>
      <w:r w:rsidRPr="00400E32">
        <w:rPr>
          <w:kern w:val="16"/>
          <w:sz w:val="24"/>
          <w:szCs w:val="24"/>
        </w:rPr>
        <w:t xml:space="preserve">Very </w:t>
      </w:r>
      <w:r>
        <w:rPr>
          <w:kern w:val="16"/>
          <w:sz w:val="24"/>
          <w:szCs w:val="24"/>
        </w:rPr>
        <w:tab/>
      </w:r>
      <w:r w:rsidRPr="00400E32">
        <w:rPr>
          <w:kern w:val="16"/>
          <w:sz w:val="24"/>
          <w:szCs w:val="24"/>
        </w:rPr>
        <w:t>Small Devices”, IEEE Personal  Communications  Magazine, Volume 7, Issue</w:t>
      </w:r>
      <w:r>
        <w:rPr>
          <w:kern w:val="16"/>
          <w:sz w:val="24"/>
          <w:szCs w:val="24"/>
        </w:rPr>
        <w:t xml:space="preserve"> </w:t>
      </w:r>
      <w:r w:rsidRPr="00400E32">
        <w:rPr>
          <w:kern w:val="16"/>
          <w:sz w:val="24"/>
          <w:szCs w:val="24"/>
        </w:rPr>
        <w:t>5, Oct.2000</w:t>
      </w:r>
      <w:r>
        <w:rPr>
          <w:kern w:val="16"/>
          <w:sz w:val="24"/>
          <w:szCs w:val="24"/>
        </w:rPr>
        <w:t xml:space="preserve">, </w:t>
      </w:r>
      <w:r>
        <w:rPr>
          <w:kern w:val="16"/>
          <w:sz w:val="24"/>
          <w:szCs w:val="24"/>
        </w:rPr>
        <w:tab/>
      </w:r>
      <w:r w:rsidRPr="00400E32">
        <w:rPr>
          <w:kern w:val="16"/>
          <w:sz w:val="24"/>
          <w:szCs w:val="24"/>
        </w:rPr>
        <w:t>pp. 28-34</w:t>
      </w:r>
      <w:r>
        <w:rPr>
          <w:kern w:val="16"/>
          <w:sz w:val="24"/>
          <w:szCs w:val="24"/>
        </w:rPr>
        <w:t>.</w:t>
      </w:r>
    </w:p>
    <w:p w14:paraId="381C8BE2" w14:textId="77777777" w:rsidR="00580144" w:rsidRDefault="00580144" w:rsidP="00580144">
      <w:pPr>
        <w:pStyle w:val="references"/>
        <w:numPr>
          <w:ilvl w:val="0"/>
          <w:numId w:val="0"/>
        </w:numPr>
        <w:spacing w:after="0" w:line="240" w:lineRule="auto"/>
        <w:rPr>
          <w:kern w:val="16"/>
          <w:sz w:val="24"/>
          <w:szCs w:val="24"/>
        </w:rPr>
      </w:pPr>
    </w:p>
    <w:p w14:paraId="3A2F2D93" w14:textId="77777777" w:rsidR="00580144" w:rsidRDefault="00580144" w:rsidP="00580144">
      <w:pPr>
        <w:pStyle w:val="references"/>
        <w:tabs>
          <w:tab w:val="left" w:pos="567"/>
        </w:tabs>
        <w:spacing w:after="0" w:line="240" w:lineRule="auto"/>
        <w:ind w:left="0" w:firstLine="0"/>
        <w:rPr>
          <w:sz w:val="24"/>
        </w:rPr>
      </w:pPr>
      <w:r w:rsidRPr="009A43C3">
        <w:rPr>
          <w:sz w:val="24"/>
        </w:rPr>
        <w:t xml:space="preserve">L. </w:t>
      </w:r>
      <w:proofErr w:type="spellStart"/>
      <w:r w:rsidRPr="009A43C3">
        <w:rPr>
          <w:sz w:val="24"/>
        </w:rPr>
        <w:t>Girod</w:t>
      </w:r>
      <w:proofErr w:type="spellEnd"/>
      <w:r w:rsidRPr="009A43C3">
        <w:rPr>
          <w:sz w:val="24"/>
        </w:rPr>
        <w:t xml:space="preserve">, V. </w:t>
      </w:r>
      <w:proofErr w:type="spellStart"/>
      <w:r w:rsidRPr="009A43C3">
        <w:rPr>
          <w:sz w:val="24"/>
        </w:rPr>
        <w:t>Bychovskiy</w:t>
      </w:r>
      <w:proofErr w:type="spellEnd"/>
      <w:r w:rsidRPr="009A43C3">
        <w:rPr>
          <w:sz w:val="24"/>
        </w:rPr>
        <w:t xml:space="preserve">, J. Elson and D. Estrin, 2002. Locating tiny sensors in time and </w:t>
      </w:r>
      <w:r>
        <w:rPr>
          <w:sz w:val="24"/>
        </w:rPr>
        <w:tab/>
      </w:r>
      <w:r w:rsidRPr="009A43C3">
        <w:rPr>
          <w:sz w:val="24"/>
        </w:rPr>
        <w:t xml:space="preserve">space: A case study. Proceedings of the IEEE Processors, Sept. 2002, </w:t>
      </w:r>
      <w:smartTag w:uri="urn:schemas-microsoft-com:office:smarttags" w:element="place">
        <w:smartTag w:uri="urn:schemas-microsoft-com:office:smarttags" w:element="City">
          <w:r w:rsidRPr="009A43C3">
            <w:rPr>
              <w:sz w:val="24"/>
            </w:rPr>
            <w:t>Freiburg</w:t>
          </w:r>
        </w:smartTag>
        <w:r w:rsidRPr="009A43C3">
          <w:rPr>
            <w:sz w:val="24"/>
          </w:rPr>
          <w:t xml:space="preserve">, </w:t>
        </w:r>
        <w:smartTag w:uri="urn:schemas-microsoft-com:office:smarttags" w:element="country-region">
          <w:r w:rsidRPr="009A43C3">
            <w:rPr>
              <w:sz w:val="24"/>
            </w:rPr>
            <w:t>Germany</w:t>
          </w:r>
        </w:smartTag>
      </w:smartTag>
      <w:r w:rsidRPr="009A43C3">
        <w:rPr>
          <w:sz w:val="24"/>
        </w:rPr>
        <w:t xml:space="preserve">, pp. </w:t>
      </w:r>
      <w:r>
        <w:rPr>
          <w:sz w:val="24"/>
        </w:rPr>
        <w:tab/>
      </w:r>
      <w:r w:rsidRPr="009A43C3">
        <w:rPr>
          <w:sz w:val="24"/>
        </w:rPr>
        <w:t>214-219.</w:t>
      </w:r>
    </w:p>
    <w:p w14:paraId="3EF43D64" w14:textId="77777777" w:rsidR="00580144" w:rsidRPr="009A43C3" w:rsidRDefault="00580144" w:rsidP="00580144">
      <w:pPr>
        <w:pStyle w:val="references"/>
        <w:numPr>
          <w:ilvl w:val="0"/>
          <w:numId w:val="0"/>
        </w:numPr>
        <w:spacing w:after="0" w:line="240" w:lineRule="auto"/>
        <w:rPr>
          <w:sz w:val="24"/>
        </w:rPr>
      </w:pPr>
    </w:p>
    <w:p w14:paraId="3AE3E8C4" w14:textId="77777777" w:rsidR="00580144" w:rsidRDefault="00580144" w:rsidP="00580144">
      <w:pPr>
        <w:pStyle w:val="references"/>
        <w:tabs>
          <w:tab w:val="left" w:pos="567"/>
        </w:tabs>
        <w:spacing w:after="0" w:line="240" w:lineRule="auto"/>
        <w:ind w:left="0" w:firstLine="0"/>
        <w:rPr>
          <w:sz w:val="24"/>
        </w:rPr>
      </w:pPr>
      <w:r w:rsidRPr="009A43C3">
        <w:rPr>
          <w:sz w:val="24"/>
        </w:rPr>
        <w:t xml:space="preserve">A. Harter, A. Hopper, P. </w:t>
      </w:r>
      <w:proofErr w:type="spellStart"/>
      <w:r w:rsidRPr="009A43C3">
        <w:rPr>
          <w:sz w:val="24"/>
        </w:rPr>
        <w:t>Steggles</w:t>
      </w:r>
      <w:proofErr w:type="spellEnd"/>
      <w:r w:rsidRPr="009A43C3">
        <w:rPr>
          <w:sz w:val="24"/>
        </w:rPr>
        <w:t xml:space="preserve">, A. Ward and P. Webster, 2002. </w:t>
      </w:r>
      <w:r>
        <w:rPr>
          <w:sz w:val="24"/>
        </w:rPr>
        <w:t>“</w:t>
      </w:r>
      <w:r w:rsidRPr="009A43C3">
        <w:rPr>
          <w:sz w:val="24"/>
        </w:rPr>
        <w:t>The anatomy of a context-</w:t>
      </w:r>
      <w:r>
        <w:rPr>
          <w:sz w:val="24"/>
        </w:rPr>
        <w:tab/>
      </w:r>
      <w:r w:rsidRPr="009A43C3">
        <w:rPr>
          <w:sz w:val="24"/>
        </w:rPr>
        <w:t>aware application. Wireless Networks, 8</w:t>
      </w:r>
      <w:r>
        <w:rPr>
          <w:sz w:val="24"/>
        </w:rPr>
        <w:t>”</w:t>
      </w:r>
      <w:r w:rsidR="006F5616">
        <w:rPr>
          <w:sz w:val="24"/>
        </w:rPr>
        <w:t>,</w:t>
      </w:r>
      <w:r w:rsidRPr="009A43C3">
        <w:rPr>
          <w:sz w:val="24"/>
        </w:rPr>
        <w:t xml:space="preserve"> pp. 187-197.    </w:t>
      </w:r>
    </w:p>
    <w:p w14:paraId="54656CF6" w14:textId="77777777" w:rsidR="00580144" w:rsidRPr="009A43C3" w:rsidRDefault="00580144" w:rsidP="00580144">
      <w:pPr>
        <w:pStyle w:val="references"/>
        <w:numPr>
          <w:ilvl w:val="0"/>
          <w:numId w:val="0"/>
        </w:numPr>
        <w:spacing w:after="0" w:line="240" w:lineRule="auto"/>
        <w:rPr>
          <w:sz w:val="24"/>
        </w:rPr>
      </w:pPr>
    </w:p>
    <w:p w14:paraId="5211F754" w14:textId="77777777" w:rsidR="00580144" w:rsidRDefault="00580144" w:rsidP="00580144">
      <w:pPr>
        <w:pStyle w:val="references"/>
        <w:tabs>
          <w:tab w:val="left" w:pos="567"/>
        </w:tabs>
        <w:spacing w:after="0" w:line="240" w:lineRule="auto"/>
        <w:ind w:left="0" w:firstLine="0"/>
        <w:rPr>
          <w:sz w:val="24"/>
        </w:rPr>
      </w:pPr>
      <w:r w:rsidRPr="009A43C3">
        <w:rPr>
          <w:sz w:val="24"/>
        </w:rPr>
        <w:t>D.</w:t>
      </w:r>
      <w:r>
        <w:rPr>
          <w:sz w:val="24"/>
        </w:rPr>
        <w:t xml:space="preserve"> </w:t>
      </w:r>
      <w:r w:rsidRPr="009A43C3">
        <w:rPr>
          <w:sz w:val="24"/>
        </w:rPr>
        <w:t>Niculescu,</w:t>
      </w:r>
      <w:r w:rsidR="006F5616">
        <w:rPr>
          <w:sz w:val="24"/>
        </w:rPr>
        <w:t xml:space="preserve"> </w:t>
      </w:r>
      <w:r w:rsidRPr="009A43C3">
        <w:rPr>
          <w:sz w:val="24"/>
        </w:rPr>
        <w:t>B. Nath, 2003.</w:t>
      </w:r>
      <w:r w:rsidR="006F5616">
        <w:rPr>
          <w:sz w:val="24"/>
        </w:rPr>
        <w:t xml:space="preserve"> </w:t>
      </w:r>
      <w:r>
        <w:rPr>
          <w:sz w:val="24"/>
        </w:rPr>
        <w:t>“</w:t>
      </w:r>
      <w:r w:rsidRPr="009A43C3">
        <w:rPr>
          <w:sz w:val="24"/>
        </w:rPr>
        <w:t>Ad hoc positioning system (APS) using AOA</w:t>
      </w:r>
      <w:r>
        <w:rPr>
          <w:sz w:val="24"/>
        </w:rPr>
        <w:t>”</w:t>
      </w:r>
      <w:r w:rsidRPr="009A43C3">
        <w:rPr>
          <w:sz w:val="24"/>
        </w:rPr>
        <w:t xml:space="preserve">. </w:t>
      </w:r>
      <w:r>
        <w:rPr>
          <w:sz w:val="24"/>
        </w:rPr>
        <w:tab/>
      </w:r>
      <w:r w:rsidRPr="009A43C3">
        <w:rPr>
          <w:sz w:val="24"/>
        </w:rPr>
        <w:t xml:space="preserve">Proceedings of the 22nd Annual Joint Conference of the IEEE Computer and </w:t>
      </w:r>
      <w:r>
        <w:rPr>
          <w:sz w:val="24"/>
        </w:rPr>
        <w:tab/>
      </w:r>
      <w:r w:rsidRPr="009A43C3">
        <w:rPr>
          <w:sz w:val="24"/>
        </w:rPr>
        <w:t xml:space="preserve">Communications Societies, March 30-April 3, </w:t>
      </w:r>
      <w:smartTag w:uri="urn:schemas-microsoft-com:office:smarttags" w:element="PlaceName">
        <w:r w:rsidRPr="009A43C3">
          <w:rPr>
            <w:sz w:val="24"/>
          </w:rPr>
          <w:t>Rutgers</w:t>
        </w:r>
      </w:smartTag>
      <w:r w:rsidRPr="009A43C3">
        <w:rPr>
          <w:sz w:val="24"/>
        </w:rPr>
        <w:t xml:space="preserve"> </w:t>
      </w:r>
      <w:smartTag w:uri="urn:schemas-microsoft-com:office:smarttags" w:element="PlaceType">
        <w:r w:rsidRPr="009A43C3">
          <w:rPr>
            <w:sz w:val="24"/>
          </w:rPr>
          <w:t>University</w:t>
        </w:r>
      </w:smartTag>
      <w:r w:rsidRPr="009A43C3">
        <w:rPr>
          <w:sz w:val="24"/>
        </w:rPr>
        <w:t xml:space="preserve">, </w:t>
      </w:r>
      <w:smartTag w:uri="urn:schemas-microsoft-com:office:smarttags" w:element="place">
        <w:r w:rsidRPr="009A43C3">
          <w:rPr>
            <w:sz w:val="24"/>
          </w:rPr>
          <w:t>Piscataway</w:t>
        </w:r>
      </w:smartTag>
      <w:r w:rsidRPr="009A43C3">
        <w:rPr>
          <w:sz w:val="24"/>
        </w:rPr>
        <w:t>, pp.</w:t>
      </w:r>
      <w:r w:rsidR="006F5616">
        <w:rPr>
          <w:sz w:val="24"/>
        </w:rPr>
        <w:t xml:space="preserve"> </w:t>
      </w:r>
      <w:r w:rsidRPr="009A43C3">
        <w:rPr>
          <w:sz w:val="24"/>
        </w:rPr>
        <w:t>1734-</w:t>
      </w:r>
      <w:r>
        <w:rPr>
          <w:sz w:val="24"/>
        </w:rPr>
        <w:tab/>
      </w:r>
      <w:r w:rsidRPr="009A43C3">
        <w:rPr>
          <w:sz w:val="24"/>
        </w:rPr>
        <w:t>1743.</w:t>
      </w:r>
    </w:p>
    <w:p w14:paraId="164A22D1" w14:textId="77777777" w:rsidR="00580144" w:rsidRPr="009A43C3" w:rsidRDefault="00580144" w:rsidP="00580144">
      <w:pPr>
        <w:pStyle w:val="references"/>
        <w:numPr>
          <w:ilvl w:val="0"/>
          <w:numId w:val="0"/>
        </w:numPr>
        <w:spacing w:after="0" w:line="240" w:lineRule="auto"/>
        <w:rPr>
          <w:sz w:val="24"/>
        </w:rPr>
      </w:pPr>
    </w:p>
    <w:p w14:paraId="35266279" w14:textId="77777777" w:rsidR="00580144" w:rsidRDefault="00580144" w:rsidP="00580144">
      <w:pPr>
        <w:pStyle w:val="references"/>
        <w:tabs>
          <w:tab w:val="left" w:pos="567"/>
        </w:tabs>
        <w:spacing w:after="0" w:line="240" w:lineRule="auto"/>
        <w:ind w:left="0" w:firstLine="0"/>
        <w:rPr>
          <w:sz w:val="24"/>
        </w:rPr>
      </w:pPr>
      <w:r w:rsidRPr="009A43C3">
        <w:rPr>
          <w:sz w:val="24"/>
        </w:rPr>
        <w:t xml:space="preserve">P. </w:t>
      </w:r>
      <w:proofErr w:type="spellStart"/>
      <w:r w:rsidRPr="009A43C3">
        <w:rPr>
          <w:sz w:val="24"/>
        </w:rPr>
        <w:t>Bahl</w:t>
      </w:r>
      <w:proofErr w:type="spellEnd"/>
      <w:r w:rsidRPr="009A43C3">
        <w:rPr>
          <w:sz w:val="24"/>
        </w:rPr>
        <w:t xml:space="preserve">, and V.N. Padmanabhan, 2000. RADAR: An in-building RF-based user location and </w:t>
      </w:r>
      <w:r>
        <w:rPr>
          <w:sz w:val="24"/>
        </w:rPr>
        <w:tab/>
      </w:r>
      <w:r w:rsidRPr="009A43C3">
        <w:rPr>
          <w:sz w:val="24"/>
        </w:rPr>
        <w:t xml:space="preserve">tracking system. Proceedings of 19th Annual Joint Conference of the IEEE Computer and </w:t>
      </w:r>
      <w:r>
        <w:rPr>
          <w:sz w:val="24"/>
        </w:rPr>
        <w:tab/>
      </w:r>
      <w:r w:rsidRPr="009A43C3">
        <w:rPr>
          <w:sz w:val="24"/>
        </w:rPr>
        <w:t xml:space="preserve">Communications Societies, March 26-30, Tel </w:t>
      </w:r>
      <w:smartTag w:uri="urn:schemas-microsoft-com:office:smarttags" w:element="place">
        <w:smartTag w:uri="urn:schemas-microsoft-com:office:smarttags" w:element="City">
          <w:r w:rsidRPr="009A43C3">
            <w:rPr>
              <w:sz w:val="24"/>
            </w:rPr>
            <w:t>Aviv</w:t>
          </w:r>
        </w:smartTag>
        <w:r w:rsidRPr="009A43C3">
          <w:rPr>
            <w:sz w:val="24"/>
          </w:rPr>
          <w:t xml:space="preserve">, </w:t>
        </w:r>
        <w:smartTag w:uri="urn:schemas-microsoft-com:office:smarttags" w:element="country-region">
          <w:r w:rsidRPr="009A43C3">
            <w:rPr>
              <w:sz w:val="24"/>
            </w:rPr>
            <w:t>Israel</w:t>
          </w:r>
        </w:smartTag>
      </w:smartTag>
      <w:r w:rsidRPr="009A43C3">
        <w:rPr>
          <w:sz w:val="24"/>
        </w:rPr>
        <w:t>, pp. 775-784.</w:t>
      </w:r>
    </w:p>
    <w:p w14:paraId="1C9C9ECA" w14:textId="77777777" w:rsidR="00580144" w:rsidRPr="009A43C3" w:rsidRDefault="00580144" w:rsidP="00580144">
      <w:pPr>
        <w:pStyle w:val="references"/>
        <w:numPr>
          <w:ilvl w:val="0"/>
          <w:numId w:val="0"/>
        </w:numPr>
        <w:spacing w:after="0" w:line="240" w:lineRule="auto"/>
        <w:rPr>
          <w:sz w:val="24"/>
        </w:rPr>
      </w:pPr>
    </w:p>
    <w:p w14:paraId="3F847543" w14:textId="77777777" w:rsidR="00580144" w:rsidRDefault="00580144" w:rsidP="00580144">
      <w:pPr>
        <w:pStyle w:val="references"/>
        <w:tabs>
          <w:tab w:val="left" w:pos="567"/>
        </w:tabs>
        <w:spacing w:after="0" w:line="240" w:lineRule="auto"/>
        <w:ind w:left="0" w:firstLine="0"/>
        <w:rPr>
          <w:kern w:val="16"/>
          <w:sz w:val="24"/>
          <w:szCs w:val="24"/>
        </w:rPr>
      </w:pPr>
      <w:r>
        <w:rPr>
          <w:kern w:val="16"/>
          <w:sz w:val="24"/>
          <w:szCs w:val="24"/>
        </w:rPr>
        <w:t xml:space="preserve">L. Doherty, K. S. </w:t>
      </w:r>
      <w:proofErr w:type="spellStart"/>
      <w:r>
        <w:rPr>
          <w:kern w:val="16"/>
          <w:sz w:val="24"/>
          <w:szCs w:val="24"/>
        </w:rPr>
        <w:t>Pister</w:t>
      </w:r>
      <w:proofErr w:type="spellEnd"/>
      <w:r>
        <w:rPr>
          <w:kern w:val="16"/>
          <w:sz w:val="24"/>
          <w:szCs w:val="24"/>
        </w:rPr>
        <w:t xml:space="preserve">, and L. E. </w:t>
      </w:r>
      <w:proofErr w:type="spellStart"/>
      <w:r>
        <w:rPr>
          <w:kern w:val="16"/>
          <w:sz w:val="24"/>
          <w:szCs w:val="24"/>
        </w:rPr>
        <w:t>Ghaoui</w:t>
      </w:r>
      <w:proofErr w:type="spellEnd"/>
      <w:r>
        <w:rPr>
          <w:kern w:val="16"/>
          <w:sz w:val="24"/>
          <w:szCs w:val="24"/>
        </w:rPr>
        <w:t xml:space="preserve">, “Convex Position Estimation in Wireless </w:t>
      </w:r>
      <w:r>
        <w:rPr>
          <w:kern w:val="16"/>
          <w:sz w:val="24"/>
          <w:szCs w:val="24"/>
        </w:rPr>
        <w:tab/>
        <w:t xml:space="preserve">Sensor </w:t>
      </w:r>
      <w:r>
        <w:rPr>
          <w:kern w:val="16"/>
          <w:sz w:val="24"/>
          <w:szCs w:val="24"/>
        </w:rPr>
        <w:tab/>
        <w:t xml:space="preserve">Networks,” IEEE ICC’01, vol.3, </w:t>
      </w:r>
      <w:smartTag w:uri="urn:schemas-microsoft-com:office:smarttags" w:element="place">
        <w:smartTag w:uri="urn:schemas-microsoft-com:office:smarttags" w:element="City">
          <w:r>
            <w:rPr>
              <w:kern w:val="16"/>
              <w:sz w:val="24"/>
              <w:szCs w:val="24"/>
            </w:rPr>
            <w:t>Anchorage</w:t>
          </w:r>
        </w:smartTag>
        <w:r>
          <w:rPr>
            <w:kern w:val="16"/>
            <w:sz w:val="24"/>
            <w:szCs w:val="24"/>
          </w:rPr>
          <w:t xml:space="preserve">, </w:t>
        </w:r>
        <w:smartTag w:uri="urn:schemas-microsoft-com:office:smarttags" w:element="State">
          <w:r>
            <w:rPr>
              <w:kern w:val="16"/>
              <w:sz w:val="24"/>
              <w:szCs w:val="24"/>
            </w:rPr>
            <w:t>AK</w:t>
          </w:r>
        </w:smartTag>
      </w:smartTag>
      <w:r>
        <w:rPr>
          <w:kern w:val="16"/>
          <w:sz w:val="24"/>
          <w:szCs w:val="24"/>
        </w:rPr>
        <w:t>, April 2001, pp.1655-1663.</w:t>
      </w:r>
    </w:p>
    <w:p w14:paraId="579368ED" w14:textId="77777777" w:rsidR="00580144" w:rsidRDefault="00580144" w:rsidP="00580144">
      <w:pPr>
        <w:pStyle w:val="references"/>
        <w:numPr>
          <w:ilvl w:val="0"/>
          <w:numId w:val="0"/>
        </w:numPr>
        <w:spacing w:after="0" w:line="240" w:lineRule="auto"/>
        <w:rPr>
          <w:kern w:val="16"/>
          <w:sz w:val="24"/>
          <w:szCs w:val="24"/>
        </w:rPr>
      </w:pPr>
    </w:p>
    <w:p w14:paraId="4D2D20EA" w14:textId="77777777" w:rsidR="00580144" w:rsidRDefault="00580144" w:rsidP="00580144">
      <w:pPr>
        <w:pStyle w:val="references"/>
        <w:tabs>
          <w:tab w:val="left" w:pos="567"/>
        </w:tabs>
        <w:spacing w:after="0" w:line="240" w:lineRule="auto"/>
        <w:ind w:left="0" w:firstLine="0"/>
        <w:rPr>
          <w:kern w:val="16"/>
          <w:sz w:val="24"/>
          <w:szCs w:val="24"/>
        </w:rPr>
      </w:pPr>
      <w:r w:rsidRPr="0092556A">
        <w:rPr>
          <w:kern w:val="16"/>
          <w:sz w:val="24"/>
          <w:szCs w:val="24"/>
        </w:rPr>
        <w:t xml:space="preserve">J. </w:t>
      </w:r>
      <w:proofErr w:type="spellStart"/>
      <w:r w:rsidRPr="0092556A">
        <w:rPr>
          <w:kern w:val="16"/>
          <w:sz w:val="24"/>
          <w:szCs w:val="24"/>
        </w:rPr>
        <w:t>Albowicz</w:t>
      </w:r>
      <w:proofErr w:type="spellEnd"/>
      <w:r w:rsidRPr="0092556A">
        <w:rPr>
          <w:kern w:val="16"/>
          <w:sz w:val="24"/>
          <w:szCs w:val="24"/>
        </w:rPr>
        <w:t xml:space="preserve">, A. Chen, and L. Zhang, “Recursive Position Estimation in Sensor </w:t>
      </w:r>
      <w:r>
        <w:rPr>
          <w:kern w:val="16"/>
          <w:sz w:val="24"/>
          <w:szCs w:val="24"/>
        </w:rPr>
        <w:t xml:space="preserve">Networks,” 9th </w:t>
      </w:r>
      <w:r>
        <w:rPr>
          <w:kern w:val="16"/>
          <w:sz w:val="24"/>
          <w:szCs w:val="24"/>
        </w:rPr>
        <w:tab/>
        <w:t>Int’l. Conf. Net</w:t>
      </w:r>
      <w:r w:rsidRPr="0092556A">
        <w:rPr>
          <w:kern w:val="16"/>
          <w:sz w:val="24"/>
          <w:szCs w:val="24"/>
        </w:rPr>
        <w:t>work Protocols, Nov. 2001, pp. 35–41.</w:t>
      </w:r>
    </w:p>
    <w:p w14:paraId="5754A286" w14:textId="77777777" w:rsidR="00580144" w:rsidRDefault="00580144" w:rsidP="00580144">
      <w:pPr>
        <w:pStyle w:val="references"/>
        <w:numPr>
          <w:ilvl w:val="0"/>
          <w:numId w:val="0"/>
        </w:numPr>
        <w:spacing w:after="0" w:line="240" w:lineRule="auto"/>
        <w:rPr>
          <w:kern w:val="16"/>
          <w:sz w:val="24"/>
          <w:szCs w:val="24"/>
        </w:rPr>
      </w:pPr>
    </w:p>
    <w:p w14:paraId="64EBCFA3" w14:textId="77777777" w:rsidR="00580144" w:rsidRDefault="00580144" w:rsidP="00580144">
      <w:pPr>
        <w:pStyle w:val="references"/>
        <w:tabs>
          <w:tab w:val="left" w:pos="567"/>
        </w:tabs>
        <w:spacing w:after="0" w:line="240" w:lineRule="auto"/>
        <w:ind w:left="0" w:firstLine="0"/>
        <w:rPr>
          <w:sz w:val="24"/>
          <w:szCs w:val="24"/>
        </w:rPr>
      </w:pPr>
      <w:r w:rsidRPr="0057428C">
        <w:rPr>
          <w:sz w:val="24"/>
          <w:szCs w:val="24"/>
        </w:rPr>
        <w:t xml:space="preserve">J. Savarese, </w:t>
      </w:r>
      <w:proofErr w:type="spellStart"/>
      <w:r w:rsidRPr="0057428C">
        <w:rPr>
          <w:sz w:val="24"/>
          <w:szCs w:val="24"/>
        </w:rPr>
        <w:t>Rabaey</w:t>
      </w:r>
      <w:proofErr w:type="spellEnd"/>
      <w:r w:rsidRPr="0057428C">
        <w:rPr>
          <w:sz w:val="24"/>
          <w:szCs w:val="24"/>
        </w:rPr>
        <w:t xml:space="preserve">, and K. </w:t>
      </w:r>
      <w:proofErr w:type="spellStart"/>
      <w:r w:rsidRPr="0057428C">
        <w:rPr>
          <w:sz w:val="24"/>
          <w:szCs w:val="24"/>
        </w:rPr>
        <w:t>Langendoen</w:t>
      </w:r>
      <w:proofErr w:type="spellEnd"/>
      <w:r w:rsidRPr="0057428C">
        <w:rPr>
          <w:sz w:val="24"/>
          <w:szCs w:val="24"/>
        </w:rPr>
        <w:t>, “Robust Positioning Algorithm for Distributed Ad-</w:t>
      </w:r>
      <w:r>
        <w:rPr>
          <w:sz w:val="24"/>
          <w:szCs w:val="24"/>
        </w:rPr>
        <w:tab/>
      </w:r>
      <w:r w:rsidRPr="0057428C">
        <w:rPr>
          <w:sz w:val="24"/>
          <w:szCs w:val="24"/>
        </w:rPr>
        <w:t xml:space="preserve">hoc Wireless Sensor Networks”, USENIX  Technical Annual  Conference, Monterey, June </w:t>
      </w:r>
      <w:r>
        <w:rPr>
          <w:sz w:val="24"/>
          <w:szCs w:val="24"/>
        </w:rPr>
        <w:tab/>
      </w:r>
      <w:r w:rsidRPr="0057428C">
        <w:rPr>
          <w:sz w:val="24"/>
          <w:szCs w:val="24"/>
        </w:rPr>
        <w:t>2002. CA,  pp. 317-327</w:t>
      </w:r>
      <w:r>
        <w:rPr>
          <w:sz w:val="24"/>
          <w:szCs w:val="24"/>
        </w:rPr>
        <w:t>.</w:t>
      </w:r>
      <w:r w:rsidRPr="0057428C">
        <w:rPr>
          <w:sz w:val="24"/>
          <w:szCs w:val="24"/>
        </w:rPr>
        <w:t xml:space="preserve"> </w:t>
      </w:r>
    </w:p>
    <w:p w14:paraId="45897BB4" w14:textId="77777777" w:rsidR="00580144" w:rsidRPr="0057428C" w:rsidRDefault="00580144" w:rsidP="00580144">
      <w:pPr>
        <w:pStyle w:val="references"/>
        <w:numPr>
          <w:ilvl w:val="0"/>
          <w:numId w:val="0"/>
        </w:numPr>
        <w:spacing w:after="0" w:line="240" w:lineRule="auto"/>
        <w:rPr>
          <w:sz w:val="24"/>
          <w:szCs w:val="24"/>
        </w:rPr>
      </w:pPr>
    </w:p>
    <w:p w14:paraId="465B79EA" w14:textId="77777777" w:rsidR="00580144" w:rsidRDefault="00580144" w:rsidP="00580144">
      <w:pPr>
        <w:pStyle w:val="references"/>
        <w:tabs>
          <w:tab w:val="left" w:pos="567"/>
        </w:tabs>
        <w:spacing w:after="0" w:line="240" w:lineRule="auto"/>
        <w:ind w:left="0" w:firstLine="0"/>
        <w:rPr>
          <w:sz w:val="24"/>
          <w:szCs w:val="24"/>
        </w:rPr>
      </w:pPr>
      <w:r w:rsidRPr="0057428C">
        <w:rPr>
          <w:sz w:val="24"/>
          <w:szCs w:val="24"/>
        </w:rPr>
        <w:t>K. Chen,</w:t>
      </w:r>
      <w:r>
        <w:rPr>
          <w:sz w:val="24"/>
          <w:szCs w:val="24"/>
        </w:rPr>
        <w:t xml:space="preserve"> </w:t>
      </w:r>
      <w:r w:rsidRPr="0057428C">
        <w:rPr>
          <w:sz w:val="24"/>
          <w:szCs w:val="24"/>
        </w:rPr>
        <w:t>Z.</w:t>
      </w:r>
      <w:r>
        <w:rPr>
          <w:sz w:val="24"/>
          <w:szCs w:val="24"/>
        </w:rPr>
        <w:t xml:space="preserve"> </w:t>
      </w:r>
      <w:r w:rsidRPr="0057428C">
        <w:rPr>
          <w:sz w:val="24"/>
          <w:szCs w:val="24"/>
        </w:rPr>
        <w:t>Wang</w:t>
      </w:r>
      <w:r>
        <w:rPr>
          <w:sz w:val="24"/>
          <w:szCs w:val="24"/>
        </w:rPr>
        <w:t xml:space="preserve">, </w:t>
      </w:r>
      <w:r w:rsidRPr="0057428C">
        <w:rPr>
          <w:sz w:val="24"/>
          <w:szCs w:val="24"/>
        </w:rPr>
        <w:t>M.</w:t>
      </w:r>
      <w:r>
        <w:rPr>
          <w:sz w:val="24"/>
          <w:szCs w:val="24"/>
        </w:rPr>
        <w:t xml:space="preserve"> </w:t>
      </w:r>
      <w:r w:rsidRPr="0057428C">
        <w:rPr>
          <w:sz w:val="24"/>
          <w:szCs w:val="24"/>
        </w:rPr>
        <w:t>Lin,</w:t>
      </w:r>
      <w:r>
        <w:rPr>
          <w:sz w:val="24"/>
          <w:szCs w:val="24"/>
        </w:rPr>
        <w:t xml:space="preserve"> </w:t>
      </w:r>
      <w:r w:rsidRPr="0057428C">
        <w:rPr>
          <w:sz w:val="24"/>
          <w:szCs w:val="24"/>
        </w:rPr>
        <w:t>M.</w:t>
      </w:r>
      <w:r>
        <w:rPr>
          <w:sz w:val="24"/>
          <w:szCs w:val="24"/>
        </w:rPr>
        <w:t xml:space="preserve"> </w:t>
      </w:r>
      <w:proofErr w:type="spellStart"/>
      <w:r>
        <w:rPr>
          <w:sz w:val="24"/>
          <w:szCs w:val="24"/>
        </w:rPr>
        <w:t>Yu:”</w:t>
      </w:r>
      <w:r w:rsidRPr="0057428C">
        <w:rPr>
          <w:sz w:val="24"/>
          <w:szCs w:val="24"/>
        </w:rPr>
        <w:t>An</w:t>
      </w:r>
      <w:proofErr w:type="spellEnd"/>
      <w:r w:rsidRPr="0057428C">
        <w:rPr>
          <w:sz w:val="24"/>
          <w:szCs w:val="24"/>
        </w:rPr>
        <w:t xml:space="preserve"> Improved DV-Hop Localization Algorithm for</w:t>
      </w:r>
      <w:r>
        <w:rPr>
          <w:sz w:val="24"/>
          <w:szCs w:val="24"/>
        </w:rPr>
        <w:t xml:space="preserve"> </w:t>
      </w:r>
      <w:r>
        <w:rPr>
          <w:sz w:val="24"/>
          <w:szCs w:val="24"/>
        </w:rPr>
        <w:tab/>
        <w:t xml:space="preserve">Wireless Sensor Networks”, IET </w:t>
      </w:r>
      <w:r w:rsidRPr="0057428C">
        <w:rPr>
          <w:sz w:val="24"/>
          <w:szCs w:val="24"/>
        </w:rPr>
        <w:t xml:space="preserve">International Conference on Wireless Sensor Network,  </w:t>
      </w:r>
      <w:r>
        <w:rPr>
          <w:sz w:val="24"/>
          <w:szCs w:val="24"/>
        </w:rPr>
        <w:tab/>
      </w:r>
      <w:r w:rsidRPr="0057428C">
        <w:rPr>
          <w:sz w:val="24"/>
          <w:szCs w:val="24"/>
        </w:rPr>
        <w:t>2010,  pp. 255-259.</w:t>
      </w:r>
      <w:r>
        <w:rPr>
          <w:sz w:val="24"/>
          <w:szCs w:val="24"/>
        </w:rPr>
        <w:t xml:space="preserve"> </w:t>
      </w:r>
    </w:p>
    <w:p w14:paraId="3E60D176" w14:textId="77777777" w:rsidR="00580144" w:rsidRPr="0037321C" w:rsidRDefault="00580144" w:rsidP="00580144">
      <w:pPr>
        <w:pStyle w:val="references"/>
        <w:numPr>
          <w:ilvl w:val="0"/>
          <w:numId w:val="0"/>
        </w:numPr>
        <w:spacing w:after="0" w:line="240" w:lineRule="auto"/>
        <w:rPr>
          <w:sz w:val="24"/>
          <w:szCs w:val="24"/>
        </w:rPr>
      </w:pPr>
    </w:p>
    <w:p w14:paraId="23507256" w14:textId="77777777" w:rsidR="00580144" w:rsidRDefault="00580144" w:rsidP="00580144">
      <w:pPr>
        <w:pStyle w:val="references"/>
        <w:tabs>
          <w:tab w:val="left" w:pos="567"/>
        </w:tabs>
        <w:spacing w:after="0" w:line="240" w:lineRule="auto"/>
        <w:ind w:left="0" w:firstLine="0"/>
        <w:rPr>
          <w:sz w:val="24"/>
        </w:rPr>
      </w:pPr>
      <w:r>
        <w:rPr>
          <w:sz w:val="24"/>
        </w:rPr>
        <w:t xml:space="preserve">X. Yi, , Y. Liu, </w:t>
      </w:r>
      <w:r w:rsidRPr="002370AD">
        <w:rPr>
          <w:sz w:val="24"/>
        </w:rPr>
        <w:t>L.</w:t>
      </w:r>
      <w:r>
        <w:rPr>
          <w:sz w:val="24"/>
        </w:rPr>
        <w:t xml:space="preserve"> Deng, Y.</w:t>
      </w:r>
      <w:r w:rsidRPr="002370AD">
        <w:rPr>
          <w:sz w:val="24"/>
        </w:rPr>
        <w:t xml:space="preserve"> H</w:t>
      </w:r>
      <w:r>
        <w:rPr>
          <w:sz w:val="24"/>
        </w:rPr>
        <w:t>e,</w:t>
      </w:r>
      <w:r w:rsidRPr="002370AD">
        <w:rPr>
          <w:sz w:val="24"/>
        </w:rPr>
        <w:t xml:space="preserve"> </w:t>
      </w:r>
      <w:r>
        <w:rPr>
          <w:sz w:val="24"/>
        </w:rPr>
        <w:t>“</w:t>
      </w:r>
      <w:r w:rsidRPr="002370AD">
        <w:rPr>
          <w:sz w:val="24"/>
        </w:rPr>
        <w:t xml:space="preserve">An Improved DV-Hop Positioning Algorithm with Modified </w:t>
      </w:r>
      <w:r>
        <w:rPr>
          <w:sz w:val="24"/>
        </w:rPr>
        <w:tab/>
      </w:r>
      <w:r w:rsidRPr="002370AD">
        <w:rPr>
          <w:sz w:val="24"/>
        </w:rPr>
        <w:t>Distance Error for Wireless Sensor Network</w:t>
      </w:r>
      <w:r>
        <w:rPr>
          <w:sz w:val="24"/>
        </w:rPr>
        <w:t>”,</w:t>
      </w:r>
      <w:r w:rsidRPr="002370AD">
        <w:rPr>
          <w:sz w:val="24"/>
        </w:rPr>
        <w:t xml:space="preserve"> The 2th  International Symposium on </w:t>
      </w:r>
      <w:r>
        <w:rPr>
          <w:sz w:val="24"/>
        </w:rPr>
        <w:tab/>
      </w:r>
      <w:r w:rsidRPr="002370AD">
        <w:rPr>
          <w:sz w:val="24"/>
        </w:rPr>
        <w:t>Knowledge Acquisition and Modeling, Vol. 2,</w:t>
      </w:r>
      <w:r>
        <w:rPr>
          <w:sz w:val="24"/>
        </w:rPr>
        <w:t xml:space="preserve"> </w:t>
      </w:r>
      <w:r w:rsidRPr="002370AD">
        <w:rPr>
          <w:sz w:val="24"/>
        </w:rPr>
        <w:t>2009</w:t>
      </w:r>
      <w:r>
        <w:rPr>
          <w:sz w:val="24"/>
        </w:rPr>
        <w:t>,</w:t>
      </w:r>
      <w:r w:rsidRPr="002370AD">
        <w:rPr>
          <w:sz w:val="24"/>
        </w:rPr>
        <w:t xml:space="preserve"> pp. 216-218</w:t>
      </w:r>
      <w:r>
        <w:rPr>
          <w:sz w:val="24"/>
        </w:rPr>
        <w:t>.</w:t>
      </w:r>
    </w:p>
    <w:p w14:paraId="603F183E" w14:textId="77777777" w:rsidR="00580144" w:rsidRPr="002370AD" w:rsidRDefault="00580144" w:rsidP="00580144">
      <w:pPr>
        <w:pStyle w:val="references"/>
        <w:numPr>
          <w:ilvl w:val="0"/>
          <w:numId w:val="0"/>
        </w:numPr>
        <w:spacing w:after="0" w:line="240" w:lineRule="auto"/>
        <w:rPr>
          <w:sz w:val="24"/>
        </w:rPr>
      </w:pPr>
    </w:p>
    <w:p w14:paraId="6F91FBE8" w14:textId="77777777" w:rsidR="00580144" w:rsidRDefault="00580144" w:rsidP="00580144">
      <w:pPr>
        <w:pStyle w:val="references"/>
        <w:tabs>
          <w:tab w:val="left" w:pos="567"/>
        </w:tabs>
        <w:spacing w:after="0" w:line="240" w:lineRule="auto"/>
        <w:ind w:left="0" w:firstLine="0"/>
        <w:rPr>
          <w:sz w:val="24"/>
        </w:rPr>
      </w:pPr>
      <w:r>
        <w:rPr>
          <w:sz w:val="24"/>
        </w:rPr>
        <w:t>Q. Qian, X.</w:t>
      </w:r>
      <w:r w:rsidRPr="002370AD">
        <w:rPr>
          <w:sz w:val="24"/>
        </w:rPr>
        <w:t xml:space="preserve"> Shen, and H</w:t>
      </w:r>
      <w:r>
        <w:rPr>
          <w:sz w:val="24"/>
        </w:rPr>
        <w:t>.</w:t>
      </w:r>
      <w:r w:rsidRPr="002370AD">
        <w:rPr>
          <w:sz w:val="24"/>
        </w:rPr>
        <w:t xml:space="preserve"> Chen, “An Improved Node Localization Algorithm Based on DV-</w:t>
      </w:r>
      <w:r>
        <w:rPr>
          <w:sz w:val="24"/>
        </w:rPr>
        <w:tab/>
      </w:r>
      <w:r w:rsidRPr="002370AD">
        <w:rPr>
          <w:sz w:val="24"/>
        </w:rPr>
        <w:t xml:space="preserve">Hop for Wireless Sensor  Networks”, </w:t>
      </w:r>
      <w:proofErr w:type="spellStart"/>
      <w:r w:rsidRPr="002370AD">
        <w:rPr>
          <w:sz w:val="24"/>
        </w:rPr>
        <w:t>Comput</w:t>
      </w:r>
      <w:proofErr w:type="spellEnd"/>
      <w:r w:rsidRPr="002370AD">
        <w:rPr>
          <w:sz w:val="24"/>
        </w:rPr>
        <w:t>. Sci. Inf. Syst., 2011, pp.</w:t>
      </w:r>
      <w:r>
        <w:rPr>
          <w:sz w:val="24"/>
        </w:rPr>
        <w:t xml:space="preserve"> </w:t>
      </w:r>
      <w:r w:rsidRPr="002370AD">
        <w:rPr>
          <w:sz w:val="24"/>
        </w:rPr>
        <w:t xml:space="preserve">953-972. </w:t>
      </w:r>
    </w:p>
    <w:p w14:paraId="4E79D703" w14:textId="77777777" w:rsidR="00580144" w:rsidRPr="002370AD" w:rsidRDefault="00580144" w:rsidP="00580144">
      <w:pPr>
        <w:pStyle w:val="references"/>
        <w:numPr>
          <w:ilvl w:val="0"/>
          <w:numId w:val="0"/>
        </w:numPr>
        <w:spacing w:after="0" w:line="240" w:lineRule="auto"/>
        <w:rPr>
          <w:sz w:val="24"/>
        </w:rPr>
      </w:pPr>
    </w:p>
    <w:p w14:paraId="333A5EF0" w14:textId="77777777" w:rsidR="00580144" w:rsidRDefault="00580144" w:rsidP="00580144">
      <w:pPr>
        <w:pStyle w:val="references"/>
        <w:tabs>
          <w:tab w:val="left" w:pos="567"/>
        </w:tabs>
        <w:spacing w:after="0" w:line="240" w:lineRule="auto"/>
        <w:ind w:left="0" w:firstLine="0"/>
        <w:rPr>
          <w:sz w:val="24"/>
        </w:rPr>
      </w:pPr>
      <w:r w:rsidRPr="002370AD">
        <w:rPr>
          <w:sz w:val="24"/>
        </w:rPr>
        <w:lastRenderedPageBreak/>
        <w:t>H</w:t>
      </w:r>
      <w:r>
        <w:rPr>
          <w:sz w:val="24"/>
        </w:rPr>
        <w:t xml:space="preserve">. Chen, K. </w:t>
      </w:r>
      <w:proofErr w:type="spellStart"/>
      <w:r w:rsidRPr="002370AD">
        <w:rPr>
          <w:sz w:val="24"/>
        </w:rPr>
        <w:t>Sezaki</w:t>
      </w:r>
      <w:proofErr w:type="spellEnd"/>
      <w:r w:rsidRPr="002370AD">
        <w:rPr>
          <w:sz w:val="24"/>
        </w:rPr>
        <w:t>, P</w:t>
      </w:r>
      <w:r>
        <w:rPr>
          <w:sz w:val="24"/>
        </w:rPr>
        <w:t>.</w:t>
      </w:r>
      <w:r w:rsidRPr="002370AD">
        <w:rPr>
          <w:sz w:val="24"/>
        </w:rPr>
        <w:t xml:space="preserve"> Deng, H</w:t>
      </w:r>
      <w:r>
        <w:rPr>
          <w:sz w:val="24"/>
        </w:rPr>
        <w:t>.</w:t>
      </w:r>
      <w:r w:rsidRPr="002370AD">
        <w:rPr>
          <w:sz w:val="24"/>
        </w:rPr>
        <w:t xml:space="preserve"> Cheung So, “An Improved DV-Hop Localization Algorithm </w:t>
      </w:r>
      <w:r>
        <w:rPr>
          <w:sz w:val="24"/>
        </w:rPr>
        <w:tab/>
      </w:r>
      <w:r w:rsidRPr="002370AD">
        <w:rPr>
          <w:sz w:val="24"/>
        </w:rPr>
        <w:t xml:space="preserve">for Wireless Sensor Networks”, Industrial Electronics and Applications, 2008. ICIEA 2008. </w:t>
      </w:r>
      <w:r>
        <w:rPr>
          <w:sz w:val="24"/>
        </w:rPr>
        <w:tab/>
      </w:r>
      <w:r w:rsidRPr="002370AD">
        <w:rPr>
          <w:sz w:val="24"/>
        </w:rPr>
        <w:t>3rd IEEE Conference on, pp. 1557 - 1561.</w:t>
      </w:r>
    </w:p>
    <w:p w14:paraId="6158F6A6" w14:textId="77777777" w:rsidR="00580144" w:rsidRPr="002370AD" w:rsidRDefault="00580144" w:rsidP="00580144">
      <w:pPr>
        <w:pStyle w:val="references"/>
        <w:numPr>
          <w:ilvl w:val="0"/>
          <w:numId w:val="0"/>
        </w:numPr>
        <w:spacing w:after="0" w:line="240" w:lineRule="auto"/>
        <w:rPr>
          <w:sz w:val="24"/>
        </w:rPr>
      </w:pPr>
    </w:p>
    <w:p w14:paraId="2CFB39DD" w14:textId="77777777" w:rsidR="00580144" w:rsidRDefault="00580144" w:rsidP="00580144">
      <w:pPr>
        <w:pStyle w:val="references"/>
        <w:tabs>
          <w:tab w:val="left" w:pos="567"/>
        </w:tabs>
        <w:spacing w:after="0" w:line="240" w:lineRule="auto"/>
        <w:ind w:left="0" w:firstLine="0"/>
        <w:rPr>
          <w:kern w:val="16"/>
          <w:sz w:val="24"/>
          <w:szCs w:val="24"/>
        </w:rPr>
      </w:pPr>
      <w:r>
        <w:rPr>
          <w:kern w:val="16"/>
          <w:sz w:val="24"/>
          <w:szCs w:val="24"/>
        </w:rPr>
        <w:t xml:space="preserve">B. Parkinson, J. </w:t>
      </w:r>
      <w:proofErr w:type="spellStart"/>
      <w:r>
        <w:rPr>
          <w:kern w:val="16"/>
          <w:sz w:val="24"/>
          <w:szCs w:val="24"/>
        </w:rPr>
        <w:t>Spilker</w:t>
      </w:r>
      <w:proofErr w:type="spellEnd"/>
      <w:r>
        <w:rPr>
          <w:kern w:val="16"/>
          <w:sz w:val="24"/>
          <w:szCs w:val="24"/>
        </w:rPr>
        <w:t xml:space="preserve">, “Global Positioning </w:t>
      </w:r>
      <w:proofErr w:type="spellStart"/>
      <w:r>
        <w:rPr>
          <w:kern w:val="16"/>
          <w:sz w:val="24"/>
          <w:szCs w:val="24"/>
        </w:rPr>
        <w:t>System:Theory</w:t>
      </w:r>
      <w:proofErr w:type="spellEnd"/>
      <w:r>
        <w:rPr>
          <w:kern w:val="16"/>
          <w:sz w:val="24"/>
          <w:szCs w:val="24"/>
        </w:rPr>
        <w:t xml:space="preserve"> and </w:t>
      </w:r>
      <w:proofErr w:type="spellStart"/>
      <w:r>
        <w:rPr>
          <w:kern w:val="16"/>
          <w:sz w:val="24"/>
          <w:szCs w:val="24"/>
        </w:rPr>
        <w:t>apllication</w:t>
      </w:r>
      <w:proofErr w:type="spellEnd"/>
      <w:r>
        <w:rPr>
          <w:kern w:val="16"/>
          <w:sz w:val="24"/>
          <w:szCs w:val="24"/>
        </w:rPr>
        <w:t xml:space="preserve">(American </w:t>
      </w:r>
      <w:r>
        <w:rPr>
          <w:kern w:val="16"/>
          <w:sz w:val="24"/>
          <w:szCs w:val="24"/>
        </w:rPr>
        <w:tab/>
        <w:t>Institute of Aeronautics and Astronautics)”, 1996. pp. 409-433.</w:t>
      </w:r>
    </w:p>
    <w:p w14:paraId="3CE79AEB" w14:textId="77777777" w:rsidR="00580144" w:rsidRDefault="00580144" w:rsidP="00580144">
      <w:pPr>
        <w:pStyle w:val="references"/>
        <w:numPr>
          <w:ilvl w:val="0"/>
          <w:numId w:val="0"/>
        </w:numPr>
        <w:spacing w:after="0" w:line="240" w:lineRule="auto"/>
        <w:rPr>
          <w:kern w:val="16"/>
          <w:sz w:val="24"/>
          <w:szCs w:val="24"/>
        </w:rPr>
      </w:pPr>
    </w:p>
    <w:p w14:paraId="1C2EF5BA" w14:textId="77777777" w:rsidR="00580144" w:rsidRDefault="00580144" w:rsidP="00580144">
      <w:pPr>
        <w:pStyle w:val="references"/>
        <w:tabs>
          <w:tab w:val="left" w:pos="567"/>
        </w:tabs>
        <w:spacing w:after="0" w:line="240" w:lineRule="auto"/>
        <w:ind w:left="0" w:firstLine="0"/>
        <w:rPr>
          <w:kern w:val="16"/>
          <w:sz w:val="24"/>
          <w:szCs w:val="24"/>
        </w:rPr>
      </w:pPr>
      <w:r w:rsidRPr="00045BE2">
        <w:rPr>
          <w:kern w:val="16"/>
          <w:sz w:val="24"/>
          <w:szCs w:val="24"/>
        </w:rPr>
        <w:t>G</w:t>
      </w:r>
      <w:r>
        <w:rPr>
          <w:kern w:val="16"/>
          <w:sz w:val="24"/>
          <w:szCs w:val="24"/>
        </w:rPr>
        <w:t>.</w:t>
      </w:r>
      <w:r w:rsidRPr="00045BE2">
        <w:rPr>
          <w:kern w:val="16"/>
          <w:sz w:val="24"/>
          <w:szCs w:val="24"/>
        </w:rPr>
        <w:t xml:space="preserve"> </w:t>
      </w:r>
      <w:proofErr w:type="spellStart"/>
      <w:r w:rsidRPr="00045BE2">
        <w:rPr>
          <w:kern w:val="16"/>
          <w:sz w:val="24"/>
          <w:szCs w:val="24"/>
        </w:rPr>
        <w:t>Milo</w:t>
      </w:r>
      <w:r>
        <w:rPr>
          <w:kern w:val="16"/>
          <w:sz w:val="24"/>
          <w:szCs w:val="24"/>
        </w:rPr>
        <w:t>vanović</w:t>
      </w:r>
      <w:proofErr w:type="spellEnd"/>
      <w:r w:rsidRPr="00045BE2">
        <w:rPr>
          <w:kern w:val="16"/>
          <w:sz w:val="24"/>
          <w:szCs w:val="24"/>
        </w:rPr>
        <w:t>,</w:t>
      </w:r>
      <w:r>
        <w:rPr>
          <w:kern w:val="16"/>
          <w:sz w:val="24"/>
          <w:szCs w:val="24"/>
        </w:rPr>
        <w:t xml:space="preserve"> </w:t>
      </w:r>
      <w:r w:rsidRPr="00045BE2">
        <w:rPr>
          <w:kern w:val="16"/>
          <w:sz w:val="24"/>
          <w:szCs w:val="24"/>
        </w:rPr>
        <w:t>P</w:t>
      </w:r>
      <w:r>
        <w:rPr>
          <w:kern w:val="16"/>
          <w:sz w:val="24"/>
          <w:szCs w:val="24"/>
        </w:rPr>
        <w:t xml:space="preserve">. </w:t>
      </w:r>
      <w:proofErr w:type="spellStart"/>
      <w:r w:rsidRPr="00045BE2">
        <w:rPr>
          <w:kern w:val="16"/>
          <w:sz w:val="24"/>
          <w:szCs w:val="24"/>
        </w:rPr>
        <w:t>Stanimirovi</w:t>
      </w:r>
      <w:r>
        <w:rPr>
          <w:kern w:val="16"/>
          <w:sz w:val="24"/>
          <w:szCs w:val="24"/>
        </w:rPr>
        <w:t>ć</w:t>
      </w:r>
      <w:proofErr w:type="spellEnd"/>
      <w:r w:rsidRPr="00045BE2">
        <w:rPr>
          <w:kern w:val="16"/>
          <w:sz w:val="24"/>
          <w:szCs w:val="24"/>
        </w:rPr>
        <w:t>,</w:t>
      </w:r>
      <w:r>
        <w:rPr>
          <w:kern w:val="16"/>
          <w:sz w:val="24"/>
          <w:szCs w:val="24"/>
        </w:rPr>
        <w:t xml:space="preserve"> “</w:t>
      </w:r>
      <w:proofErr w:type="spellStart"/>
      <w:r>
        <w:rPr>
          <w:kern w:val="16"/>
          <w:sz w:val="24"/>
          <w:szCs w:val="24"/>
        </w:rPr>
        <w:t>Simbolič</w:t>
      </w:r>
      <w:r w:rsidRPr="00045BE2">
        <w:rPr>
          <w:kern w:val="16"/>
          <w:sz w:val="24"/>
          <w:szCs w:val="24"/>
        </w:rPr>
        <w:t>ka</w:t>
      </w:r>
      <w:proofErr w:type="spellEnd"/>
      <w:r w:rsidRPr="00045BE2">
        <w:rPr>
          <w:kern w:val="16"/>
          <w:sz w:val="24"/>
          <w:szCs w:val="24"/>
        </w:rPr>
        <w:t xml:space="preserve"> </w:t>
      </w:r>
      <w:proofErr w:type="spellStart"/>
      <w:r w:rsidRPr="00045BE2">
        <w:rPr>
          <w:kern w:val="16"/>
          <w:sz w:val="24"/>
          <w:szCs w:val="24"/>
        </w:rPr>
        <w:t>Implementacija</w:t>
      </w:r>
      <w:proofErr w:type="spellEnd"/>
      <w:r w:rsidRPr="00045BE2">
        <w:rPr>
          <w:kern w:val="16"/>
          <w:sz w:val="24"/>
          <w:szCs w:val="24"/>
        </w:rPr>
        <w:t xml:space="preserve"> </w:t>
      </w:r>
      <w:proofErr w:type="spellStart"/>
      <w:r w:rsidRPr="00045BE2">
        <w:rPr>
          <w:kern w:val="16"/>
          <w:sz w:val="24"/>
          <w:szCs w:val="24"/>
        </w:rPr>
        <w:t>Nelinearne</w:t>
      </w:r>
      <w:proofErr w:type="spellEnd"/>
      <w:r w:rsidRPr="00045BE2">
        <w:rPr>
          <w:kern w:val="16"/>
          <w:sz w:val="24"/>
          <w:szCs w:val="24"/>
        </w:rPr>
        <w:t xml:space="preserve"> </w:t>
      </w:r>
      <w:proofErr w:type="spellStart"/>
      <w:r w:rsidRPr="00045BE2">
        <w:rPr>
          <w:kern w:val="16"/>
          <w:sz w:val="24"/>
          <w:szCs w:val="24"/>
        </w:rPr>
        <w:t>Optimizacije</w:t>
      </w:r>
      <w:proofErr w:type="spellEnd"/>
      <w:r>
        <w:rPr>
          <w:kern w:val="16"/>
          <w:sz w:val="24"/>
          <w:szCs w:val="24"/>
        </w:rPr>
        <w:t xml:space="preserve">”, </w:t>
      </w:r>
      <w:proofErr w:type="spellStart"/>
      <w:r>
        <w:rPr>
          <w:kern w:val="16"/>
          <w:sz w:val="24"/>
          <w:szCs w:val="24"/>
        </w:rPr>
        <w:t>Niš</w:t>
      </w:r>
      <w:proofErr w:type="spellEnd"/>
      <w:r>
        <w:rPr>
          <w:kern w:val="16"/>
          <w:sz w:val="24"/>
          <w:szCs w:val="24"/>
        </w:rPr>
        <w:t xml:space="preserve">, </w:t>
      </w:r>
      <w:r>
        <w:rPr>
          <w:kern w:val="16"/>
          <w:sz w:val="24"/>
          <w:szCs w:val="24"/>
        </w:rPr>
        <w:tab/>
      </w:r>
      <w:proofErr w:type="spellStart"/>
      <w:r>
        <w:rPr>
          <w:kern w:val="16"/>
          <w:sz w:val="24"/>
          <w:szCs w:val="24"/>
        </w:rPr>
        <w:t>avgust</w:t>
      </w:r>
      <w:proofErr w:type="spellEnd"/>
      <w:r>
        <w:rPr>
          <w:kern w:val="16"/>
          <w:sz w:val="24"/>
          <w:szCs w:val="24"/>
        </w:rPr>
        <w:t xml:space="preserve"> 2002, pp. 213-214.</w:t>
      </w:r>
    </w:p>
    <w:p w14:paraId="50959791" w14:textId="77777777" w:rsidR="00580144" w:rsidRDefault="00580144" w:rsidP="00580144">
      <w:pPr>
        <w:pStyle w:val="references"/>
        <w:numPr>
          <w:ilvl w:val="0"/>
          <w:numId w:val="0"/>
        </w:numPr>
        <w:spacing w:after="0" w:line="240" w:lineRule="auto"/>
        <w:rPr>
          <w:kern w:val="16"/>
          <w:sz w:val="24"/>
          <w:szCs w:val="24"/>
        </w:rPr>
      </w:pPr>
    </w:p>
    <w:p w14:paraId="15E47BF5" w14:textId="77777777" w:rsidR="00580144" w:rsidRDefault="00580144" w:rsidP="00580144">
      <w:pPr>
        <w:pStyle w:val="references"/>
        <w:tabs>
          <w:tab w:val="left" w:pos="567"/>
        </w:tabs>
        <w:spacing w:after="0" w:line="240" w:lineRule="auto"/>
        <w:ind w:left="0" w:firstLine="0"/>
        <w:rPr>
          <w:kern w:val="16"/>
          <w:sz w:val="24"/>
          <w:szCs w:val="24"/>
        </w:rPr>
      </w:pPr>
      <w:r w:rsidRPr="00D655A7">
        <w:rPr>
          <w:kern w:val="16"/>
          <w:sz w:val="24"/>
          <w:szCs w:val="24"/>
        </w:rPr>
        <w:t xml:space="preserve">N. </w:t>
      </w:r>
      <w:proofErr w:type="spellStart"/>
      <w:r w:rsidRPr="00D655A7">
        <w:rPr>
          <w:kern w:val="16"/>
          <w:sz w:val="24"/>
          <w:szCs w:val="24"/>
        </w:rPr>
        <w:t>Karmarkar</w:t>
      </w:r>
      <w:proofErr w:type="spellEnd"/>
      <w:r w:rsidRPr="00D655A7">
        <w:rPr>
          <w:kern w:val="16"/>
          <w:sz w:val="24"/>
          <w:szCs w:val="24"/>
        </w:rPr>
        <w:t xml:space="preserve">, "A new polynomial-time algorithm for linear programming", </w:t>
      </w:r>
      <w:proofErr w:type="spellStart"/>
      <w:r w:rsidRPr="00D655A7">
        <w:rPr>
          <w:kern w:val="16"/>
          <w:sz w:val="24"/>
          <w:szCs w:val="24"/>
        </w:rPr>
        <w:t>Combinatorica</w:t>
      </w:r>
      <w:proofErr w:type="spellEnd"/>
      <w:r w:rsidRPr="00D655A7">
        <w:rPr>
          <w:kern w:val="16"/>
          <w:sz w:val="24"/>
          <w:szCs w:val="24"/>
        </w:rPr>
        <w:t xml:space="preserve">, </w:t>
      </w:r>
      <w:r>
        <w:rPr>
          <w:kern w:val="16"/>
          <w:sz w:val="24"/>
          <w:szCs w:val="24"/>
        </w:rPr>
        <w:tab/>
      </w:r>
      <w:r w:rsidRPr="00D655A7">
        <w:rPr>
          <w:kern w:val="16"/>
          <w:sz w:val="24"/>
          <w:szCs w:val="24"/>
        </w:rPr>
        <w:t>vol. 4,</w:t>
      </w:r>
      <w:r w:rsidRPr="00F04C09">
        <w:rPr>
          <w:kern w:val="16"/>
          <w:sz w:val="24"/>
          <w:szCs w:val="24"/>
        </w:rPr>
        <w:t xml:space="preserve"> </w:t>
      </w:r>
      <w:r>
        <w:rPr>
          <w:kern w:val="16"/>
          <w:sz w:val="24"/>
          <w:szCs w:val="24"/>
        </w:rPr>
        <w:t>1984,</w:t>
      </w:r>
      <w:r w:rsidRPr="00D655A7">
        <w:rPr>
          <w:kern w:val="16"/>
          <w:sz w:val="24"/>
          <w:szCs w:val="24"/>
        </w:rPr>
        <w:t xml:space="preserve"> pp.</w:t>
      </w:r>
      <w:r>
        <w:rPr>
          <w:kern w:val="16"/>
          <w:sz w:val="24"/>
          <w:szCs w:val="24"/>
        </w:rPr>
        <w:t xml:space="preserve"> </w:t>
      </w:r>
      <w:r w:rsidRPr="00D655A7">
        <w:rPr>
          <w:kern w:val="16"/>
          <w:sz w:val="24"/>
          <w:szCs w:val="24"/>
        </w:rPr>
        <w:t>373-395</w:t>
      </w:r>
      <w:r>
        <w:rPr>
          <w:kern w:val="16"/>
          <w:sz w:val="24"/>
          <w:szCs w:val="24"/>
        </w:rPr>
        <w:t>.</w:t>
      </w:r>
      <w:r w:rsidRPr="00D655A7">
        <w:rPr>
          <w:kern w:val="16"/>
          <w:sz w:val="24"/>
          <w:szCs w:val="24"/>
        </w:rPr>
        <w:t xml:space="preserve"> </w:t>
      </w:r>
    </w:p>
    <w:p w14:paraId="79741727" w14:textId="77777777" w:rsidR="00580144" w:rsidRPr="00D655A7" w:rsidRDefault="00580144" w:rsidP="00580144">
      <w:pPr>
        <w:pStyle w:val="references"/>
        <w:numPr>
          <w:ilvl w:val="0"/>
          <w:numId w:val="0"/>
        </w:numPr>
        <w:spacing w:after="0" w:line="240" w:lineRule="auto"/>
        <w:rPr>
          <w:kern w:val="16"/>
          <w:sz w:val="24"/>
          <w:szCs w:val="24"/>
        </w:rPr>
      </w:pPr>
    </w:p>
    <w:p w14:paraId="75A9395D" w14:textId="77777777" w:rsidR="00580144" w:rsidRDefault="00580144" w:rsidP="00580144">
      <w:pPr>
        <w:pStyle w:val="references"/>
        <w:tabs>
          <w:tab w:val="left" w:pos="567"/>
        </w:tabs>
        <w:spacing w:after="0" w:line="240" w:lineRule="auto"/>
        <w:ind w:left="0" w:firstLine="0"/>
        <w:rPr>
          <w:kern w:val="16"/>
          <w:sz w:val="24"/>
          <w:szCs w:val="24"/>
        </w:rPr>
      </w:pPr>
      <w:r w:rsidRPr="00D655A7">
        <w:rPr>
          <w:kern w:val="16"/>
          <w:sz w:val="24"/>
          <w:szCs w:val="24"/>
        </w:rPr>
        <w:t>Y.</w:t>
      </w:r>
      <w:r>
        <w:rPr>
          <w:kern w:val="16"/>
          <w:sz w:val="24"/>
          <w:szCs w:val="24"/>
        </w:rPr>
        <w:t xml:space="preserve"> </w:t>
      </w:r>
      <w:r w:rsidRPr="00D655A7">
        <w:rPr>
          <w:kern w:val="16"/>
          <w:sz w:val="24"/>
          <w:szCs w:val="24"/>
        </w:rPr>
        <w:t xml:space="preserve">Nesterov, A. </w:t>
      </w:r>
      <w:proofErr w:type="spellStart"/>
      <w:r w:rsidRPr="00D655A7">
        <w:rPr>
          <w:kern w:val="16"/>
          <w:sz w:val="24"/>
          <w:szCs w:val="24"/>
        </w:rPr>
        <w:t>Nemirovskii</w:t>
      </w:r>
      <w:proofErr w:type="spellEnd"/>
      <w:r w:rsidRPr="00D655A7">
        <w:rPr>
          <w:kern w:val="16"/>
          <w:sz w:val="24"/>
          <w:szCs w:val="24"/>
        </w:rPr>
        <w:t xml:space="preserve">, Interior-Point Polynomial Algorithms in Convex </w:t>
      </w:r>
      <w:smartTag w:uri="urn:schemas-microsoft-com:office:smarttags" w:element="place">
        <w:smartTag w:uri="urn:schemas-microsoft-com:office:smarttags" w:element="City">
          <w:r w:rsidRPr="00D655A7">
            <w:rPr>
              <w:kern w:val="16"/>
              <w:sz w:val="24"/>
              <w:szCs w:val="24"/>
            </w:rPr>
            <w:t>Programming</w:t>
          </w:r>
        </w:smartTag>
        <w:r w:rsidRPr="00D655A7">
          <w:rPr>
            <w:kern w:val="16"/>
            <w:sz w:val="24"/>
            <w:szCs w:val="24"/>
          </w:rPr>
          <w:t xml:space="preserve">, </w:t>
        </w:r>
        <w:r>
          <w:rPr>
            <w:kern w:val="16"/>
            <w:sz w:val="24"/>
            <w:szCs w:val="24"/>
          </w:rPr>
          <w:tab/>
        </w:r>
        <w:smartTag w:uri="urn:schemas-microsoft-com:office:smarttags" w:element="country-region">
          <w:r w:rsidRPr="00D655A7">
            <w:rPr>
              <w:kern w:val="16"/>
              <w:sz w:val="24"/>
              <w:szCs w:val="24"/>
            </w:rPr>
            <w:t>SIAM</w:t>
          </w:r>
        </w:smartTag>
      </w:smartTag>
      <w:r w:rsidRPr="00D655A7">
        <w:rPr>
          <w:kern w:val="16"/>
          <w:sz w:val="24"/>
          <w:szCs w:val="24"/>
        </w:rPr>
        <w:t>, 1994</w:t>
      </w:r>
      <w:r>
        <w:rPr>
          <w:kern w:val="16"/>
          <w:sz w:val="24"/>
          <w:szCs w:val="24"/>
        </w:rPr>
        <w:t>, pp. 217-248.</w:t>
      </w:r>
    </w:p>
    <w:p w14:paraId="780A8AE9" w14:textId="77777777" w:rsidR="00580144" w:rsidRDefault="00580144" w:rsidP="00580144">
      <w:pPr>
        <w:pStyle w:val="references"/>
        <w:numPr>
          <w:ilvl w:val="0"/>
          <w:numId w:val="0"/>
        </w:numPr>
        <w:spacing w:after="0" w:line="240" w:lineRule="auto"/>
        <w:rPr>
          <w:kern w:val="16"/>
          <w:sz w:val="24"/>
          <w:szCs w:val="24"/>
        </w:rPr>
      </w:pPr>
    </w:p>
    <w:p w14:paraId="477FFCAA" w14:textId="77777777" w:rsidR="00580144" w:rsidRDefault="00580144" w:rsidP="00580144">
      <w:pPr>
        <w:pStyle w:val="references"/>
        <w:tabs>
          <w:tab w:val="left" w:pos="567"/>
        </w:tabs>
        <w:spacing w:after="0" w:line="240" w:lineRule="auto"/>
        <w:ind w:left="0" w:firstLine="0"/>
        <w:rPr>
          <w:sz w:val="24"/>
        </w:rPr>
      </w:pPr>
      <w:r w:rsidRPr="00097EC6">
        <w:rPr>
          <w:sz w:val="24"/>
        </w:rPr>
        <w:t xml:space="preserve">J. </w:t>
      </w:r>
      <w:proofErr w:type="spellStart"/>
      <w:r w:rsidRPr="00097EC6">
        <w:rPr>
          <w:sz w:val="24"/>
        </w:rPr>
        <w:t>C.Ruiz</w:t>
      </w:r>
      <w:proofErr w:type="spellEnd"/>
      <w:r w:rsidRPr="00097EC6">
        <w:rPr>
          <w:sz w:val="24"/>
        </w:rPr>
        <w:t xml:space="preserve">, J. G. </w:t>
      </w:r>
      <w:proofErr w:type="spellStart"/>
      <w:r w:rsidRPr="00097EC6">
        <w:rPr>
          <w:sz w:val="24"/>
        </w:rPr>
        <w:t>Rosiles</w:t>
      </w:r>
      <w:proofErr w:type="spellEnd"/>
      <w:r w:rsidRPr="00097EC6">
        <w:rPr>
          <w:sz w:val="24"/>
        </w:rPr>
        <w:t xml:space="preserve">, E. </w:t>
      </w:r>
      <w:proofErr w:type="spellStart"/>
      <w:r w:rsidRPr="00097EC6">
        <w:rPr>
          <w:sz w:val="24"/>
        </w:rPr>
        <w:t>Sifuentes</w:t>
      </w:r>
      <w:proofErr w:type="spellEnd"/>
      <w:r w:rsidRPr="00097EC6">
        <w:rPr>
          <w:sz w:val="24"/>
        </w:rPr>
        <w:t xml:space="preserve"> and P. Rivas- </w:t>
      </w:r>
      <w:proofErr w:type="spellStart"/>
      <w:r w:rsidRPr="00097EC6">
        <w:rPr>
          <w:sz w:val="24"/>
        </w:rPr>
        <w:t>Perea</w:t>
      </w:r>
      <w:proofErr w:type="spellEnd"/>
      <w:r w:rsidRPr="00097EC6">
        <w:rPr>
          <w:sz w:val="24"/>
        </w:rPr>
        <w:t xml:space="preserve">, </w:t>
      </w:r>
      <w:r>
        <w:rPr>
          <w:sz w:val="24"/>
        </w:rPr>
        <w:t>“</w:t>
      </w:r>
      <w:r w:rsidRPr="00097EC6">
        <w:rPr>
          <w:sz w:val="24"/>
        </w:rPr>
        <w:t xml:space="preserve">A Low-Complexity Geometric </w:t>
      </w:r>
      <w:r>
        <w:rPr>
          <w:sz w:val="24"/>
        </w:rPr>
        <w:tab/>
      </w:r>
      <w:proofErr w:type="spellStart"/>
      <w:r w:rsidRPr="00097EC6">
        <w:rPr>
          <w:sz w:val="24"/>
        </w:rPr>
        <w:t>Bilateration</w:t>
      </w:r>
      <w:proofErr w:type="spellEnd"/>
      <w:r w:rsidRPr="00097EC6">
        <w:rPr>
          <w:sz w:val="24"/>
        </w:rPr>
        <w:t xml:space="preserve"> Method for Localization in Wireless Sensor Networks and Its Comparison with </w:t>
      </w:r>
      <w:r>
        <w:rPr>
          <w:sz w:val="24"/>
        </w:rPr>
        <w:tab/>
      </w:r>
      <w:r w:rsidRPr="00097EC6">
        <w:rPr>
          <w:sz w:val="24"/>
        </w:rPr>
        <w:t>Least-Squares Methods</w:t>
      </w:r>
      <w:r>
        <w:rPr>
          <w:sz w:val="24"/>
        </w:rPr>
        <w:t>”</w:t>
      </w:r>
      <w:r w:rsidRPr="00097EC6">
        <w:rPr>
          <w:sz w:val="24"/>
        </w:rPr>
        <w:t xml:space="preserve">, Sensors  2012, </w:t>
      </w:r>
      <w:r>
        <w:rPr>
          <w:sz w:val="24"/>
        </w:rPr>
        <w:t xml:space="preserve">12, </w:t>
      </w:r>
      <w:r w:rsidRPr="00097EC6">
        <w:rPr>
          <w:sz w:val="24"/>
        </w:rPr>
        <w:t>pp.</w:t>
      </w:r>
      <w:r>
        <w:rPr>
          <w:sz w:val="24"/>
        </w:rPr>
        <w:t xml:space="preserve"> </w:t>
      </w:r>
      <w:r w:rsidRPr="00097EC6">
        <w:rPr>
          <w:sz w:val="24"/>
        </w:rPr>
        <w:t>839-862.</w:t>
      </w:r>
    </w:p>
    <w:p w14:paraId="140CCE84" w14:textId="77777777" w:rsidR="00580144" w:rsidRDefault="00580144" w:rsidP="00580144">
      <w:pPr>
        <w:pStyle w:val="references"/>
        <w:numPr>
          <w:ilvl w:val="0"/>
          <w:numId w:val="0"/>
        </w:numPr>
        <w:spacing w:after="0" w:line="240" w:lineRule="auto"/>
        <w:rPr>
          <w:sz w:val="24"/>
        </w:rPr>
      </w:pPr>
    </w:p>
    <w:p w14:paraId="4A5B5FBD" w14:textId="77777777" w:rsidR="00580144" w:rsidRPr="00097EC6" w:rsidRDefault="00580144" w:rsidP="00580144">
      <w:pPr>
        <w:pStyle w:val="references"/>
        <w:tabs>
          <w:tab w:val="left" w:pos="567"/>
        </w:tabs>
        <w:spacing w:after="0" w:line="240" w:lineRule="auto"/>
        <w:ind w:left="0" w:firstLine="0"/>
        <w:rPr>
          <w:sz w:val="24"/>
        </w:rPr>
      </w:pPr>
      <w:r>
        <w:rPr>
          <w:sz w:val="24"/>
        </w:rPr>
        <w:t xml:space="preserve">A. </w:t>
      </w:r>
      <w:proofErr w:type="spellStart"/>
      <w:r>
        <w:rPr>
          <w:sz w:val="24"/>
        </w:rPr>
        <w:t>Boukerche</w:t>
      </w:r>
      <w:proofErr w:type="spellEnd"/>
      <w:r>
        <w:rPr>
          <w:sz w:val="24"/>
        </w:rPr>
        <w:t xml:space="preserve">, H.A.B.F. </w:t>
      </w:r>
      <w:proofErr w:type="spellStart"/>
      <w:r>
        <w:rPr>
          <w:sz w:val="24"/>
        </w:rPr>
        <w:t>Oliviera</w:t>
      </w:r>
      <w:proofErr w:type="spellEnd"/>
      <w:r>
        <w:rPr>
          <w:sz w:val="24"/>
        </w:rPr>
        <w:t xml:space="preserve">, E.F. Nakamura, </w:t>
      </w:r>
      <w:proofErr w:type="spellStart"/>
      <w:r>
        <w:rPr>
          <w:sz w:val="24"/>
        </w:rPr>
        <w:t>A.A.F.Loureiro</w:t>
      </w:r>
      <w:proofErr w:type="spellEnd"/>
      <w:r>
        <w:rPr>
          <w:sz w:val="24"/>
        </w:rPr>
        <w:t xml:space="preserve">, Localization systems For </w:t>
      </w:r>
      <w:r>
        <w:rPr>
          <w:sz w:val="24"/>
        </w:rPr>
        <w:tab/>
        <w:t>Wireless Sensor Networks, IEEE Wireless Communications, December 2007, pp. 6-12.</w:t>
      </w:r>
    </w:p>
    <w:p w14:paraId="2E74C1EF" w14:textId="77777777" w:rsidR="00580144" w:rsidRPr="00D655A7" w:rsidRDefault="00580144" w:rsidP="00580144">
      <w:pPr>
        <w:pStyle w:val="references"/>
        <w:numPr>
          <w:ilvl w:val="0"/>
          <w:numId w:val="0"/>
        </w:numPr>
        <w:spacing w:after="120" w:line="240" w:lineRule="auto"/>
        <w:rPr>
          <w:kern w:val="16"/>
          <w:sz w:val="24"/>
          <w:szCs w:val="24"/>
        </w:rPr>
      </w:pPr>
    </w:p>
    <w:p w14:paraId="5040B35B" w14:textId="77777777" w:rsidR="00580144" w:rsidRPr="00400E32" w:rsidRDefault="00580144" w:rsidP="00580144">
      <w:pPr>
        <w:spacing w:after="120" w:afterAutospacing="0"/>
        <w:rPr>
          <w:kern w:val="16"/>
        </w:rPr>
      </w:pPr>
    </w:p>
    <w:p w14:paraId="5D2D997A" w14:textId="77777777" w:rsidR="00580144" w:rsidRPr="00400E32" w:rsidRDefault="00580144" w:rsidP="00580144">
      <w:pPr>
        <w:spacing w:after="120" w:afterAutospacing="0"/>
        <w:rPr>
          <w:kern w:val="16"/>
        </w:rPr>
      </w:pPr>
    </w:p>
    <w:p w14:paraId="3965BAFB" w14:textId="77777777" w:rsidR="00400E32" w:rsidRPr="00400E32" w:rsidRDefault="00400E32" w:rsidP="00F04C09">
      <w:pPr>
        <w:spacing w:after="120" w:afterAutospacing="0"/>
        <w:contextualSpacing/>
        <w:rPr>
          <w:kern w:val="16"/>
        </w:rPr>
      </w:pPr>
    </w:p>
    <w:sectPr w:rsidR="00400E32" w:rsidRPr="00400E32" w:rsidSect="002D5C81">
      <w:pgSz w:w="11907" w:h="16839" w:code="9"/>
      <w:pgMar w:top="1440" w:right="873" w:bottom="873"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138DA" w14:textId="77777777" w:rsidR="00B72733" w:rsidRDefault="00B72733" w:rsidP="00DE47DB">
      <w:pPr>
        <w:spacing w:after="0"/>
      </w:pPr>
      <w:r>
        <w:separator/>
      </w:r>
    </w:p>
  </w:endnote>
  <w:endnote w:type="continuationSeparator" w:id="0">
    <w:p w14:paraId="3D099404" w14:textId="77777777" w:rsidR="00B72733" w:rsidRDefault="00B72733" w:rsidP="00DE47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ZapfDingbats BT">
    <w:altName w:val="Wingdings"/>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237"/>
      <w:docPartObj>
        <w:docPartGallery w:val="Page Numbers (Bottom of Page)"/>
        <w:docPartUnique/>
      </w:docPartObj>
    </w:sdtPr>
    <w:sdtContent>
      <w:p w14:paraId="269C7501" w14:textId="77777777" w:rsidR="00682D28" w:rsidRDefault="00000000">
        <w:pPr>
          <w:pStyle w:val="Footer"/>
          <w:jc w:val="right"/>
        </w:pPr>
        <w:r>
          <w:fldChar w:fldCharType="begin"/>
        </w:r>
        <w:r>
          <w:instrText xml:space="preserve"> PAGE   \* MERGEFORMAT </w:instrText>
        </w:r>
        <w:r>
          <w:fldChar w:fldCharType="separate"/>
        </w:r>
        <w:r w:rsidR="006B68A7">
          <w:rPr>
            <w:noProof/>
          </w:rPr>
          <w:t>4</w:t>
        </w:r>
        <w:r>
          <w:rPr>
            <w:noProof/>
          </w:rPr>
          <w:fldChar w:fldCharType="end"/>
        </w:r>
      </w:p>
    </w:sdtContent>
  </w:sdt>
  <w:p w14:paraId="5B417822" w14:textId="77777777" w:rsidR="00682D28" w:rsidRDefault="00682D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57007"/>
      <w:docPartObj>
        <w:docPartGallery w:val="Page Numbers (Bottom of Page)"/>
        <w:docPartUnique/>
      </w:docPartObj>
    </w:sdtPr>
    <w:sdtContent>
      <w:p w14:paraId="232A55EF" w14:textId="77777777" w:rsidR="00682D28" w:rsidRDefault="00000000">
        <w:pPr>
          <w:pStyle w:val="Footer"/>
          <w:jc w:val="right"/>
        </w:pPr>
        <w:r>
          <w:fldChar w:fldCharType="begin"/>
        </w:r>
        <w:r>
          <w:instrText xml:space="preserve"> PAGE   \* MERGEFORMAT </w:instrText>
        </w:r>
        <w:r>
          <w:fldChar w:fldCharType="separate"/>
        </w:r>
        <w:r w:rsidR="006B68A7">
          <w:rPr>
            <w:noProof/>
          </w:rPr>
          <w:t>11</w:t>
        </w:r>
        <w:r>
          <w:rPr>
            <w:noProof/>
          </w:rPr>
          <w:fldChar w:fldCharType="end"/>
        </w:r>
      </w:p>
    </w:sdtContent>
  </w:sdt>
  <w:p w14:paraId="2A2F7915" w14:textId="77777777" w:rsidR="00682D28" w:rsidRDefault="00682D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3BE52" w14:textId="77777777" w:rsidR="00B72733" w:rsidRDefault="00B72733" w:rsidP="00DE47DB">
      <w:pPr>
        <w:spacing w:after="0"/>
      </w:pPr>
      <w:r>
        <w:separator/>
      </w:r>
    </w:p>
  </w:footnote>
  <w:footnote w:type="continuationSeparator" w:id="0">
    <w:p w14:paraId="43ADCFC0" w14:textId="77777777" w:rsidR="00B72733" w:rsidRDefault="00B72733" w:rsidP="00DE47D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2310F"/>
    <w:multiLevelType w:val="hybridMultilevel"/>
    <w:tmpl w:val="FEE09BBA"/>
    <w:lvl w:ilvl="0" w:tplc="4D400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F3048"/>
    <w:multiLevelType w:val="multilevel"/>
    <w:tmpl w:val="5EE88502"/>
    <w:lvl w:ilvl="0">
      <w:numFmt w:val="bullet"/>
      <w:lvlText w:val="-"/>
      <w:lvlJc w:val="left"/>
      <w:pPr>
        <w:ind w:left="864" w:hanging="432"/>
      </w:pPr>
      <w:rPr>
        <w:rFonts w:ascii="Arial" w:eastAsia="Times New Roman" w:hAnsi="Arial" w:cs="Arial"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1368" w:hanging="576"/>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152" w:hanging="72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vertAlign w:val="baseline"/>
        <w:em w:val="none"/>
      </w:rPr>
    </w:lvl>
    <w:lvl w:ilvl="3">
      <w:start w:val="1"/>
      <w:numFmt w:val="decimal"/>
      <w:lvlText w:val="%1.%2.%3.%4"/>
      <w:lvlJc w:val="left"/>
      <w:pPr>
        <w:ind w:left="1296" w:hanging="864"/>
      </w:pPr>
      <w:rPr>
        <w:rFonts w:hint="default"/>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abstractNum w:abstractNumId="2" w15:restartNumberingAfterBreak="0">
    <w:nsid w:val="0AE65821"/>
    <w:multiLevelType w:val="hybridMultilevel"/>
    <w:tmpl w:val="8B129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05035"/>
    <w:multiLevelType w:val="hybridMultilevel"/>
    <w:tmpl w:val="8F5E701A"/>
    <w:lvl w:ilvl="0" w:tplc="9D94C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86B2D"/>
    <w:multiLevelType w:val="hybridMultilevel"/>
    <w:tmpl w:val="CB0AE2E0"/>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E66F9"/>
    <w:multiLevelType w:val="hybridMultilevel"/>
    <w:tmpl w:val="491053E0"/>
    <w:lvl w:ilvl="0" w:tplc="9D94C6DA">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6" w15:restartNumberingAfterBreak="0">
    <w:nsid w:val="1DCA16BA"/>
    <w:multiLevelType w:val="hybridMultilevel"/>
    <w:tmpl w:val="D4E6010A"/>
    <w:lvl w:ilvl="0" w:tplc="58728CDE">
      <w:start w:val="1"/>
      <w:numFmt w:val="decimal"/>
      <w:lvlText w:val="1.%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E48B0"/>
    <w:multiLevelType w:val="hybridMultilevel"/>
    <w:tmpl w:val="A69AD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690CFA"/>
    <w:multiLevelType w:val="hybridMultilevel"/>
    <w:tmpl w:val="22D809BE"/>
    <w:lvl w:ilvl="0" w:tplc="4D400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483A41"/>
    <w:multiLevelType w:val="hybridMultilevel"/>
    <w:tmpl w:val="173CD56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31DD22CB"/>
    <w:multiLevelType w:val="hybridMultilevel"/>
    <w:tmpl w:val="F77CFC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1315E"/>
    <w:multiLevelType w:val="hybridMultilevel"/>
    <w:tmpl w:val="961E7914"/>
    <w:lvl w:ilvl="0" w:tplc="0409000F">
      <w:start w:val="1"/>
      <w:numFmt w:val="decimal"/>
      <w:lvlText w:val="%1."/>
      <w:lvlJc w:val="left"/>
      <w:pPr>
        <w:tabs>
          <w:tab w:val="num" w:pos="360"/>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5AF39C0"/>
    <w:multiLevelType w:val="hybridMultilevel"/>
    <w:tmpl w:val="9452B6F2"/>
    <w:lvl w:ilvl="0" w:tplc="D5A836AE">
      <w:start w:val="1"/>
      <w:numFmt w:val="decimal"/>
      <w:lvlText w:val="1.%1"/>
      <w:lvlJc w:val="left"/>
      <w:pPr>
        <w:ind w:left="1224"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3" w15:restartNumberingAfterBreak="0">
    <w:nsid w:val="3B415CCF"/>
    <w:multiLevelType w:val="hybridMultilevel"/>
    <w:tmpl w:val="82C2D1F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D3E00"/>
    <w:multiLevelType w:val="hybridMultilevel"/>
    <w:tmpl w:val="97028FA8"/>
    <w:lvl w:ilvl="0" w:tplc="8FA67668">
      <w:start w:val="1"/>
      <w:numFmt w:val="bullet"/>
      <w:lvlText w:val=""/>
      <w:lvlJc w:val="left"/>
      <w:pPr>
        <w:tabs>
          <w:tab w:val="num" w:pos="720"/>
        </w:tabs>
        <w:ind w:left="720" w:hanging="360"/>
      </w:pPr>
      <w:rPr>
        <w:rFonts w:ascii="Wingdings" w:hAnsi="Wingdings" w:hint="default"/>
      </w:rPr>
    </w:lvl>
    <w:lvl w:ilvl="1" w:tplc="D0E09C70">
      <w:start w:val="595"/>
      <w:numFmt w:val="bullet"/>
      <w:lvlText w:val="–"/>
      <w:lvlJc w:val="left"/>
      <w:pPr>
        <w:tabs>
          <w:tab w:val="num" w:pos="1440"/>
        </w:tabs>
        <w:ind w:left="1440" w:hanging="360"/>
      </w:pPr>
      <w:rPr>
        <w:rFonts w:ascii="Times New Roman" w:hAnsi="Times New Roman" w:hint="default"/>
      </w:rPr>
    </w:lvl>
    <w:lvl w:ilvl="2" w:tplc="1D64EF24" w:tentative="1">
      <w:start w:val="1"/>
      <w:numFmt w:val="bullet"/>
      <w:lvlText w:val=""/>
      <w:lvlJc w:val="left"/>
      <w:pPr>
        <w:tabs>
          <w:tab w:val="num" w:pos="2160"/>
        </w:tabs>
        <w:ind w:left="2160" w:hanging="360"/>
      </w:pPr>
      <w:rPr>
        <w:rFonts w:ascii="Wingdings" w:hAnsi="Wingdings" w:hint="default"/>
      </w:rPr>
    </w:lvl>
    <w:lvl w:ilvl="3" w:tplc="DD5A6ECA" w:tentative="1">
      <w:start w:val="1"/>
      <w:numFmt w:val="bullet"/>
      <w:lvlText w:val=""/>
      <w:lvlJc w:val="left"/>
      <w:pPr>
        <w:tabs>
          <w:tab w:val="num" w:pos="2880"/>
        </w:tabs>
        <w:ind w:left="2880" w:hanging="360"/>
      </w:pPr>
      <w:rPr>
        <w:rFonts w:ascii="Wingdings" w:hAnsi="Wingdings" w:hint="default"/>
      </w:rPr>
    </w:lvl>
    <w:lvl w:ilvl="4" w:tplc="96E4463A" w:tentative="1">
      <w:start w:val="1"/>
      <w:numFmt w:val="bullet"/>
      <w:lvlText w:val=""/>
      <w:lvlJc w:val="left"/>
      <w:pPr>
        <w:tabs>
          <w:tab w:val="num" w:pos="3600"/>
        </w:tabs>
        <w:ind w:left="3600" w:hanging="360"/>
      </w:pPr>
      <w:rPr>
        <w:rFonts w:ascii="Wingdings" w:hAnsi="Wingdings" w:hint="default"/>
      </w:rPr>
    </w:lvl>
    <w:lvl w:ilvl="5" w:tplc="B308BDF8" w:tentative="1">
      <w:start w:val="1"/>
      <w:numFmt w:val="bullet"/>
      <w:lvlText w:val=""/>
      <w:lvlJc w:val="left"/>
      <w:pPr>
        <w:tabs>
          <w:tab w:val="num" w:pos="4320"/>
        </w:tabs>
        <w:ind w:left="4320" w:hanging="360"/>
      </w:pPr>
      <w:rPr>
        <w:rFonts w:ascii="Wingdings" w:hAnsi="Wingdings" w:hint="default"/>
      </w:rPr>
    </w:lvl>
    <w:lvl w:ilvl="6" w:tplc="7C5E8D28" w:tentative="1">
      <w:start w:val="1"/>
      <w:numFmt w:val="bullet"/>
      <w:lvlText w:val=""/>
      <w:lvlJc w:val="left"/>
      <w:pPr>
        <w:tabs>
          <w:tab w:val="num" w:pos="5040"/>
        </w:tabs>
        <w:ind w:left="5040" w:hanging="360"/>
      </w:pPr>
      <w:rPr>
        <w:rFonts w:ascii="Wingdings" w:hAnsi="Wingdings" w:hint="default"/>
      </w:rPr>
    </w:lvl>
    <w:lvl w:ilvl="7" w:tplc="D1565740" w:tentative="1">
      <w:start w:val="1"/>
      <w:numFmt w:val="bullet"/>
      <w:lvlText w:val=""/>
      <w:lvlJc w:val="left"/>
      <w:pPr>
        <w:tabs>
          <w:tab w:val="num" w:pos="5760"/>
        </w:tabs>
        <w:ind w:left="5760" w:hanging="360"/>
      </w:pPr>
      <w:rPr>
        <w:rFonts w:ascii="Wingdings" w:hAnsi="Wingdings" w:hint="default"/>
      </w:rPr>
    </w:lvl>
    <w:lvl w:ilvl="8" w:tplc="ACAAA24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40A6D54"/>
    <w:multiLevelType w:val="hybridMultilevel"/>
    <w:tmpl w:val="EE1E9888"/>
    <w:lvl w:ilvl="0" w:tplc="1768506A">
      <w:start w:val="1"/>
      <w:numFmt w:val="bullet"/>
      <w:lvlText w:val=""/>
      <w:lvlJc w:val="left"/>
      <w:pPr>
        <w:tabs>
          <w:tab w:val="num" w:pos="810"/>
        </w:tabs>
        <w:ind w:left="810" w:hanging="360"/>
      </w:pPr>
      <w:rPr>
        <w:rFonts w:ascii="Wingdings" w:hAnsi="Wingdings" w:hint="default"/>
      </w:rPr>
    </w:lvl>
    <w:lvl w:ilvl="1" w:tplc="695435F4">
      <w:start w:val="1"/>
      <w:numFmt w:val="bullet"/>
      <w:lvlText w:val=""/>
      <w:lvlJc w:val="left"/>
      <w:pPr>
        <w:tabs>
          <w:tab w:val="num" w:pos="1440"/>
        </w:tabs>
        <w:ind w:left="1440" w:hanging="360"/>
      </w:pPr>
      <w:rPr>
        <w:rFonts w:ascii="Wingdings" w:hAnsi="Wingdings" w:hint="default"/>
      </w:rPr>
    </w:lvl>
    <w:lvl w:ilvl="2" w:tplc="624A40BC">
      <w:start w:val="1"/>
      <w:numFmt w:val="bullet"/>
      <w:lvlText w:val=""/>
      <w:lvlJc w:val="left"/>
      <w:pPr>
        <w:tabs>
          <w:tab w:val="num" w:pos="2160"/>
        </w:tabs>
        <w:ind w:left="2160" w:hanging="360"/>
      </w:pPr>
      <w:rPr>
        <w:rFonts w:ascii="Wingdings" w:hAnsi="Wingdings" w:hint="default"/>
      </w:rPr>
    </w:lvl>
    <w:lvl w:ilvl="3" w:tplc="BA086BEE" w:tentative="1">
      <w:start w:val="1"/>
      <w:numFmt w:val="bullet"/>
      <w:lvlText w:val=""/>
      <w:lvlJc w:val="left"/>
      <w:pPr>
        <w:tabs>
          <w:tab w:val="num" w:pos="2880"/>
        </w:tabs>
        <w:ind w:left="2880" w:hanging="360"/>
      </w:pPr>
      <w:rPr>
        <w:rFonts w:ascii="Wingdings" w:hAnsi="Wingdings" w:hint="default"/>
      </w:rPr>
    </w:lvl>
    <w:lvl w:ilvl="4" w:tplc="F43E85C8" w:tentative="1">
      <w:start w:val="1"/>
      <w:numFmt w:val="bullet"/>
      <w:lvlText w:val=""/>
      <w:lvlJc w:val="left"/>
      <w:pPr>
        <w:tabs>
          <w:tab w:val="num" w:pos="3600"/>
        </w:tabs>
        <w:ind w:left="3600" w:hanging="360"/>
      </w:pPr>
      <w:rPr>
        <w:rFonts w:ascii="Wingdings" w:hAnsi="Wingdings" w:hint="default"/>
      </w:rPr>
    </w:lvl>
    <w:lvl w:ilvl="5" w:tplc="A93E4B74" w:tentative="1">
      <w:start w:val="1"/>
      <w:numFmt w:val="bullet"/>
      <w:lvlText w:val=""/>
      <w:lvlJc w:val="left"/>
      <w:pPr>
        <w:tabs>
          <w:tab w:val="num" w:pos="4320"/>
        </w:tabs>
        <w:ind w:left="4320" w:hanging="360"/>
      </w:pPr>
      <w:rPr>
        <w:rFonts w:ascii="Wingdings" w:hAnsi="Wingdings" w:hint="default"/>
      </w:rPr>
    </w:lvl>
    <w:lvl w:ilvl="6" w:tplc="39FA8022" w:tentative="1">
      <w:start w:val="1"/>
      <w:numFmt w:val="bullet"/>
      <w:lvlText w:val=""/>
      <w:lvlJc w:val="left"/>
      <w:pPr>
        <w:tabs>
          <w:tab w:val="num" w:pos="5040"/>
        </w:tabs>
        <w:ind w:left="5040" w:hanging="360"/>
      </w:pPr>
      <w:rPr>
        <w:rFonts w:ascii="Wingdings" w:hAnsi="Wingdings" w:hint="default"/>
      </w:rPr>
    </w:lvl>
    <w:lvl w:ilvl="7" w:tplc="F8FA403A" w:tentative="1">
      <w:start w:val="1"/>
      <w:numFmt w:val="bullet"/>
      <w:lvlText w:val=""/>
      <w:lvlJc w:val="left"/>
      <w:pPr>
        <w:tabs>
          <w:tab w:val="num" w:pos="5760"/>
        </w:tabs>
        <w:ind w:left="5760" w:hanging="360"/>
      </w:pPr>
      <w:rPr>
        <w:rFonts w:ascii="Wingdings" w:hAnsi="Wingdings" w:hint="default"/>
      </w:rPr>
    </w:lvl>
    <w:lvl w:ilvl="8" w:tplc="6070309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A1728F1"/>
    <w:multiLevelType w:val="multilevel"/>
    <w:tmpl w:val="512EAA12"/>
    <w:lvl w:ilvl="0">
      <w:start w:val="1"/>
      <w:numFmt w:val="decimal"/>
      <w:pStyle w:val="Heading1"/>
      <w:lvlText w:val="%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Heading2"/>
      <w:lvlText w:val="%1.%2"/>
      <w:lvlJc w:val="left"/>
      <w:pPr>
        <w:ind w:left="936" w:hanging="576"/>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vertAlign w:val="baseline"/>
        <w:em w:val="no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24A1AC6"/>
    <w:multiLevelType w:val="hybridMultilevel"/>
    <w:tmpl w:val="8B4EB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A544A"/>
    <w:multiLevelType w:val="singleLevel"/>
    <w:tmpl w:val="62B2E63E"/>
    <w:lvl w:ilvl="0">
      <w:start w:val="1"/>
      <w:numFmt w:val="decimal"/>
      <w:pStyle w:val="references"/>
      <w:lvlText w:val="[%1]"/>
      <w:lvlJc w:val="left"/>
      <w:pPr>
        <w:tabs>
          <w:tab w:val="num" w:pos="502"/>
        </w:tabs>
        <w:ind w:left="502" w:hanging="360"/>
      </w:pPr>
      <w:rPr>
        <w:rFonts w:ascii="Times New Roman" w:hAnsi="Times New Roman" w:hint="default"/>
        <w:b w:val="0"/>
        <w:i w:val="0"/>
        <w:sz w:val="24"/>
      </w:rPr>
    </w:lvl>
  </w:abstractNum>
  <w:abstractNum w:abstractNumId="19" w15:restartNumberingAfterBreak="0">
    <w:nsid w:val="538A1CA9"/>
    <w:multiLevelType w:val="hybridMultilevel"/>
    <w:tmpl w:val="670E0148"/>
    <w:lvl w:ilvl="0" w:tplc="68948610">
      <w:start w:val="1"/>
      <w:numFmt w:val="bullet"/>
      <w:lvlText w:val=""/>
      <w:lvlJc w:val="left"/>
      <w:pPr>
        <w:tabs>
          <w:tab w:val="num" w:pos="720"/>
        </w:tabs>
        <w:ind w:left="720" w:hanging="360"/>
      </w:pPr>
      <w:rPr>
        <w:rFonts w:ascii="Wingdings" w:hAnsi="Wingdings" w:hint="default"/>
      </w:rPr>
    </w:lvl>
    <w:lvl w:ilvl="1" w:tplc="9F923942">
      <w:start w:val="595"/>
      <w:numFmt w:val="bullet"/>
      <w:lvlText w:val="–"/>
      <w:lvlJc w:val="left"/>
      <w:pPr>
        <w:tabs>
          <w:tab w:val="num" w:pos="1440"/>
        </w:tabs>
        <w:ind w:left="1440" w:hanging="360"/>
      </w:pPr>
      <w:rPr>
        <w:rFonts w:ascii="Times New Roman" w:hAnsi="Times New Roman" w:hint="default"/>
      </w:rPr>
    </w:lvl>
    <w:lvl w:ilvl="2" w:tplc="2CE83A36">
      <w:start w:val="595"/>
      <w:numFmt w:val="bullet"/>
      <w:lvlText w:val=""/>
      <w:lvlJc w:val="left"/>
      <w:pPr>
        <w:tabs>
          <w:tab w:val="num" w:pos="2160"/>
        </w:tabs>
        <w:ind w:left="2160" w:hanging="360"/>
      </w:pPr>
      <w:rPr>
        <w:rFonts w:ascii="Wingdings" w:hAnsi="Wingdings" w:hint="default"/>
      </w:rPr>
    </w:lvl>
    <w:lvl w:ilvl="3" w:tplc="7D1E6992" w:tentative="1">
      <w:start w:val="1"/>
      <w:numFmt w:val="bullet"/>
      <w:lvlText w:val=""/>
      <w:lvlJc w:val="left"/>
      <w:pPr>
        <w:tabs>
          <w:tab w:val="num" w:pos="2880"/>
        </w:tabs>
        <w:ind w:left="2880" w:hanging="360"/>
      </w:pPr>
      <w:rPr>
        <w:rFonts w:ascii="Wingdings" w:hAnsi="Wingdings" w:hint="default"/>
      </w:rPr>
    </w:lvl>
    <w:lvl w:ilvl="4" w:tplc="9B7423EC" w:tentative="1">
      <w:start w:val="1"/>
      <w:numFmt w:val="bullet"/>
      <w:lvlText w:val=""/>
      <w:lvlJc w:val="left"/>
      <w:pPr>
        <w:tabs>
          <w:tab w:val="num" w:pos="3600"/>
        </w:tabs>
        <w:ind w:left="3600" w:hanging="360"/>
      </w:pPr>
      <w:rPr>
        <w:rFonts w:ascii="Wingdings" w:hAnsi="Wingdings" w:hint="default"/>
      </w:rPr>
    </w:lvl>
    <w:lvl w:ilvl="5" w:tplc="9F98355A" w:tentative="1">
      <w:start w:val="1"/>
      <w:numFmt w:val="bullet"/>
      <w:lvlText w:val=""/>
      <w:lvlJc w:val="left"/>
      <w:pPr>
        <w:tabs>
          <w:tab w:val="num" w:pos="4320"/>
        </w:tabs>
        <w:ind w:left="4320" w:hanging="360"/>
      </w:pPr>
      <w:rPr>
        <w:rFonts w:ascii="Wingdings" w:hAnsi="Wingdings" w:hint="default"/>
      </w:rPr>
    </w:lvl>
    <w:lvl w:ilvl="6" w:tplc="1304F9BA" w:tentative="1">
      <w:start w:val="1"/>
      <w:numFmt w:val="bullet"/>
      <w:lvlText w:val=""/>
      <w:lvlJc w:val="left"/>
      <w:pPr>
        <w:tabs>
          <w:tab w:val="num" w:pos="5040"/>
        </w:tabs>
        <w:ind w:left="5040" w:hanging="360"/>
      </w:pPr>
      <w:rPr>
        <w:rFonts w:ascii="Wingdings" w:hAnsi="Wingdings" w:hint="default"/>
      </w:rPr>
    </w:lvl>
    <w:lvl w:ilvl="7" w:tplc="FF9ED328" w:tentative="1">
      <w:start w:val="1"/>
      <w:numFmt w:val="bullet"/>
      <w:lvlText w:val=""/>
      <w:lvlJc w:val="left"/>
      <w:pPr>
        <w:tabs>
          <w:tab w:val="num" w:pos="5760"/>
        </w:tabs>
        <w:ind w:left="5760" w:hanging="360"/>
      </w:pPr>
      <w:rPr>
        <w:rFonts w:ascii="Wingdings" w:hAnsi="Wingdings" w:hint="default"/>
      </w:rPr>
    </w:lvl>
    <w:lvl w:ilvl="8" w:tplc="5F2EE5C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3F46F15"/>
    <w:multiLevelType w:val="hybridMultilevel"/>
    <w:tmpl w:val="9342CEE2"/>
    <w:lvl w:ilvl="0" w:tplc="417C952E">
      <w:start w:val="1"/>
      <w:numFmt w:val="decimal"/>
      <w:lvlText w:val="1.%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2A71F7"/>
    <w:multiLevelType w:val="hybridMultilevel"/>
    <w:tmpl w:val="B8B23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E97FAE"/>
    <w:multiLevelType w:val="hybridMultilevel"/>
    <w:tmpl w:val="1C0089FC"/>
    <w:lvl w:ilvl="0" w:tplc="EC5C1218">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653028"/>
    <w:multiLevelType w:val="hybridMultilevel"/>
    <w:tmpl w:val="6EC875DA"/>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9E3900"/>
    <w:multiLevelType w:val="hybridMultilevel"/>
    <w:tmpl w:val="70B2B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4545D8"/>
    <w:multiLevelType w:val="hybridMultilevel"/>
    <w:tmpl w:val="62FEFEAC"/>
    <w:lvl w:ilvl="0" w:tplc="7CE0376A">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5B6E539C"/>
    <w:multiLevelType w:val="hybridMultilevel"/>
    <w:tmpl w:val="0C4406CA"/>
    <w:lvl w:ilvl="0" w:tplc="0409000F">
      <w:start w:val="1"/>
      <w:numFmt w:val="decimal"/>
      <w:lvlText w:val="%1."/>
      <w:lvlJc w:val="left"/>
      <w:pPr>
        <w:tabs>
          <w:tab w:val="num" w:pos="360"/>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C54543E"/>
    <w:multiLevelType w:val="multilevel"/>
    <w:tmpl w:val="9D509F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5D926569"/>
    <w:multiLevelType w:val="multilevel"/>
    <w:tmpl w:val="5EE88502"/>
    <w:lvl w:ilvl="0">
      <w:numFmt w:val="bullet"/>
      <w:lvlText w:val="-"/>
      <w:lvlJc w:val="left"/>
      <w:pPr>
        <w:ind w:left="1296" w:hanging="432"/>
      </w:pPr>
      <w:rPr>
        <w:rFonts w:ascii="Arial" w:eastAsia="Times New Roman" w:hAnsi="Arial" w:cs="Arial"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1800" w:hanging="576"/>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584" w:hanging="72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vertAlign w:val="baseline"/>
        <w:em w:val="none"/>
      </w:rPr>
    </w:lvl>
    <w:lvl w:ilvl="3">
      <w:start w:val="1"/>
      <w:numFmt w:val="decimal"/>
      <w:lvlText w:val="%1.%2.%3.%4"/>
      <w:lvlJc w:val="left"/>
      <w:pPr>
        <w:ind w:left="1728" w:hanging="864"/>
      </w:pPr>
      <w:rPr>
        <w:rFonts w:hint="default"/>
      </w:rPr>
    </w:lvl>
    <w:lvl w:ilvl="4">
      <w:start w:val="1"/>
      <w:numFmt w:val="decimal"/>
      <w:lvlText w:val="%1.%2.%3.%4.%5"/>
      <w:lvlJc w:val="left"/>
      <w:pPr>
        <w:ind w:left="1872" w:hanging="1008"/>
      </w:pPr>
      <w:rPr>
        <w:rFonts w:hint="default"/>
      </w:rPr>
    </w:lvl>
    <w:lvl w:ilvl="5">
      <w:start w:val="1"/>
      <w:numFmt w:val="decimal"/>
      <w:lvlText w:val="%1.%2.%3.%4.%5.%6"/>
      <w:lvlJc w:val="left"/>
      <w:pPr>
        <w:ind w:left="2016" w:hanging="1152"/>
      </w:pPr>
      <w:rPr>
        <w:rFonts w:hint="default"/>
      </w:rPr>
    </w:lvl>
    <w:lvl w:ilvl="6">
      <w:start w:val="1"/>
      <w:numFmt w:val="decimal"/>
      <w:lvlText w:val="%1.%2.%3.%4.%5.%6.%7"/>
      <w:lvlJc w:val="left"/>
      <w:pPr>
        <w:ind w:left="2160" w:hanging="1296"/>
      </w:pPr>
      <w:rPr>
        <w:rFonts w:hint="default"/>
      </w:rPr>
    </w:lvl>
    <w:lvl w:ilvl="7">
      <w:start w:val="1"/>
      <w:numFmt w:val="decimal"/>
      <w:lvlText w:val="%1.%2.%3.%4.%5.%6.%7.%8"/>
      <w:lvlJc w:val="left"/>
      <w:pPr>
        <w:ind w:left="2304" w:hanging="1440"/>
      </w:pPr>
      <w:rPr>
        <w:rFonts w:hint="default"/>
      </w:rPr>
    </w:lvl>
    <w:lvl w:ilvl="8">
      <w:start w:val="1"/>
      <w:numFmt w:val="decimal"/>
      <w:lvlText w:val="%1.%2.%3.%4.%5.%6.%7.%8.%9"/>
      <w:lvlJc w:val="left"/>
      <w:pPr>
        <w:ind w:left="2448" w:hanging="1584"/>
      </w:pPr>
      <w:rPr>
        <w:rFonts w:hint="default"/>
      </w:rPr>
    </w:lvl>
  </w:abstractNum>
  <w:abstractNum w:abstractNumId="29" w15:restartNumberingAfterBreak="0">
    <w:nsid w:val="5F865844"/>
    <w:multiLevelType w:val="hybridMultilevel"/>
    <w:tmpl w:val="CECCE146"/>
    <w:lvl w:ilvl="0" w:tplc="DC52D4E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392FBC"/>
    <w:multiLevelType w:val="multilevel"/>
    <w:tmpl w:val="736C70E6"/>
    <w:lvl w:ilvl="0">
      <w:start w:val="1"/>
      <w:numFmt w:val="decimal"/>
      <w:lvlText w:val="%1."/>
      <w:lvlJc w:val="left"/>
      <w:pPr>
        <w:ind w:left="720" w:hanging="360"/>
      </w:pPr>
    </w:lvl>
    <w:lvl w:ilvl="1">
      <w:start w:val="12"/>
      <w:numFmt w:val="decimal"/>
      <w:isLgl/>
      <w:lvlText w:val="%1.%2"/>
      <w:lvlJc w:val="left"/>
      <w:pPr>
        <w:ind w:left="1461" w:hanging="525"/>
      </w:pPr>
      <w:rPr>
        <w:rFonts w:hint="default"/>
      </w:rPr>
    </w:lvl>
    <w:lvl w:ilvl="2">
      <w:start w:val="1"/>
      <w:numFmt w:val="decimal"/>
      <w:isLgl/>
      <w:lvlText w:val="%1.%2.%3"/>
      <w:lvlJc w:val="left"/>
      <w:pPr>
        <w:ind w:left="2232" w:hanging="720"/>
      </w:pPr>
      <w:rPr>
        <w:rFonts w:hint="default"/>
      </w:rPr>
    </w:lvl>
    <w:lvl w:ilvl="3">
      <w:start w:val="1"/>
      <w:numFmt w:val="decimal"/>
      <w:isLgl/>
      <w:lvlText w:val="%1.%2.%3.%4"/>
      <w:lvlJc w:val="left"/>
      <w:pPr>
        <w:ind w:left="3168" w:hanging="1080"/>
      </w:pPr>
      <w:rPr>
        <w:rFonts w:hint="default"/>
      </w:rPr>
    </w:lvl>
    <w:lvl w:ilvl="4">
      <w:start w:val="1"/>
      <w:numFmt w:val="decimal"/>
      <w:isLgl/>
      <w:lvlText w:val="%1.%2.%3.%4.%5"/>
      <w:lvlJc w:val="left"/>
      <w:pPr>
        <w:ind w:left="3744"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256" w:hanging="1440"/>
      </w:pPr>
      <w:rPr>
        <w:rFonts w:hint="default"/>
      </w:rPr>
    </w:lvl>
    <w:lvl w:ilvl="7">
      <w:start w:val="1"/>
      <w:numFmt w:val="decimal"/>
      <w:isLgl/>
      <w:lvlText w:val="%1.%2.%3.%4.%5.%6.%7.%8"/>
      <w:lvlJc w:val="left"/>
      <w:pPr>
        <w:ind w:left="6192" w:hanging="1800"/>
      </w:pPr>
      <w:rPr>
        <w:rFonts w:hint="default"/>
      </w:rPr>
    </w:lvl>
    <w:lvl w:ilvl="8">
      <w:start w:val="1"/>
      <w:numFmt w:val="decimal"/>
      <w:isLgl/>
      <w:lvlText w:val="%1.%2.%3.%4.%5.%6.%7.%8.%9"/>
      <w:lvlJc w:val="left"/>
      <w:pPr>
        <w:ind w:left="7128" w:hanging="2160"/>
      </w:pPr>
      <w:rPr>
        <w:rFonts w:hint="default"/>
      </w:rPr>
    </w:lvl>
  </w:abstractNum>
  <w:abstractNum w:abstractNumId="31" w15:restartNumberingAfterBreak="0">
    <w:nsid w:val="65B21761"/>
    <w:multiLevelType w:val="multilevel"/>
    <w:tmpl w:val="5EE88502"/>
    <w:lvl w:ilvl="0">
      <w:numFmt w:val="bullet"/>
      <w:lvlText w:val="-"/>
      <w:lvlJc w:val="left"/>
      <w:pPr>
        <w:ind w:left="432" w:hanging="432"/>
      </w:pPr>
      <w:rPr>
        <w:rFonts w:ascii="Arial" w:eastAsia="Times New Roman" w:hAnsi="Arial" w:cs="Arial"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936" w:hanging="576"/>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72B1B98"/>
    <w:multiLevelType w:val="hybridMultilevel"/>
    <w:tmpl w:val="A636025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6DCC0450"/>
    <w:multiLevelType w:val="hybridMultilevel"/>
    <w:tmpl w:val="42C6FB22"/>
    <w:lvl w:ilvl="0" w:tplc="9BA232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29616B"/>
    <w:multiLevelType w:val="hybridMultilevel"/>
    <w:tmpl w:val="3A10C574"/>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2CB2676"/>
    <w:multiLevelType w:val="multilevel"/>
    <w:tmpl w:val="5EE88502"/>
    <w:lvl w:ilvl="0">
      <w:numFmt w:val="bullet"/>
      <w:lvlText w:val="-"/>
      <w:lvlJc w:val="left"/>
      <w:pPr>
        <w:ind w:left="864" w:hanging="432"/>
      </w:pPr>
      <w:rPr>
        <w:rFonts w:ascii="Arial" w:eastAsia="Times New Roman" w:hAnsi="Arial" w:cs="Arial"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ind w:left="1368" w:hanging="576"/>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1152" w:hanging="72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vertAlign w:val="baseline"/>
        <w:em w:val="none"/>
      </w:rPr>
    </w:lvl>
    <w:lvl w:ilvl="3">
      <w:start w:val="1"/>
      <w:numFmt w:val="decimal"/>
      <w:lvlText w:val="%1.%2.%3.%4"/>
      <w:lvlJc w:val="left"/>
      <w:pPr>
        <w:ind w:left="1296" w:hanging="864"/>
      </w:pPr>
      <w:rPr>
        <w:rFonts w:hint="default"/>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abstractNum w:abstractNumId="37" w15:restartNumberingAfterBreak="0">
    <w:nsid w:val="7A09102F"/>
    <w:multiLevelType w:val="hybridMultilevel"/>
    <w:tmpl w:val="22D809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D7A7826"/>
    <w:multiLevelType w:val="hybridMultilevel"/>
    <w:tmpl w:val="2C88B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3C10E2"/>
    <w:multiLevelType w:val="hybridMultilevel"/>
    <w:tmpl w:val="B9D6EC10"/>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6211388">
    <w:abstractNumId w:val="10"/>
  </w:num>
  <w:num w:numId="2" w16cid:durableId="2054114908">
    <w:abstractNumId w:val="17"/>
  </w:num>
  <w:num w:numId="3" w16cid:durableId="430509371">
    <w:abstractNumId w:val="21"/>
  </w:num>
  <w:num w:numId="4" w16cid:durableId="1627082641">
    <w:abstractNumId w:val="15"/>
  </w:num>
  <w:num w:numId="5" w16cid:durableId="215243356">
    <w:abstractNumId w:val="14"/>
  </w:num>
  <w:num w:numId="6" w16cid:durableId="678506639">
    <w:abstractNumId w:val="19"/>
  </w:num>
  <w:num w:numId="7" w16cid:durableId="562758994">
    <w:abstractNumId w:val="7"/>
  </w:num>
  <w:num w:numId="8" w16cid:durableId="1042513261">
    <w:abstractNumId w:val="29"/>
  </w:num>
  <w:num w:numId="9" w16cid:durableId="1471942531">
    <w:abstractNumId w:val="6"/>
  </w:num>
  <w:num w:numId="10" w16cid:durableId="1818179052">
    <w:abstractNumId w:val="6"/>
    <w:lvlOverride w:ilvl="0">
      <w:startOverride w:val="1"/>
    </w:lvlOverride>
  </w:num>
  <w:num w:numId="11" w16cid:durableId="1550453859">
    <w:abstractNumId w:val="6"/>
    <w:lvlOverride w:ilvl="0">
      <w:startOverride w:val="1"/>
    </w:lvlOverride>
  </w:num>
  <w:num w:numId="12" w16cid:durableId="767582027">
    <w:abstractNumId w:val="6"/>
    <w:lvlOverride w:ilvl="0">
      <w:startOverride w:val="1"/>
    </w:lvlOverride>
  </w:num>
  <w:num w:numId="13" w16cid:durableId="801847297">
    <w:abstractNumId w:val="5"/>
  </w:num>
  <w:num w:numId="14" w16cid:durableId="10572059">
    <w:abstractNumId w:val="6"/>
    <w:lvlOverride w:ilvl="0">
      <w:startOverride w:val="1"/>
    </w:lvlOverride>
  </w:num>
  <w:num w:numId="15" w16cid:durableId="1551958727">
    <w:abstractNumId w:val="20"/>
  </w:num>
  <w:num w:numId="16" w16cid:durableId="1217620057">
    <w:abstractNumId w:val="20"/>
    <w:lvlOverride w:ilvl="0">
      <w:startOverride w:val="1"/>
    </w:lvlOverride>
  </w:num>
  <w:num w:numId="17" w16cid:durableId="524252198">
    <w:abstractNumId w:val="22"/>
  </w:num>
  <w:num w:numId="18" w16cid:durableId="223759613">
    <w:abstractNumId w:val="22"/>
    <w:lvlOverride w:ilvl="0">
      <w:startOverride w:val="1"/>
    </w:lvlOverride>
  </w:num>
  <w:num w:numId="19" w16cid:durableId="1198544173">
    <w:abstractNumId w:val="12"/>
  </w:num>
  <w:num w:numId="20" w16cid:durableId="1295872890">
    <w:abstractNumId w:val="3"/>
  </w:num>
  <w:num w:numId="21" w16cid:durableId="894003421">
    <w:abstractNumId w:val="12"/>
    <w:lvlOverride w:ilvl="0">
      <w:startOverride w:val="1"/>
    </w:lvlOverride>
  </w:num>
  <w:num w:numId="22" w16cid:durableId="374934107">
    <w:abstractNumId w:val="27"/>
  </w:num>
  <w:num w:numId="23" w16cid:durableId="1906523735">
    <w:abstractNumId w:val="16"/>
  </w:num>
  <w:num w:numId="24" w16cid:durableId="20561500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5205090">
    <w:abstractNumId w:val="38"/>
  </w:num>
  <w:num w:numId="26" w16cid:durableId="1139572063">
    <w:abstractNumId w:val="24"/>
  </w:num>
  <w:num w:numId="27" w16cid:durableId="639382818">
    <w:abstractNumId w:val="18"/>
  </w:num>
  <w:num w:numId="28" w16cid:durableId="91174367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92673296">
    <w:abstractNumId w:val="26"/>
  </w:num>
  <w:num w:numId="30" w16cid:durableId="611327876">
    <w:abstractNumId w:val="11"/>
  </w:num>
  <w:num w:numId="31" w16cid:durableId="4642054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69974927">
    <w:abstractNumId w:val="16"/>
  </w:num>
  <w:num w:numId="33" w16cid:durableId="407075482">
    <w:abstractNumId w:val="16"/>
  </w:num>
  <w:num w:numId="34" w16cid:durableId="1712457562">
    <w:abstractNumId w:val="35"/>
  </w:num>
  <w:num w:numId="35" w16cid:durableId="1762406928">
    <w:abstractNumId w:val="13"/>
  </w:num>
  <w:num w:numId="36" w16cid:durableId="1295598766">
    <w:abstractNumId w:val="4"/>
  </w:num>
  <w:num w:numId="37" w16cid:durableId="460613627">
    <w:abstractNumId w:val="33"/>
  </w:num>
  <w:num w:numId="38" w16cid:durableId="57941161">
    <w:abstractNumId w:val="2"/>
  </w:num>
  <w:num w:numId="39" w16cid:durableId="1187644655">
    <w:abstractNumId w:val="34"/>
  </w:num>
  <w:num w:numId="40" w16cid:durableId="1574198420">
    <w:abstractNumId w:val="23"/>
  </w:num>
  <w:num w:numId="41" w16cid:durableId="1593775725">
    <w:abstractNumId w:val="39"/>
  </w:num>
  <w:num w:numId="42" w16cid:durableId="720323751">
    <w:abstractNumId w:val="30"/>
  </w:num>
  <w:num w:numId="43" w16cid:durableId="1529678842">
    <w:abstractNumId w:val="8"/>
  </w:num>
  <w:num w:numId="44" w16cid:durableId="498692071">
    <w:abstractNumId w:val="37"/>
  </w:num>
  <w:num w:numId="45" w16cid:durableId="1051461403">
    <w:abstractNumId w:val="25"/>
  </w:num>
  <w:num w:numId="46" w16cid:durableId="419957234">
    <w:abstractNumId w:val="31"/>
  </w:num>
  <w:num w:numId="47" w16cid:durableId="640306334">
    <w:abstractNumId w:val="1"/>
  </w:num>
  <w:num w:numId="48" w16cid:durableId="4677499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8082875">
    <w:abstractNumId w:val="0"/>
  </w:num>
  <w:num w:numId="50" w16cid:durableId="105545677">
    <w:abstractNumId w:val="9"/>
  </w:num>
  <w:num w:numId="51" w16cid:durableId="556471496">
    <w:abstractNumId w:val="32"/>
  </w:num>
  <w:num w:numId="52" w16cid:durableId="1035235754">
    <w:abstractNumId w:val="28"/>
  </w:num>
  <w:num w:numId="53" w16cid:durableId="241569191">
    <w:abstractNumId w:val="36"/>
  </w:num>
  <w:num w:numId="54" w16cid:durableId="13085090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096634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057821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ksandar komazec">
    <w15:presenceInfo w15:providerId="Windows Live" w15:userId="ddfdf6ca1e899a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autoHyphenation/>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0CF0"/>
    <w:rsid w:val="00000F69"/>
    <w:rsid w:val="00002183"/>
    <w:rsid w:val="00006DB9"/>
    <w:rsid w:val="00011008"/>
    <w:rsid w:val="00012757"/>
    <w:rsid w:val="000129AA"/>
    <w:rsid w:val="00012E8B"/>
    <w:rsid w:val="00013659"/>
    <w:rsid w:val="000153F0"/>
    <w:rsid w:val="0002001D"/>
    <w:rsid w:val="000226F1"/>
    <w:rsid w:val="000233B8"/>
    <w:rsid w:val="00024ADE"/>
    <w:rsid w:val="00026B5A"/>
    <w:rsid w:val="00027692"/>
    <w:rsid w:val="00032F94"/>
    <w:rsid w:val="00034D6A"/>
    <w:rsid w:val="00034E01"/>
    <w:rsid w:val="0004085C"/>
    <w:rsid w:val="00040D53"/>
    <w:rsid w:val="00040DDB"/>
    <w:rsid w:val="000412AC"/>
    <w:rsid w:val="00043FA6"/>
    <w:rsid w:val="000449F1"/>
    <w:rsid w:val="00044BA4"/>
    <w:rsid w:val="00045BE2"/>
    <w:rsid w:val="00050617"/>
    <w:rsid w:val="0005340F"/>
    <w:rsid w:val="00053691"/>
    <w:rsid w:val="00056907"/>
    <w:rsid w:val="00057AFB"/>
    <w:rsid w:val="0006273A"/>
    <w:rsid w:val="000631FA"/>
    <w:rsid w:val="000654D6"/>
    <w:rsid w:val="0007033C"/>
    <w:rsid w:val="000709D9"/>
    <w:rsid w:val="00070EF3"/>
    <w:rsid w:val="00074505"/>
    <w:rsid w:val="00077013"/>
    <w:rsid w:val="0007752D"/>
    <w:rsid w:val="00082E75"/>
    <w:rsid w:val="0008461D"/>
    <w:rsid w:val="00085A43"/>
    <w:rsid w:val="00086249"/>
    <w:rsid w:val="000878A3"/>
    <w:rsid w:val="00087B5A"/>
    <w:rsid w:val="000934D6"/>
    <w:rsid w:val="00097EC6"/>
    <w:rsid w:val="000A2280"/>
    <w:rsid w:val="000A35E6"/>
    <w:rsid w:val="000A3A38"/>
    <w:rsid w:val="000A3B49"/>
    <w:rsid w:val="000A4E55"/>
    <w:rsid w:val="000B124B"/>
    <w:rsid w:val="000B2340"/>
    <w:rsid w:val="000B576A"/>
    <w:rsid w:val="000C1EA0"/>
    <w:rsid w:val="000C6C0F"/>
    <w:rsid w:val="000D0FF1"/>
    <w:rsid w:val="000D3882"/>
    <w:rsid w:val="000D5D35"/>
    <w:rsid w:val="000D6116"/>
    <w:rsid w:val="000D6E95"/>
    <w:rsid w:val="000E4AC4"/>
    <w:rsid w:val="000E58B2"/>
    <w:rsid w:val="000E7555"/>
    <w:rsid w:val="000F066C"/>
    <w:rsid w:val="000F3249"/>
    <w:rsid w:val="000F3B93"/>
    <w:rsid w:val="000F3E5B"/>
    <w:rsid w:val="000F49CD"/>
    <w:rsid w:val="000F5334"/>
    <w:rsid w:val="000F53C0"/>
    <w:rsid w:val="000F5EE5"/>
    <w:rsid w:val="00101F94"/>
    <w:rsid w:val="0010234B"/>
    <w:rsid w:val="0010430D"/>
    <w:rsid w:val="001057FF"/>
    <w:rsid w:val="0011364D"/>
    <w:rsid w:val="0011440E"/>
    <w:rsid w:val="00114AE7"/>
    <w:rsid w:val="00117C8B"/>
    <w:rsid w:val="001209F8"/>
    <w:rsid w:val="00120B99"/>
    <w:rsid w:val="00120D80"/>
    <w:rsid w:val="00122B36"/>
    <w:rsid w:val="0012372A"/>
    <w:rsid w:val="0012474B"/>
    <w:rsid w:val="0012536B"/>
    <w:rsid w:val="00125BA4"/>
    <w:rsid w:val="001277CC"/>
    <w:rsid w:val="00131E13"/>
    <w:rsid w:val="00132106"/>
    <w:rsid w:val="00135F7A"/>
    <w:rsid w:val="00141610"/>
    <w:rsid w:val="00142927"/>
    <w:rsid w:val="00145E4B"/>
    <w:rsid w:val="0015011D"/>
    <w:rsid w:val="0015079A"/>
    <w:rsid w:val="0015160E"/>
    <w:rsid w:val="00153DBB"/>
    <w:rsid w:val="00155E51"/>
    <w:rsid w:val="00160FBA"/>
    <w:rsid w:val="00161251"/>
    <w:rsid w:val="00161429"/>
    <w:rsid w:val="00161EB1"/>
    <w:rsid w:val="00164981"/>
    <w:rsid w:val="0016573B"/>
    <w:rsid w:val="00166E59"/>
    <w:rsid w:val="0017134A"/>
    <w:rsid w:val="001756B2"/>
    <w:rsid w:val="00177199"/>
    <w:rsid w:val="001806EC"/>
    <w:rsid w:val="00186C43"/>
    <w:rsid w:val="00190134"/>
    <w:rsid w:val="00194E9B"/>
    <w:rsid w:val="00195593"/>
    <w:rsid w:val="00195FE0"/>
    <w:rsid w:val="00196AF1"/>
    <w:rsid w:val="00196CD0"/>
    <w:rsid w:val="001A0C19"/>
    <w:rsid w:val="001A1246"/>
    <w:rsid w:val="001A26D5"/>
    <w:rsid w:val="001A3BD1"/>
    <w:rsid w:val="001A3E41"/>
    <w:rsid w:val="001A4111"/>
    <w:rsid w:val="001A46DD"/>
    <w:rsid w:val="001A5019"/>
    <w:rsid w:val="001A5290"/>
    <w:rsid w:val="001A699C"/>
    <w:rsid w:val="001B0352"/>
    <w:rsid w:val="001B11B4"/>
    <w:rsid w:val="001B275D"/>
    <w:rsid w:val="001B54DD"/>
    <w:rsid w:val="001B61BE"/>
    <w:rsid w:val="001B79A1"/>
    <w:rsid w:val="001C0422"/>
    <w:rsid w:val="001C1029"/>
    <w:rsid w:val="001C14F7"/>
    <w:rsid w:val="001C5458"/>
    <w:rsid w:val="001D318B"/>
    <w:rsid w:val="001D6D84"/>
    <w:rsid w:val="001E09DC"/>
    <w:rsid w:val="001E246B"/>
    <w:rsid w:val="001E4509"/>
    <w:rsid w:val="00203C43"/>
    <w:rsid w:val="0020476E"/>
    <w:rsid w:val="00204AFB"/>
    <w:rsid w:val="00205888"/>
    <w:rsid w:val="00206C76"/>
    <w:rsid w:val="00207635"/>
    <w:rsid w:val="00207A56"/>
    <w:rsid w:val="00212C91"/>
    <w:rsid w:val="00216AED"/>
    <w:rsid w:val="00216CFD"/>
    <w:rsid w:val="00216F63"/>
    <w:rsid w:val="00220F21"/>
    <w:rsid w:val="002241B5"/>
    <w:rsid w:val="002264A0"/>
    <w:rsid w:val="00226B9B"/>
    <w:rsid w:val="002346EE"/>
    <w:rsid w:val="00234A01"/>
    <w:rsid w:val="00234C0D"/>
    <w:rsid w:val="002367F0"/>
    <w:rsid w:val="00236C11"/>
    <w:rsid w:val="00236F8A"/>
    <w:rsid w:val="002370AD"/>
    <w:rsid w:val="002371DD"/>
    <w:rsid w:val="00237A83"/>
    <w:rsid w:val="00237DF2"/>
    <w:rsid w:val="00241CE7"/>
    <w:rsid w:val="00242E2F"/>
    <w:rsid w:val="00245E1C"/>
    <w:rsid w:val="00246EFE"/>
    <w:rsid w:val="002567EF"/>
    <w:rsid w:val="00264D3C"/>
    <w:rsid w:val="0026783C"/>
    <w:rsid w:val="0027463D"/>
    <w:rsid w:val="00281980"/>
    <w:rsid w:val="00283893"/>
    <w:rsid w:val="00283D55"/>
    <w:rsid w:val="00285098"/>
    <w:rsid w:val="002873FE"/>
    <w:rsid w:val="0028750B"/>
    <w:rsid w:val="002876DB"/>
    <w:rsid w:val="00287778"/>
    <w:rsid w:val="00290417"/>
    <w:rsid w:val="00290899"/>
    <w:rsid w:val="00292145"/>
    <w:rsid w:val="00296CEE"/>
    <w:rsid w:val="00297C63"/>
    <w:rsid w:val="002A0D99"/>
    <w:rsid w:val="002A219B"/>
    <w:rsid w:val="002A7E73"/>
    <w:rsid w:val="002B0BBA"/>
    <w:rsid w:val="002B3598"/>
    <w:rsid w:val="002B5563"/>
    <w:rsid w:val="002B6D5C"/>
    <w:rsid w:val="002B73E7"/>
    <w:rsid w:val="002C0FDF"/>
    <w:rsid w:val="002C5B76"/>
    <w:rsid w:val="002C6A91"/>
    <w:rsid w:val="002C6D1A"/>
    <w:rsid w:val="002C7B73"/>
    <w:rsid w:val="002D410E"/>
    <w:rsid w:val="002D4389"/>
    <w:rsid w:val="002D54F1"/>
    <w:rsid w:val="002D5C81"/>
    <w:rsid w:val="002D6D93"/>
    <w:rsid w:val="002D6E59"/>
    <w:rsid w:val="002E0818"/>
    <w:rsid w:val="002E1CD4"/>
    <w:rsid w:val="002E2EB3"/>
    <w:rsid w:val="002E34EF"/>
    <w:rsid w:val="002F0000"/>
    <w:rsid w:val="002F05E5"/>
    <w:rsid w:val="002F0B52"/>
    <w:rsid w:val="002F5928"/>
    <w:rsid w:val="002F5BF7"/>
    <w:rsid w:val="00302AC0"/>
    <w:rsid w:val="00304F4E"/>
    <w:rsid w:val="0030520A"/>
    <w:rsid w:val="00305701"/>
    <w:rsid w:val="00307724"/>
    <w:rsid w:val="003154E5"/>
    <w:rsid w:val="00315596"/>
    <w:rsid w:val="0031571F"/>
    <w:rsid w:val="00316646"/>
    <w:rsid w:val="003168A5"/>
    <w:rsid w:val="00316B1D"/>
    <w:rsid w:val="00317DB5"/>
    <w:rsid w:val="00322F10"/>
    <w:rsid w:val="00331E3C"/>
    <w:rsid w:val="00334DF1"/>
    <w:rsid w:val="003362CF"/>
    <w:rsid w:val="00342CE4"/>
    <w:rsid w:val="00343CB4"/>
    <w:rsid w:val="00345D74"/>
    <w:rsid w:val="00346267"/>
    <w:rsid w:val="00346C51"/>
    <w:rsid w:val="003500B2"/>
    <w:rsid w:val="003528A5"/>
    <w:rsid w:val="00352BE6"/>
    <w:rsid w:val="00355FBA"/>
    <w:rsid w:val="0035646C"/>
    <w:rsid w:val="00362A6D"/>
    <w:rsid w:val="003639EB"/>
    <w:rsid w:val="003653F5"/>
    <w:rsid w:val="003665E0"/>
    <w:rsid w:val="003667FB"/>
    <w:rsid w:val="003671BC"/>
    <w:rsid w:val="00371191"/>
    <w:rsid w:val="0037321C"/>
    <w:rsid w:val="003734E8"/>
    <w:rsid w:val="003740A8"/>
    <w:rsid w:val="00374E57"/>
    <w:rsid w:val="00380A13"/>
    <w:rsid w:val="003814B4"/>
    <w:rsid w:val="00381C16"/>
    <w:rsid w:val="003827F3"/>
    <w:rsid w:val="00383537"/>
    <w:rsid w:val="0038391A"/>
    <w:rsid w:val="00384F6F"/>
    <w:rsid w:val="00385960"/>
    <w:rsid w:val="003904F0"/>
    <w:rsid w:val="0039173D"/>
    <w:rsid w:val="00392008"/>
    <w:rsid w:val="003A16CB"/>
    <w:rsid w:val="003A1883"/>
    <w:rsid w:val="003A385D"/>
    <w:rsid w:val="003A4D57"/>
    <w:rsid w:val="003A5D63"/>
    <w:rsid w:val="003B79E7"/>
    <w:rsid w:val="003C012A"/>
    <w:rsid w:val="003C0D60"/>
    <w:rsid w:val="003C2F80"/>
    <w:rsid w:val="003C4637"/>
    <w:rsid w:val="003C594E"/>
    <w:rsid w:val="003C5FD1"/>
    <w:rsid w:val="003C7805"/>
    <w:rsid w:val="003D095A"/>
    <w:rsid w:val="003D172F"/>
    <w:rsid w:val="003D1748"/>
    <w:rsid w:val="003D7802"/>
    <w:rsid w:val="003D7A5B"/>
    <w:rsid w:val="003E1ADC"/>
    <w:rsid w:val="003E1E02"/>
    <w:rsid w:val="003E56EE"/>
    <w:rsid w:val="003E56F3"/>
    <w:rsid w:val="003E58EA"/>
    <w:rsid w:val="003E695B"/>
    <w:rsid w:val="003F0483"/>
    <w:rsid w:val="003F11C6"/>
    <w:rsid w:val="003F3B9B"/>
    <w:rsid w:val="003F4750"/>
    <w:rsid w:val="003F5250"/>
    <w:rsid w:val="00400409"/>
    <w:rsid w:val="00400AA7"/>
    <w:rsid w:val="00400AD4"/>
    <w:rsid w:val="00400D73"/>
    <w:rsid w:val="00400E32"/>
    <w:rsid w:val="0040235E"/>
    <w:rsid w:val="00404079"/>
    <w:rsid w:val="004062CC"/>
    <w:rsid w:val="00406533"/>
    <w:rsid w:val="004132DC"/>
    <w:rsid w:val="004152A4"/>
    <w:rsid w:val="00416D4D"/>
    <w:rsid w:val="00417E87"/>
    <w:rsid w:val="0042118D"/>
    <w:rsid w:val="00425845"/>
    <w:rsid w:val="004332C7"/>
    <w:rsid w:val="0043507A"/>
    <w:rsid w:val="00436385"/>
    <w:rsid w:val="00443B71"/>
    <w:rsid w:val="00447C18"/>
    <w:rsid w:val="0045030A"/>
    <w:rsid w:val="0045164F"/>
    <w:rsid w:val="00457BCD"/>
    <w:rsid w:val="004630BA"/>
    <w:rsid w:val="00464897"/>
    <w:rsid w:val="00464BE9"/>
    <w:rsid w:val="004656FC"/>
    <w:rsid w:val="00465FF2"/>
    <w:rsid w:val="00467098"/>
    <w:rsid w:val="004671AA"/>
    <w:rsid w:val="004674B6"/>
    <w:rsid w:val="00470DDE"/>
    <w:rsid w:val="00471514"/>
    <w:rsid w:val="00471BBC"/>
    <w:rsid w:val="004756BC"/>
    <w:rsid w:val="00477819"/>
    <w:rsid w:val="00477922"/>
    <w:rsid w:val="004803C9"/>
    <w:rsid w:val="0048110A"/>
    <w:rsid w:val="00484BEB"/>
    <w:rsid w:val="00486511"/>
    <w:rsid w:val="00490561"/>
    <w:rsid w:val="004919C2"/>
    <w:rsid w:val="00492EEC"/>
    <w:rsid w:val="0049349D"/>
    <w:rsid w:val="00493DEF"/>
    <w:rsid w:val="00495948"/>
    <w:rsid w:val="004A3B70"/>
    <w:rsid w:val="004A3BAA"/>
    <w:rsid w:val="004B0011"/>
    <w:rsid w:val="004B2C0C"/>
    <w:rsid w:val="004B3215"/>
    <w:rsid w:val="004B57FA"/>
    <w:rsid w:val="004B79DD"/>
    <w:rsid w:val="004B7D73"/>
    <w:rsid w:val="004C0F48"/>
    <w:rsid w:val="004C34AC"/>
    <w:rsid w:val="004C70EA"/>
    <w:rsid w:val="004D2F6B"/>
    <w:rsid w:val="004D3CF4"/>
    <w:rsid w:val="004D64FE"/>
    <w:rsid w:val="004D793A"/>
    <w:rsid w:val="004E132D"/>
    <w:rsid w:val="004E239E"/>
    <w:rsid w:val="004E3451"/>
    <w:rsid w:val="004E773F"/>
    <w:rsid w:val="004F4C08"/>
    <w:rsid w:val="004F5C71"/>
    <w:rsid w:val="004F62E5"/>
    <w:rsid w:val="00503608"/>
    <w:rsid w:val="00505C60"/>
    <w:rsid w:val="00512762"/>
    <w:rsid w:val="00512E83"/>
    <w:rsid w:val="00514186"/>
    <w:rsid w:val="0051439F"/>
    <w:rsid w:val="0051694A"/>
    <w:rsid w:val="00517BA8"/>
    <w:rsid w:val="00520F91"/>
    <w:rsid w:val="00520F92"/>
    <w:rsid w:val="00521447"/>
    <w:rsid w:val="005221BC"/>
    <w:rsid w:val="00523FCF"/>
    <w:rsid w:val="005249B2"/>
    <w:rsid w:val="00525AAA"/>
    <w:rsid w:val="005270DC"/>
    <w:rsid w:val="00527B38"/>
    <w:rsid w:val="00530467"/>
    <w:rsid w:val="00531332"/>
    <w:rsid w:val="00531D10"/>
    <w:rsid w:val="00531DF7"/>
    <w:rsid w:val="00541CE4"/>
    <w:rsid w:val="005438F0"/>
    <w:rsid w:val="00546DB5"/>
    <w:rsid w:val="005470ED"/>
    <w:rsid w:val="00551563"/>
    <w:rsid w:val="00553BDD"/>
    <w:rsid w:val="0055547E"/>
    <w:rsid w:val="00557774"/>
    <w:rsid w:val="00563D78"/>
    <w:rsid w:val="005649B8"/>
    <w:rsid w:val="00565203"/>
    <w:rsid w:val="00565563"/>
    <w:rsid w:val="00566850"/>
    <w:rsid w:val="00567D1F"/>
    <w:rsid w:val="0057368F"/>
    <w:rsid w:val="0057428C"/>
    <w:rsid w:val="005743E5"/>
    <w:rsid w:val="00575E59"/>
    <w:rsid w:val="00576062"/>
    <w:rsid w:val="0057637D"/>
    <w:rsid w:val="005768AF"/>
    <w:rsid w:val="00576BB2"/>
    <w:rsid w:val="00576DFE"/>
    <w:rsid w:val="00580144"/>
    <w:rsid w:val="0058342A"/>
    <w:rsid w:val="0058372C"/>
    <w:rsid w:val="00584D27"/>
    <w:rsid w:val="00585912"/>
    <w:rsid w:val="00586937"/>
    <w:rsid w:val="00587751"/>
    <w:rsid w:val="0059433F"/>
    <w:rsid w:val="00594CC4"/>
    <w:rsid w:val="00595CB7"/>
    <w:rsid w:val="00596A9D"/>
    <w:rsid w:val="005A01FF"/>
    <w:rsid w:val="005A0847"/>
    <w:rsid w:val="005A0CF0"/>
    <w:rsid w:val="005A1A79"/>
    <w:rsid w:val="005A707B"/>
    <w:rsid w:val="005B35C2"/>
    <w:rsid w:val="005B4108"/>
    <w:rsid w:val="005B41A8"/>
    <w:rsid w:val="005C3BE1"/>
    <w:rsid w:val="005D0F73"/>
    <w:rsid w:val="005D2364"/>
    <w:rsid w:val="005D60EB"/>
    <w:rsid w:val="005E022A"/>
    <w:rsid w:val="005E3B7D"/>
    <w:rsid w:val="005E52C5"/>
    <w:rsid w:val="005E7482"/>
    <w:rsid w:val="005F0BC7"/>
    <w:rsid w:val="005F2233"/>
    <w:rsid w:val="005F32A0"/>
    <w:rsid w:val="005F49A6"/>
    <w:rsid w:val="005F5062"/>
    <w:rsid w:val="005F595E"/>
    <w:rsid w:val="005F63A1"/>
    <w:rsid w:val="005F7954"/>
    <w:rsid w:val="00604DD6"/>
    <w:rsid w:val="00605535"/>
    <w:rsid w:val="00606CF5"/>
    <w:rsid w:val="00610626"/>
    <w:rsid w:val="00611159"/>
    <w:rsid w:val="006113AD"/>
    <w:rsid w:val="00612971"/>
    <w:rsid w:val="006130F7"/>
    <w:rsid w:val="00620EF0"/>
    <w:rsid w:val="006303B8"/>
    <w:rsid w:val="00633213"/>
    <w:rsid w:val="00634711"/>
    <w:rsid w:val="006356E4"/>
    <w:rsid w:val="0063585C"/>
    <w:rsid w:val="0063590E"/>
    <w:rsid w:val="006359C3"/>
    <w:rsid w:val="00636368"/>
    <w:rsid w:val="00636DB5"/>
    <w:rsid w:val="00637F8C"/>
    <w:rsid w:val="00640CE8"/>
    <w:rsid w:val="0064147E"/>
    <w:rsid w:val="006422BC"/>
    <w:rsid w:val="00643BA6"/>
    <w:rsid w:val="0064527C"/>
    <w:rsid w:val="00645548"/>
    <w:rsid w:val="00647735"/>
    <w:rsid w:val="006503A6"/>
    <w:rsid w:val="006571EE"/>
    <w:rsid w:val="00657617"/>
    <w:rsid w:val="00657DA2"/>
    <w:rsid w:val="006606F6"/>
    <w:rsid w:val="006607DE"/>
    <w:rsid w:val="00663BEA"/>
    <w:rsid w:val="00663BEB"/>
    <w:rsid w:val="00665BD0"/>
    <w:rsid w:val="006668EB"/>
    <w:rsid w:val="00666CE7"/>
    <w:rsid w:val="00667AE7"/>
    <w:rsid w:val="00670288"/>
    <w:rsid w:val="0067086D"/>
    <w:rsid w:val="006733BE"/>
    <w:rsid w:val="00682629"/>
    <w:rsid w:val="00682D28"/>
    <w:rsid w:val="0068376E"/>
    <w:rsid w:val="00685D7B"/>
    <w:rsid w:val="00686DD2"/>
    <w:rsid w:val="0069118F"/>
    <w:rsid w:val="006969C3"/>
    <w:rsid w:val="006A006B"/>
    <w:rsid w:val="006A0FB1"/>
    <w:rsid w:val="006A495A"/>
    <w:rsid w:val="006A4FEF"/>
    <w:rsid w:val="006A6AB7"/>
    <w:rsid w:val="006B2E2A"/>
    <w:rsid w:val="006B68A7"/>
    <w:rsid w:val="006B74F8"/>
    <w:rsid w:val="006B7552"/>
    <w:rsid w:val="006C069B"/>
    <w:rsid w:val="006C0737"/>
    <w:rsid w:val="006C3C07"/>
    <w:rsid w:val="006D10D2"/>
    <w:rsid w:val="006D11F3"/>
    <w:rsid w:val="006D1EA2"/>
    <w:rsid w:val="006D26B0"/>
    <w:rsid w:val="006D4381"/>
    <w:rsid w:val="006E18BB"/>
    <w:rsid w:val="006E612F"/>
    <w:rsid w:val="006E67ED"/>
    <w:rsid w:val="006E7F09"/>
    <w:rsid w:val="006F2354"/>
    <w:rsid w:val="006F3249"/>
    <w:rsid w:val="006F43F5"/>
    <w:rsid w:val="006F48B6"/>
    <w:rsid w:val="006F4FAB"/>
    <w:rsid w:val="006F4FBD"/>
    <w:rsid w:val="006F5616"/>
    <w:rsid w:val="006F5690"/>
    <w:rsid w:val="006F760F"/>
    <w:rsid w:val="007047AE"/>
    <w:rsid w:val="00704829"/>
    <w:rsid w:val="00704949"/>
    <w:rsid w:val="007062A4"/>
    <w:rsid w:val="007104F2"/>
    <w:rsid w:val="00712C88"/>
    <w:rsid w:val="0071351E"/>
    <w:rsid w:val="00716B07"/>
    <w:rsid w:val="0071757D"/>
    <w:rsid w:val="007209B7"/>
    <w:rsid w:val="00722A39"/>
    <w:rsid w:val="007250C6"/>
    <w:rsid w:val="00732383"/>
    <w:rsid w:val="00733780"/>
    <w:rsid w:val="0073794A"/>
    <w:rsid w:val="007421F1"/>
    <w:rsid w:val="007434FD"/>
    <w:rsid w:val="007478DC"/>
    <w:rsid w:val="00752985"/>
    <w:rsid w:val="0075350F"/>
    <w:rsid w:val="007577A2"/>
    <w:rsid w:val="00760205"/>
    <w:rsid w:val="00760C35"/>
    <w:rsid w:val="00761292"/>
    <w:rsid w:val="00762431"/>
    <w:rsid w:val="007629B9"/>
    <w:rsid w:val="00765115"/>
    <w:rsid w:val="00765492"/>
    <w:rsid w:val="00770821"/>
    <w:rsid w:val="00771FCF"/>
    <w:rsid w:val="00773F90"/>
    <w:rsid w:val="00774BA0"/>
    <w:rsid w:val="00775050"/>
    <w:rsid w:val="007751BD"/>
    <w:rsid w:val="00783FD0"/>
    <w:rsid w:val="0078575D"/>
    <w:rsid w:val="00787107"/>
    <w:rsid w:val="00792788"/>
    <w:rsid w:val="007A2EC4"/>
    <w:rsid w:val="007A7484"/>
    <w:rsid w:val="007B15DF"/>
    <w:rsid w:val="007B1AB8"/>
    <w:rsid w:val="007B399F"/>
    <w:rsid w:val="007B5A03"/>
    <w:rsid w:val="007B6548"/>
    <w:rsid w:val="007B6A5A"/>
    <w:rsid w:val="007B6A75"/>
    <w:rsid w:val="007C1677"/>
    <w:rsid w:val="007C3B41"/>
    <w:rsid w:val="007C3B50"/>
    <w:rsid w:val="007D0D08"/>
    <w:rsid w:val="007D11B2"/>
    <w:rsid w:val="007D11E7"/>
    <w:rsid w:val="007D3C38"/>
    <w:rsid w:val="007D539F"/>
    <w:rsid w:val="007D71AE"/>
    <w:rsid w:val="007D7FDC"/>
    <w:rsid w:val="007E0764"/>
    <w:rsid w:val="007E4379"/>
    <w:rsid w:val="007F2028"/>
    <w:rsid w:val="007F3380"/>
    <w:rsid w:val="007F42D7"/>
    <w:rsid w:val="00801432"/>
    <w:rsid w:val="008016D3"/>
    <w:rsid w:val="0080185E"/>
    <w:rsid w:val="008030F8"/>
    <w:rsid w:val="00804281"/>
    <w:rsid w:val="00805512"/>
    <w:rsid w:val="0080575E"/>
    <w:rsid w:val="0080686F"/>
    <w:rsid w:val="00813015"/>
    <w:rsid w:val="00813A37"/>
    <w:rsid w:val="00814796"/>
    <w:rsid w:val="00822FFA"/>
    <w:rsid w:val="00823064"/>
    <w:rsid w:val="008247E2"/>
    <w:rsid w:val="00825AEA"/>
    <w:rsid w:val="008263B1"/>
    <w:rsid w:val="00826B38"/>
    <w:rsid w:val="00827368"/>
    <w:rsid w:val="0083654A"/>
    <w:rsid w:val="00837F2E"/>
    <w:rsid w:val="00840B1E"/>
    <w:rsid w:val="008454D2"/>
    <w:rsid w:val="008460B9"/>
    <w:rsid w:val="00847DE1"/>
    <w:rsid w:val="00853D1C"/>
    <w:rsid w:val="008544AF"/>
    <w:rsid w:val="008566F9"/>
    <w:rsid w:val="00857C34"/>
    <w:rsid w:val="0086176A"/>
    <w:rsid w:val="00862FD1"/>
    <w:rsid w:val="00864E34"/>
    <w:rsid w:val="00871C06"/>
    <w:rsid w:val="00872B43"/>
    <w:rsid w:val="00873342"/>
    <w:rsid w:val="00876DC1"/>
    <w:rsid w:val="00877097"/>
    <w:rsid w:val="00880080"/>
    <w:rsid w:val="0088100D"/>
    <w:rsid w:val="00883A19"/>
    <w:rsid w:val="00883C0B"/>
    <w:rsid w:val="00886451"/>
    <w:rsid w:val="00893683"/>
    <w:rsid w:val="008968DA"/>
    <w:rsid w:val="00897807"/>
    <w:rsid w:val="008A1206"/>
    <w:rsid w:val="008A2772"/>
    <w:rsid w:val="008A388B"/>
    <w:rsid w:val="008A469B"/>
    <w:rsid w:val="008A526F"/>
    <w:rsid w:val="008A72A3"/>
    <w:rsid w:val="008B0FC2"/>
    <w:rsid w:val="008B4FF4"/>
    <w:rsid w:val="008C21F4"/>
    <w:rsid w:val="008C6896"/>
    <w:rsid w:val="008C7832"/>
    <w:rsid w:val="008D1D31"/>
    <w:rsid w:val="008D1F3E"/>
    <w:rsid w:val="008D3394"/>
    <w:rsid w:val="008D5783"/>
    <w:rsid w:val="008D6720"/>
    <w:rsid w:val="008D723E"/>
    <w:rsid w:val="008D7F53"/>
    <w:rsid w:val="008E77F4"/>
    <w:rsid w:val="008F120C"/>
    <w:rsid w:val="008F2FAC"/>
    <w:rsid w:val="008F3090"/>
    <w:rsid w:val="008F52A1"/>
    <w:rsid w:val="008F5E22"/>
    <w:rsid w:val="00905419"/>
    <w:rsid w:val="00907FB5"/>
    <w:rsid w:val="0092556A"/>
    <w:rsid w:val="00930BE7"/>
    <w:rsid w:val="00930CC0"/>
    <w:rsid w:val="00933AD3"/>
    <w:rsid w:val="00933D36"/>
    <w:rsid w:val="009349FF"/>
    <w:rsid w:val="00935E86"/>
    <w:rsid w:val="00936B76"/>
    <w:rsid w:val="009406D8"/>
    <w:rsid w:val="00940BA9"/>
    <w:rsid w:val="00940CE2"/>
    <w:rsid w:val="00940F2D"/>
    <w:rsid w:val="00951112"/>
    <w:rsid w:val="00951A91"/>
    <w:rsid w:val="0095318C"/>
    <w:rsid w:val="00954317"/>
    <w:rsid w:val="00956123"/>
    <w:rsid w:val="00956158"/>
    <w:rsid w:val="009563A8"/>
    <w:rsid w:val="00956C53"/>
    <w:rsid w:val="00957E82"/>
    <w:rsid w:val="00960001"/>
    <w:rsid w:val="00960397"/>
    <w:rsid w:val="0096271B"/>
    <w:rsid w:val="0096576E"/>
    <w:rsid w:val="00966091"/>
    <w:rsid w:val="009673E7"/>
    <w:rsid w:val="00973704"/>
    <w:rsid w:val="00977992"/>
    <w:rsid w:val="00981C69"/>
    <w:rsid w:val="00983321"/>
    <w:rsid w:val="009838BF"/>
    <w:rsid w:val="009857BF"/>
    <w:rsid w:val="009947EA"/>
    <w:rsid w:val="00995C82"/>
    <w:rsid w:val="009A0ED6"/>
    <w:rsid w:val="009A1789"/>
    <w:rsid w:val="009A1C78"/>
    <w:rsid w:val="009A24F7"/>
    <w:rsid w:val="009A278C"/>
    <w:rsid w:val="009A3710"/>
    <w:rsid w:val="009A43C3"/>
    <w:rsid w:val="009A5964"/>
    <w:rsid w:val="009A7000"/>
    <w:rsid w:val="009A7962"/>
    <w:rsid w:val="009B0242"/>
    <w:rsid w:val="009B0BEA"/>
    <w:rsid w:val="009B64EC"/>
    <w:rsid w:val="009B6EC5"/>
    <w:rsid w:val="009B7340"/>
    <w:rsid w:val="009B7684"/>
    <w:rsid w:val="009C07A6"/>
    <w:rsid w:val="009C1BB8"/>
    <w:rsid w:val="009C502C"/>
    <w:rsid w:val="009C5FA3"/>
    <w:rsid w:val="009C650B"/>
    <w:rsid w:val="009C7562"/>
    <w:rsid w:val="009D0115"/>
    <w:rsid w:val="009D1B90"/>
    <w:rsid w:val="009D5090"/>
    <w:rsid w:val="009D5D1E"/>
    <w:rsid w:val="009E06A5"/>
    <w:rsid w:val="009E2137"/>
    <w:rsid w:val="009E3784"/>
    <w:rsid w:val="009E7BF2"/>
    <w:rsid w:val="009F0565"/>
    <w:rsid w:val="009F0F5F"/>
    <w:rsid w:val="009F1C68"/>
    <w:rsid w:val="009F30C5"/>
    <w:rsid w:val="009F3182"/>
    <w:rsid w:val="009F3521"/>
    <w:rsid w:val="009F3E56"/>
    <w:rsid w:val="009F404F"/>
    <w:rsid w:val="009F534E"/>
    <w:rsid w:val="00A03EFA"/>
    <w:rsid w:val="00A04371"/>
    <w:rsid w:val="00A04A26"/>
    <w:rsid w:val="00A0724F"/>
    <w:rsid w:val="00A1122E"/>
    <w:rsid w:val="00A1310D"/>
    <w:rsid w:val="00A150B9"/>
    <w:rsid w:val="00A20958"/>
    <w:rsid w:val="00A2125D"/>
    <w:rsid w:val="00A223D3"/>
    <w:rsid w:val="00A233C1"/>
    <w:rsid w:val="00A24217"/>
    <w:rsid w:val="00A25D06"/>
    <w:rsid w:val="00A263B2"/>
    <w:rsid w:val="00A2715C"/>
    <w:rsid w:val="00A31B6F"/>
    <w:rsid w:val="00A32F6C"/>
    <w:rsid w:val="00A344A2"/>
    <w:rsid w:val="00A3489E"/>
    <w:rsid w:val="00A354C9"/>
    <w:rsid w:val="00A40145"/>
    <w:rsid w:val="00A4032E"/>
    <w:rsid w:val="00A408F8"/>
    <w:rsid w:val="00A40B4D"/>
    <w:rsid w:val="00A42F63"/>
    <w:rsid w:val="00A435A1"/>
    <w:rsid w:val="00A43D9B"/>
    <w:rsid w:val="00A44116"/>
    <w:rsid w:val="00A44941"/>
    <w:rsid w:val="00A45498"/>
    <w:rsid w:val="00A45A33"/>
    <w:rsid w:val="00A45F95"/>
    <w:rsid w:val="00A52988"/>
    <w:rsid w:val="00A54EA3"/>
    <w:rsid w:val="00A573D7"/>
    <w:rsid w:val="00A6204C"/>
    <w:rsid w:val="00A709F3"/>
    <w:rsid w:val="00A76D93"/>
    <w:rsid w:val="00A808AC"/>
    <w:rsid w:val="00A81CDD"/>
    <w:rsid w:val="00A8367C"/>
    <w:rsid w:val="00A83D6B"/>
    <w:rsid w:val="00A862DE"/>
    <w:rsid w:val="00A914DB"/>
    <w:rsid w:val="00A91A2D"/>
    <w:rsid w:val="00A953D3"/>
    <w:rsid w:val="00A975F7"/>
    <w:rsid w:val="00AA2043"/>
    <w:rsid w:val="00AA2316"/>
    <w:rsid w:val="00AA317C"/>
    <w:rsid w:val="00AA574D"/>
    <w:rsid w:val="00AB0DE2"/>
    <w:rsid w:val="00AB1AA8"/>
    <w:rsid w:val="00AB23E9"/>
    <w:rsid w:val="00AB29CB"/>
    <w:rsid w:val="00AB2E47"/>
    <w:rsid w:val="00AB5179"/>
    <w:rsid w:val="00AB542B"/>
    <w:rsid w:val="00AC0F5D"/>
    <w:rsid w:val="00AC1CC9"/>
    <w:rsid w:val="00AC3488"/>
    <w:rsid w:val="00AC51F9"/>
    <w:rsid w:val="00AC64BA"/>
    <w:rsid w:val="00AD215E"/>
    <w:rsid w:val="00AD3514"/>
    <w:rsid w:val="00AE0292"/>
    <w:rsid w:val="00AE2583"/>
    <w:rsid w:val="00AE44BB"/>
    <w:rsid w:val="00AE4F90"/>
    <w:rsid w:val="00AE4FDE"/>
    <w:rsid w:val="00AE65EB"/>
    <w:rsid w:val="00AE6DC7"/>
    <w:rsid w:val="00AE7686"/>
    <w:rsid w:val="00AF0A03"/>
    <w:rsid w:val="00AF0BD3"/>
    <w:rsid w:val="00AF4A5B"/>
    <w:rsid w:val="00AF5656"/>
    <w:rsid w:val="00AF573C"/>
    <w:rsid w:val="00AF5907"/>
    <w:rsid w:val="00AF5985"/>
    <w:rsid w:val="00AF6BEE"/>
    <w:rsid w:val="00AF7783"/>
    <w:rsid w:val="00AF79DA"/>
    <w:rsid w:val="00AF7E0B"/>
    <w:rsid w:val="00B03C82"/>
    <w:rsid w:val="00B04526"/>
    <w:rsid w:val="00B0468D"/>
    <w:rsid w:val="00B05CAD"/>
    <w:rsid w:val="00B10AF6"/>
    <w:rsid w:val="00B11059"/>
    <w:rsid w:val="00B131A1"/>
    <w:rsid w:val="00B1497B"/>
    <w:rsid w:val="00B16BD1"/>
    <w:rsid w:val="00B20A2C"/>
    <w:rsid w:val="00B20D5D"/>
    <w:rsid w:val="00B21D9B"/>
    <w:rsid w:val="00B22A00"/>
    <w:rsid w:val="00B23308"/>
    <w:rsid w:val="00B253C8"/>
    <w:rsid w:val="00B27A7A"/>
    <w:rsid w:val="00B36EFA"/>
    <w:rsid w:val="00B37687"/>
    <w:rsid w:val="00B3788A"/>
    <w:rsid w:val="00B410FB"/>
    <w:rsid w:val="00B41D6C"/>
    <w:rsid w:val="00B4242E"/>
    <w:rsid w:val="00B44F33"/>
    <w:rsid w:val="00B45EC8"/>
    <w:rsid w:val="00B47219"/>
    <w:rsid w:val="00B47868"/>
    <w:rsid w:val="00B50F7C"/>
    <w:rsid w:val="00B51105"/>
    <w:rsid w:val="00B5198F"/>
    <w:rsid w:val="00B531CC"/>
    <w:rsid w:val="00B54280"/>
    <w:rsid w:val="00B54A4C"/>
    <w:rsid w:val="00B55603"/>
    <w:rsid w:val="00B6076B"/>
    <w:rsid w:val="00B61966"/>
    <w:rsid w:val="00B61E39"/>
    <w:rsid w:val="00B67FFB"/>
    <w:rsid w:val="00B72733"/>
    <w:rsid w:val="00B74270"/>
    <w:rsid w:val="00B7586C"/>
    <w:rsid w:val="00B77C08"/>
    <w:rsid w:val="00B8321F"/>
    <w:rsid w:val="00B85A9B"/>
    <w:rsid w:val="00B86E7F"/>
    <w:rsid w:val="00B9385D"/>
    <w:rsid w:val="00B96782"/>
    <w:rsid w:val="00BA32D0"/>
    <w:rsid w:val="00BA3BC3"/>
    <w:rsid w:val="00BA422E"/>
    <w:rsid w:val="00BA7669"/>
    <w:rsid w:val="00BA77D6"/>
    <w:rsid w:val="00BB0F40"/>
    <w:rsid w:val="00BB302D"/>
    <w:rsid w:val="00BB3178"/>
    <w:rsid w:val="00BB650C"/>
    <w:rsid w:val="00BB7953"/>
    <w:rsid w:val="00BB7FC3"/>
    <w:rsid w:val="00BC0874"/>
    <w:rsid w:val="00BC5445"/>
    <w:rsid w:val="00BC7407"/>
    <w:rsid w:val="00BD5908"/>
    <w:rsid w:val="00BD6D8D"/>
    <w:rsid w:val="00BE181F"/>
    <w:rsid w:val="00BE5BAF"/>
    <w:rsid w:val="00BE624B"/>
    <w:rsid w:val="00BE6412"/>
    <w:rsid w:val="00BE6794"/>
    <w:rsid w:val="00BE6DE6"/>
    <w:rsid w:val="00BF177F"/>
    <w:rsid w:val="00BF1B0D"/>
    <w:rsid w:val="00BF4AD5"/>
    <w:rsid w:val="00BF7D66"/>
    <w:rsid w:val="00C00BA4"/>
    <w:rsid w:val="00C04BDA"/>
    <w:rsid w:val="00C050F8"/>
    <w:rsid w:val="00C057FF"/>
    <w:rsid w:val="00C06B1F"/>
    <w:rsid w:val="00C107CA"/>
    <w:rsid w:val="00C12943"/>
    <w:rsid w:val="00C140CA"/>
    <w:rsid w:val="00C2131C"/>
    <w:rsid w:val="00C21BC3"/>
    <w:rsid w:val="00C21D0C"/>
    <w:rsid w:val="00C24744"/>
    <w:rsid w:val="00C24A0D"/>
    <w:rsid w:val="00C2746F"/>
    <w:rsid w:val="00C30314"/>
    <w:rsid w:val="00C32D12"/>
    <w:rsid w:val="00C33966"/>
    <w:rsid w:val="00C37ED1"/>
    <w:rsid w:val="00C42BAC"/>
    <w:rsid w:val="00C448AA"/>
    <w:rsid w:val="00C4501F"/>
    <w:rsid w:val="00C513FB"/>
    <w:rsid w:val="00C5302D"/>
    <w:rsid w:val="00C53163"/>
    <w:rsid w:val="00C5396C"/>
    <w:rsid w:val="00C56766"/>
    <w:rsid w:val="00C60BE8"/>
    <w:rsid w:val="00C60CB3"/>
    <w:rsid w:val="00C6411D"/>
    <w:rsid w:val="00C73AEA"/>
    <w:rsid w:val="00C74668"/>
    <w:rsid w:val="00C75781"/>
    <w:rsid w:val="00C75F74"/>
    <w:rsid w:val="00C7640E"/>
    <w:rsid w:val="00C77FBE"/>
    <w:rsid w:val="00C819E6"/>
    <w:rsid w:val="00C8527E"/>
    <w:rsid w:val="00C86120"/>
    <w:rsid w:val="00C86F7D"/>
    <w:rsid w:val="00C950D4"/>
    <w:rsid w:val="00C952E9"/>
    <w:rsid w:val="00C962CA"/>
    <w:rsid w:val="00CA1854"/>
    <w:rsid w:val="00CA30D8"/>
    <w:rsid w:val="00CA5582"/>
    <w:rsid w:val="00CA55D5"/>
    <w:rsid w:val="00CA7EC6"/>
    <w:rsid w:val="00CB1975"/>
    <w:rsid w:val="00CB7C62"/>
    <w:rsid w:val="00CC28FB"/>
    <w:rsid w:val="00CC3F3D"/>
    <w:rsid w:val="00CC6265"/>
    <w:rsid w:val="00CC7A8B"/>
    <w:rsid w:val="00CD1058"/>
    <w:rsid w:val="00CD4CAF"/>
    <w:rsid w:val="00CE243F"/>
    <w:rsid w:val="00CE4893"/>
    <w:rsid w:val="00CE55A6"/>
    <w:rsid w:val="00CE647B"/>
    <w:rsid w:val="00CE6D53"/>
    <w:rsid w:val="00CF15F8"/>
    <w:rsid w:val="00CF1C40"/>
    <w:rsid w:val="00CF4D78"/>
    <w:rsid w:val="00CF5D05"/>
    <w:rsid w:val="00D00D29"/>
    <w:rsid w:val="00D00EBC"/>
    <w:rsid w:val="00D02B20"/>
    <w:rsid w:val="00D04D3D"/>
    <w:rsid w:val="00D10834"/>
    <w:rsid w:val="00D1207B"/>
    <w:rsid w:val="00D2073D"/>
    <w:rsid w:val="00D257D8"/>
    <w:rsid w:val="00D26311"/>
    <w:rsid w:val="00D2652D"/>
    <w:rsid w:val="00D272E6"/>
    <w:rsid w:val="00D30034"/>
    <w:rsid w:val="00D30F72"/>
    <w:rsid w:val="00D323E1"/>
    <w:rsid w:val="00D3509E"/>
    <w:rsid w:val="00D35B2B"/>
    <w:rsid w:val="00D35FA8"/>
    <w:rsid w:val="00D36F0A"/>
    <w:rsid w:val="00D40011"/>
    <w:rsid w:val="00D40822"/>
    <w:rsid w:val="00D43685"/>
    <w:rsid w:val="00D50839"/>
    <w:rsid w:val="00D50AB5"/>
    <w:rsid w:val="00D50B41"/>
    <w:rsid w:val="00D51141"/>
    <w:rsid w:val="00D51AAD"/>
    <w:rsid w:val="00D5215A"/>
    <w:rsid w:val="00D52510"/>
    <w:rsid w:val="00D527DB"/>
    <w:rsid w:val="00D53D74"/>
    <w:rsid w:val="00D55661"/>
    <w:rsid w:val="00D63CE1"/>
    <w:rsid w:val="00D650AF"/>
    <w:rsid w:val="00D655A7"/>
    <w:rsid w:val="00D709CA"/>
    <w:rsid w:val="00D70F2F"/>
    <w:rsid w:val="00D71488"/>
    <w:rsid w:val="00D720CA"/>
    <w:rsid w:val="00D768AC"/>
    <w:rsid w:val="00D86C00"/>
    <w:rsid w:val="00D9111A"/>
    <w:rsid w:val="00D96DD3"/>
    <w:rsid w:val="00DA1D9D"/>
    <w:rsid w:val="00DA5893"/>
    <w:rsid w:val="00DA72FC"/>
    <w:rsid w:val="00DA7FD8"/>
    <w:rsid w:val="00DB00F8"/>
    <w:rsid w:val="00DB21EE"/>
    <w:rsid w:val="00DB4A1F"/>
    <w:rsid w:val="00DB63EE"/>
    <w:rsid w:val="00DB6657"/>
    <w:rsid w:val="00DC015F"/>
    <w:rsid w:val="00DC3841"/>
    <w:rsid w:val="00DC7399"/>
    <w:rsid w:val="00DD0326"/>
    <w:rsid w:val="00DD044E"/>
    <w:rsid w:val="00DD37BA"/>
    <w:rsid w:val="00DD3FB8"/>
    <w:rsid w:val="00DD4421"/>
    <w:rsid w:val="00DE183F"/>
    <w:rsid w:val="00DE1968"/>
    <w:rsid w:val="00DE2C8E"/>
    <w:rsid w:val="00DE33F7"/>
    <w:rsid w:val="00DE47DB"/>
    <w:rsid w:val="00DE50B0"/>
    <w:rsid w:val="00DF03C1"/>
    <w:rsid w:val="00DF2241"/>
    <w:rsid w:val="00DF23A1"/>
    <w:rsid w:val="00DF314C"/>
    <w:rsid w:val="00DF5EEC"/>
    <w:rsid w:val="00E0011A"/>
    <w:rsid w:val="00E02679"/>
    <w:rsid w:val="00E02B69"/>
    <w:rsid w:val="00E03298"/>
    <w:rsid w:val="00E0333A"/>
    <w:rsid w:val="00E067C3"/>
    <w:rsid w:val="00E077A6"/>
    <w:rsid w:val="00E1198C"/>
    <w:rsid w:val="00E12462"/>
    <w:rsid w:val="00E133EC"/>
    <w:rsid w:val="00E16BD5"/>
    <w:rsid w:val="00E16CA3"/>
    <w:rsid w:val="00E24B83"/>
    <w:rsid w:val="00E253BC"/>
    <w:rsid w:val="00E25E52"/>
    <w:rsid w:val="00E27FC7"/>
    <w:rsid w:val="00E30D36"/>
    <w:rsid w:val="00E3388C"/>
    <w:rsid w:val="00E33D4F"/>
    <w:rsid w:val="00E37510"/>
    <w:rsid w:val="00E439B8"/>
    <w:rsid w:val="00E45745"/>
    <w:rsid w:val="00E46876"/>
    <w:rsid w:val="00E47DCD"/>
    <w:rsid w:val="00E52107"/>
    <w:rsid w:val="00E55604"/>
    <w:rsid w:val="00E61A0C"/>
    <w:rsid w:val="00E62740"/>
    <w:rsid w:val="00E63455"/>
    <w:rsid w:val="00E63F4D"/>
    <w:rsid w:val="00E64BB9"/>
    <w:rsid w:val="00E71928"/>
    <w:rsid w:val="00E72743"/>
    <w:rsid w:val="00E74573"/>
    <w:rsid w:val="00E7518F"/>
    <w:rsid w:val="00E80B11"/>
    <w:rsid w:val="00E82BD2"/>
    <w:rsid w:val="00E8581B"/>
    <w:rsid w:val="00E86083"/>
    <w:rsid w:val="00E876C6"/>
    <w:rsid w:val="00E9304C"/>
    <w:rsid w:val="00E93C87"/>
    <w:rsid w:val="00E95DF8"/>
    <w:rsid w:val="00E971CE"/>
    <w:rsid w:val="00EA65CB"/>
    <w:rsid w:val="00EA661E"/>
    <w:rsid w:val="00EB3773"/>
    <w:rsid w:val="00EB42FE"/>
    <w:rsid w:val="00EB6FCA"/>
    <w:rsid w:val="00EC0DAE"/>
    <w:rsid w:val="00EC1298"/>
    <w:rsid w:val="00EC24B6"/>
    <w:rsid w:val="00EC2C66"/>
    <w:rsid w:val="00EC4A9E"/>
    <w:rsid w:val="00EC6E65"/>
    <w:rsid w:val="00EC7744"/>
    <w:rsid w:val="00ED7C1E"/>
    <w:rsid w:val="00EE0A91"/>
    <w:rsid w:val="00EE0C90"/>
    <w:rsid w:val="00EE1137"/>
    <w:rsid w:val="00EE1178"/>
    <w:rsid w:val="00EE169B"/>
    <w:rsid w:val="00EE16BD"/>
    <w:rsid w:val="00EE17CD"/>
    <w:rsid w:val="00EE52BD"/>
    <w:rsid w:val="00EE7734"/>
    <w:rsid w:val="00EF10F0"/>
    <w:rsid w:val="00EF1E09"/>
    <w:rsid w:val="00EF3448"/>
    <w:rsid w:val="00EF3F88"/>
    <w:rsid w:val="00F000E2"/>
    <w:rsid w:val="00F00960"/>
    <w:rsid w:val="00F012C6"/>
    <w:rsid w:val="00F03D3D"/>
    <w:rsid w:val="00F04C09"/>
    <w:rsid w:val="00F0568B"/>
    <w:rsid w:val="00F06CD6"/>
    <w:rsid w:val="00F10DDB"/>
    <w:rsid w:val="00F13FFF"/>
    <w:rsid w:val="00F214CA"/>
    <w:rsid w:val="00F30FD4"/>
    <w:rsid w:val="00F31082"/>
    <w:rsid w:val="00F31562"/>
    <w:rsid w:val="00F325DC"/>
    <w:rsid w:val="00F33113"/>
    <w:rsid w:val="00F334E8"/>
    <w:rsid w:val="00F40086"/>
    <w:rsid w:val="00F41612"/>
    <w:rsid w:val="00F43539"/>
    <w:rsid w:val="00F43704"/>
    <w:rsid w:val="00F4425F"/>
    <w:rsid w:val="00F46BAA"/>
    <w:rsid w:val="00F46FFE"/>
    <w:rsid w:val="00F47BE0"/>
    <w:rsid w:val="00F517C9"/>
    <w:rsid w:val="00F52C42"/>
    <w:rsid w:val="00F5313B"/>
    <w:rsid w:val="00F54159"/>
    <w:rsid w:val="00F5465A"/>
    <w:rsid w:val="00F55613"/>
    <w:rsid w:val="00F56BF6"/>
    <w:rsid w:val="00F60616"/>
    <w:rsid w:val="00F6198C"/>
    <w:rsid w:val="00F62A25"/>
    <w:rsid w:val="00F67E2F"/>
    <w:rsid w:val="00F72FDF"/>
    <w:rsid w:val="00F73E45"/>
    <w:rsid w:val="00F81E1F"/>
    <w:rsid w:val="00F83562"/>
    <w:rsid w:val="00F84938"/>
    <w:rsid w:val="00F921CD"/>
    <w:rsid w:val="00F94814"/>
    <w:rsid w:val="00F976D5"/>
    <w:rsid w:val="00FA04CD"/>
    <w:rsid w:val="00FA05E2"/>
    <w:rsid w:val="00FA1511"/>
    <w:rsid w:val="00FA46FD"/>
    <w:rsid w:val="00FA7F23"/>
    <w:rsid w:val="00FB2C91"/>
    <w:rsid w:val="00FB5DA1"/>
    <w:rsid w:val="00FC27C6"/>
    <w:rsid w:val="00FC41F9"/>
    <w:rsid w:val="00FD2506"/>
    <w:rsid w:val="00FD65FE"/>
    <w:rsid w:val="00FE4199"/>
    <w:rsid w:val="00FF085E"/>
    <w:rsid w:val="00FF3E79"/>
    <w:rsid w:val="00FF57B0"/>
    <w:rsid w:val="00FF7B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State"/>
  <w:smartTagType w:namespaceuri="urn:schemas-microsoft-com:office:smarttags" w:name="City"/>
  <w:shapeDefaults>
    <o:shapedefaults v:ext="edit" spidmax="1441">
      <o:colormru v:ext="edit" colors="#f30"/>
    </o:shapedefaults>
    <o:shapelayout v:ext="edit">
      <o:idmap v:ext="edit" data="1"/>
      <o:rules v:ext="edit">
        <o:r id="V:Rule1" type="arc" idref="#_x0000_s1213"/>
        <o:r id="V:Rule2" type="arc" idref="#_x0000_s1214"/>
        <o:r id="V:Rule3" type="arc" idref="#_x0000_s1215"/>
        <o:r id="V:Rule4" type="arc" idref="#_x0000_s1375"/>
        <o:r id="V:Rule5" type="arc" idref="#_x0000_s1376"/>
        <o:r id="V:Rule6" type="connector" idref="#_x0000_s1326"/>
        <o:r id="V:Rule7" type="connector" idref="#_x0000_s1282"/>
        <o:r id="V:Rule8" type="connector" idref="#_x0000_s1219"/>
        <o:r id="V:Rule9" type="connector" idref="#_x0000_s1374"/>
        <o:r id="V:Rule10" type="connector" idref="#_x0000_s1272"/>
        <o:r id="V:Rule11" type="connector" idref="#_x0000_s1220"/>
        <o:r id="V:Rule12" type="connector" idref="#_x0000_s1276"/>
        <o:r id="V:Rule13" type="connector" idref="#_x0000_s1197"/>
        <o:r id="V:Rule14" type="connector" idref="#_x0000_s1119"/>
        <o:r id="V:Rule15" type="connector" idref="#_x0000_s1096"/>
        <o:r id="V:Rule16" type="connector" idref="#_x0000_s1114"/>
        <o:r id="V:Rule17" type="connector" idref="#_x0000_s1268"/>
        <o:r id="V:Rule18" type="connector" idref="#_x0000_s1085"/>
        <o:r id="V:Rule19" type="connector" idref="#_x0000_s1277"/>
        <o:r id="V:Rule20" type="connector" idref="#_x0000_s1115"/>
        <o:r id="V:Rule21" type="connector" idref="#_x0000_s1378"/>
        <o:r id="V:Rule22" type="connector" idref="#_x0000_s1241"/>
        <o:r id="V:Rule23" type="connector" idref="#_x0000_s1436"/>
        <o:r id="V:Rule24" type="connector" idref="#_x0000_s1188"/>
        <o:r id="V:Rule25" type="connector" idref="#_x0000_s1373"/>
        <o:r id="V:Rule26" type="connector" idref="#_x0000_s1279"/>
        <o:r id="V:Rule27" type="connector" idref="#_x0000_s1285"/>
        <o:r id="V:Rule28" type="connector" idref="#_x0000_s1286"/>
        <o:r id="V:Rule29" type="connector" idref="#_x0000_s1098"/>
        <o:r id="V:Rule30" type="connector" idref="#_x0000_s1117"/>
        <o:r id="V:Rule31" type="connector" idref="#_x0000_s1327"/>
        <o:r id="V:Rule32" type="connector" idref="#_x0000_s1267"/>
        <o:r id="V:Rule33" type="connector" idref="#_x0000_s1370"/>
        <o:r id="V:Rule34" type="connector" idref="#_x0000_s1283"/>
        <o:r id="V:Rule35" type="connector" idref="#_x0000_s1243"/>
        <o:r id="V:Rule36" type="connector" idref="#_x0000_s1275"/>
        <o:r id="V:Rule37" type="connector" idref="#_x0000_s1329"/>
        <o:r id="V:Rule38" type="connector" idref="#_x0000_s1439"/>
        <o:r id="V:Rule39" type="connector" idref="#_x0000_s1116"/>
        <o:r id="V:Rule40" type="connector" idref="#_x0000_s1328"/>
        <o:r id="V:Rule41" type="connector" idref="#_x0000_s1377"/>
        <o:r id="V:Rule42" type="connector" idref="#_x0000_s1242"/>
        <o:r id="V:Rule43" type="connector" idref="#_x0000_s1273"/>
        <o:r id="V:Rule44" type="connector" idref="#_x0000_s1330"/>
        <o:r id="V:Rule45" type="connector" idref="#_x0000_s1187"/>
        <o:r id="V:Rule46" type="connector" idref="#_x0000_s1274"/>
        <o:r id="V:Rule47" type="connector" idref="#_x0000_s1372"/>
        <o:r id="V:Rule48" type="connector" idref="#_x0000_s1278"/>
        <o:r id="V:Rule49" type="connector" idref="#_x0000_s1092"/>
        <o:r id="V:Rule50" type="connector" idref="#_x0000_s1269"/>
        <o:r id="V:Rule51" type="connector" idref="#_x0000_s1271"/>
        <o:r id="V:Rule52" type="connector" idref="#_x0000_s1095"/>
        <o:r id="V:Rule53" type="connector" idref="#_x0000_s1186"/>
        <o:r id="V:Rule54" type="connector" idref="#_x0000_s1204"/>
        <o:r id="V:Rule55" type="connector" idref="#_x0000_s1221"/>
        <o:r id="V:Rule56" type="connector" idref="#_x0000_s1118"/>
        <o:r id="V:Rule57" type="connector" idref="#_x0000_s1371"/>
        <o:r id="V:Rule58" type="connector" idref="#_x0000_s1094"/>
        <o:r id="V:Rule59" type="connector" idref="#_x0000_s1369"/>
        <o:r id="V:Rule60" type="connector" idref="#_x0000_s1266"/>
        <o:r id="V:Rule61" type="connector" idref="#_x0000_s1438"/>
        <o:r id="V:Rule62" type="connector" idref="#_x0000_s1093"/>
        <o:r id="V:Rule63" type="connector" idref="#_x0000_s1097"/>
        <o:r id="V:Rule64" type="connector" idref="#_x0000_s1284"/>
        <o:r id="V:Rule65" type="connector" idref="#_x0000_s1270"/>
        <o:r id="V:Rule66" type="connector" idref="#_x0000_s1199"/>
        <o:r id="V:Rule67" type="connector" idref="#_x0000_s1287"/>
      </o:rules>
    </o:shapelayout>
  </w:shapeDefaults>
  <w:decimalSymbol w:val="."/>
  <w:listSeparator w:val=","/>
  <w14:docId w14:val="10976774"/>
  <w15:docId w15:val="{99917A43-58EA-4A34-AF0D-F1FD61E9D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CE8"/>
    <w:pPr>
      <w:spacing w:after="100" w:afterAutospacing="1"/>
      <w:jc w:val="both"/>
    </w:pPr>
    <w:rPr>
      <w:sz w:val="24"/>
      <w:szCs w:val="24"/>
    </w:rPr>
  </w:style>
  <w:style w:type="paragraph" w:styleId="Heading1">
    <w:name w:val="heading 1"/>
    <w:basedOn w:val="Normal"/>
    <w:next w:val="Normal"/>
    <w:link w:val="Heading1Char"/>
    <w:qFormat/>
    <w:rsid w:val="00D43685"/>
    <w:pPr>
      <w:keepNext/>
      <w:numPr>
        <w:numId w:val="23"/>
      </w:numPr>
      <w:spacing w:before="240" w:after="60" w:afterAutospacing="0"/>
      <w:jc w:val="left"/>
      <w:outlineLvl w:val="0"/>
    </w:pPr>
    <w:rPr>
      <w:rFonts w:eastAsiaTheme="majorEastAsia" w:cstheme="majorBidi"/>
      <w:b/>
      <w:bCs/>
      <w:kern w:val="32"/>
      <w:sz w:val="32"/>
      <w:szCs w:val="32"/>
    </w:rPr>
  </w:style>
  <w:style w:type="paragraph" w:styleId="Heading2">
    <w:name w:val="heading 2"/>
    <w:basedOn w:val="Normal"/>
    <w:next w:val="Normal"/>
    <w:link w:val="Heading2Char"/>
    <w:uiPriority w:val="9"/>
    <w:qFormat/>
    <w:rsid w:val="00C06B1F"/>
    <w:pPr>
      <w:keepNext/>
      <w:numPr>
        <w:ilvl w:val="1"/>
        <w:numId w:val="23"/>
      </w:numPr>
      <w:spacing w:before="240" w:after="60"/>
      <w:outlineLvl w:val="1"/>
    </w:pPr>
    <w:rPr>
      <w:rFonts w:eastAsiaTheme="majorEastAsia" w:cstheme="majorBidi"/>
      <w:b/>
      <w:bCs/>
      <w:iCs/>
      <w:sz w:val="28"/>
      <w:szCs w:val="28"/>
    </w:rPr>
  </w:style>
  <w:style w:type="paragraph" w:styleId="Heading3">
    <w:name w:val="heading 3"/>
    <w:basedOn w:val="Normal"/>
    <w:next w:val="Normal"/>
    <w:link w:val="Heading3Char"/>
    <w:uiPriority w:val="9"/>
    <w:qFormat/>
    <w:rsid w:val="00236F8A"/>
    <w:pPr>
      <w:keepNext/>
      <w:numPr>
        <w:ilvl w:val="2"/>
        <w:numId w:val="23"/>
      </w:numPr>
      <w:spacing w:before="240" w:after="60"/>
      <w:outlineLvl w:val="2"/>
    </w:pPr>
    <w:rPr>
      <w:rFonts w:eastAsiaTheme="majorEastAsia" w:cstheme="majorBidi"/>
      <w:b/>
      <w:bCs/>
      <w:szCs w:val="26"/>
    </w:rPr>
  </w:style>
  <w:style w:type="paragraph" w:styleId="Heading4">
    <w:name w:val="heading 4"/>
    <w:basedOn w:val="Normal"/>
    <w:next w:val="Normal"/>
    <w:link w:val="Heading4Char"/>
    <w:uiPriority w:val="9"/>
    <w:unhideWhenUsed/>
    <w:qFormat/>
    <w:rsid w:val="009F404F"/>
    <w:pPr>
      <w:keepNext/>
      <w:keepLines/>
      <w:numPr>
        <w:ilvl w:val="3"/>
        <w:numId w:val="23"/>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40CE8"/>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40CE8"/>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40CE8"/>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40CE8"/>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40CE8"/>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nhideWhenUsed/>
    <w:qFormat/>
    <w:rsid w:val="00640CE8"/>
    <w:rPr>
      <w:rFonts w:eastAsia="Times New Roman"/>
      <w:sz w:val="20"/>
      <w:szCs w:val="20"/>
      <w:lang w:val="sr-Latn-CS" w:bidi="en-US"/>
    </w:rPr>
  </w:style>
  <w:style w:type="character" w:customStyle="1" w:styleId="FootnoteTextChar">
    <w:name w:val="Footnote Text Char"/>
    <w:basedOn w:val="DefaultParagraphFont"/>
    <w:link w:val="FootnoteText"/>
    <w:rsid w:val="00640CE8"/>
    <w:rPr>
      <w:rFonts w:eastAsia="Times New Roman"/>
      <w:lang w:val="sr-Latn-CS" w:bidi="en-US"/>
    </w:rPr>
  </w:style>
  <w:style w:type="character" w:customStyle="1" w:styleId="Heading1Char">
    <w:name w:val="Heading 1 Char"/>
    <w:basedOn w:val="DefaultParagraphFont"/>
    <w:link w:val="Heading1"/>
    <w:rsid w:val="00D43685"/>
    <w:rPr>
      <w:rFonts w:eastAsiaTheme="majorEastAsia" w:cstheme="majorBidi"/>
      <w:b/>
      <w:bCs/>
      <w:kern w:val="32"/>
      <w:sz w:val="32"/>
      <w:szCs w:val="32"/>
    </w:rPr>
  </w:style>
  <w:style w:type="paragraph" w:styleId="Header">
    <w:name w:val="header"/>
    <w:basedOn w:val="Normal"/>
    <w:link w:val="HeaderChar"/>
    <w:uiPriority w:val="99"/>
    <w:semiHidden/>
    <w:unhideWhenUsed/>
    <w:rsid w:val="00DE47DB"/>
    <w:pPr>
      <w:tabs>
        <w:tab w:val="center" w:pos="4680"/>
        <w:tab w:val="right" w:pos="9360"/>
      </w:tabs>
      <w:spacing w:after="0"/>
    </w:pPr>
  </w:style>
  <w:style w:type="character" w:customStyle="1" w:styleId="HeaderChar">
    <w:name w:val="Header Char"/>
    <w:basedOn w:val="DefaultParagraphFont"/>
    <w:link w:val="Header"/>
    <w:uiPriority w:val="99"/>
    <w:semiHidden/>
    <w:rsid w:val="00DE47DB"/>
  </w:style>
  <w:style w:type="paragraph" w:styleId="Footer">
    <w:name w:val="footer"/>
    <w:basedOn w:val="Normal"/>
    <w:link w:val="FooterChar"/>
    <w:uiPriority w:val="99"/>
    <w:unhideWhenUsed/>
    <w:rsid w:val="00DE47DB"/>
    <w:pPr>
      <w:tabs>
        <w:tab w:val="center" w:pos="4680"/>
        <w:tab w:val="right" w:pos="9360"/>
      </w:tabs>
      <w:spacing w:after="0"/>
    </w:pPr>
  </w:style>
  <w:style w:type="character" w:customStyle="1" w:styleId="FooterChar">
    <w:name w:val="Footer Char"/>
    <w:basedOn w:val="DefaultParagraphFont"/>
    <w:link w:val="Footer"/>
    <w:uiPriority w:val="99"/>
    <w:rsid w:val="00DE47DB"/>
  </w:style>
  <w:style w:type="paragraph" w:styleId="BalloonText">
    <w:name w:val="Balloon Text"/>
    <w:basedOn w:val="Normal"/>
    <w:link w:val="BalloonTextChar"/>
    <w:uiPriority w:val="99"/>
    <w:semiHidden/>
    <w:unhideWhenUsed/>
    <w:rsid w:val="003D172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172F"/>
    <w:rPr>
      <w:rFonts w:ascii="Tahoma" w:hAnsi="Tahoma" w:cs="Tahoma"/>
      <w:sz w:val="16"/>
      <w:szCs w:val="16"/>
    </w:rPr>
  </w:style>
  <w:style w:type="paragraph" w:styleId="ListParagraph">
    <w:name w:val="List Paragraph"/>
    <w:basedOn w:val="Normal"/>
    <w:uiPriority w:val="34"/>
    <w:qFormat/>
    <w:rsid w:val="00640CE8"/>
    <w:pPr>
      <w:widowControl w:val="0"/>
      <w:autoSpaceDE w:val="0"/>
      <w:autoSpaceDN w:val="0"/>
      <w:adjustRightInd w:val="0"/>
      <w:spacing w:after="0" w:afterAutospacing="0"/>
      <w:ind w:left="720"/>
      <w:contextualSpacing/>
      <w:jc w:val="left"/>
    </w:pPr>
    <w:rPr>
      <w:sz w:val="20"/>
      <w:szCs w:val="20"/>
      <w:lang w:val="sr-Latn-CS"/>
    </w:rPr>
  </w:style>
  <w:style w:type="character" w:styleId="PlaceholderText">
    <w:name w:val="Placeholder Text"/>
    <w:basedOn w:val="DefaultParagraphFont"/>
    <w:uiPriority w:val="99"/>
    <w:semiHidden/>
    <w:rsid w:val="00206C76"/>
    <w:rPr>
      <w:color w:val="808080"/>
    </w:rPr>
  </w:style>
  <w:style w:type="paragraph" w:styleId="TOCHeading">
    <w:name w:val="TOC Heading"/>
    <w:basedOn w:val="Heading1"/>
    <w:next w:val="Normal"/>
    <w:uiPriority w:val="39"/>
    <w:qFormat/>
    <w:rsid w:val="00640CE8"/>
    <w:pPr>
      <w:keepLines/>
      <w:numPr>
        <w:numId w:val="0"/>
      </w:numPr>
      <w:spacing w:before="480" w:after="0" w:line="276" w:lineRule="auto"/>
      <w:outlineLvl w:val="9"/>
    </w:pPr>
    <w:rPr>
      <w:rFonts w:ascii="Cambria" w:hAnsi="Cambria"/>
      <w:color w:val="365F91"/>
      <w:kern w:val="0"/>
      <w:sz w:val="28"/>
      <w:szCs w:val="28"/>
      <w:lang w:val="sr-Latn-CS"/>
    </w:rPr>
  </w:style>
  <w:style w:type="character" w:customStyle="1" w:styleId="Heading2Char">
    <w:name w:val="Heading 2 Char"/>
    <w:basedOn w:val="DefaultParagraphFont"/>
    <w:link w:val="Heading2"/>
    <w:uiPriority w:val="9"/>
    <w:rsid w:val="00C06B1F"/>
    <w:rPr>
      <w:rFonts w:eastAsiaTheme="majorEastAsia" w:cstheme="majorBidi"/>
      <w:b/>
      <w:bCs/>
      <w:iCs/>
      <w:sz w:val="28"/>
      <w:szCs w:val="28"/>
    </w:rPr>
  </w:style>
  <w:style w:type="character" w:customStyle="1" w:styleId="Heading3Char">
    <w:name w:val="Heading 3 Char"/>
    <w:basedOn w:val="DefaultParagraphFont"/>
    <w:link w:val="Heading3"/>
    <w:uiPriority w:val="9"/>
    <w:rsid w:val="00236F8A"/>
    <w:rPr>
      <w:rFonts w:eastAsiaTheme="majorEastAsia" w:cstheme="majorBidi"/>
      <w:b/>
      <w:bCs/>
      <w:sz w:val="24"/>
      <w:szCs w:val="26"/>
    </w:rPr>
  </w:style>
  <w:style w:type="paragraph" w:styleId="TOC1">
    <w:name w:val="toc 1"/>
    <w:basedOn w:val="Normal"/>
    <w:next w:val="Normal"/>
    <w:autoRedefine/>
    <w:uiPriority w:val="39"/>
    <w:unhideWhenUsed/>
    <w:qFormat/>
    <w:rsid w:val="00640CE8"/>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qFormat/>
    <w:rsid w:val="00E63455"/>
    <w:pPr>
      <w:tabs>
        <w:tab w:val="left" w:pos="720"/>
        <w:tab w:val="right" w:leader="dot" w:pos="9046"/>
      </w:tabs>
      <w:spacing w:after="0" w:afterAutospacing="0"/>
      <w:ind w:left="240"/>
      <w:contextualSpacing/>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qFormat/>
    <w:rsid w:val="00026B5A"/>
    <w:pPr>
      <w:spacing w:after="0"/>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C950D4"/>
    <w:rPr>
      <w:color w:val="0000FF" w:themeColor="hyperlink"/>
      <w:u w:val="single"/>
    </w:rPr>
  </w:style>
  <w:style w:type="table" w:styleId="TableGrid">
    <w:name w:val="Table Grid"/>
    <w:basedOn w:val="TableNormal"/>
    <w:uiPriority w:val="59"/>
    <w:rsid w:val="00DA7F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40CE8"/>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640CE8"/>
    <w:rPr>
      <w:rFonts w:ascii="Cambria" w:eastAsia="Times New Roman" w:hAnsi="Cambria" w:cs="Times New Roman"/>
      <w:b/>
      <w:bCs/>
      <w:kern w:val="28"/>
      <w:sz w:val="32"/>
      <w:szCs w:val="32"/>
      <w:lang w:val="en-US" w:eastAsia="en-US"/>
    </w:rPr>
  </w:style>
  <w:style w:type="character" w:styleId="Strong">
    <w:name w:val="Strong"/>
    <w:basedOn w:val="DefaultParagraphFont"/>
    <w:qFormat/>
    <w:rsid w:val="00640CE8"/>
    <w:rPr>
      <w:b/>
      <w:bCs/>
    </w:rPr>
  </w:style>
  <w:style w:type="character" w:styleId="Emphasis">
    <w:name w:val="Emphasis"/>
    <w:basedOn w:val="DefaultParagraphFont"/>
    <w:qFormat/>
    <w:rsid w:val="00640CE8"/>
    <w:rPr>
      <w:i/>
      <w:iCs/>
    </w:rPr>
  </w:style>
  <w:style w:type="paragraph" w:styleId="NoSpacing">
    <w:name w:val="No Spacing"/>
    <w:link w:val="NoSpacingChar"/>
    <w:uiPriority w:val="1"/>
    <w:qFormat/>
    <w:rsid w:val="00640CE8"/>
    <w:rPr>
      <w:rFonts w:ascii="Calibri" w:eastAsia="Times New Roman" w:hAnsi="Calibri"/>
      <w:sz w:val="22"/>
      <w:szCs w:val="22"/>
    </w:rPr>
  </w:style>
  <w:style w:type="character" w:customStyle="1" w:styleId="NoSpacingChar">
    <w:name w:val="No Spacing Char"/>
    <w:basedOn w:val="DefaultParagraphFont"/>
    <w:link w:val="NoSpacing"/>
    <w:uiPriority w:val="1"/>
    <w:rsid w:val="00640CE8"/>
    <w:rPr>
      <w:rFonts w:ascii="Calibri" w:eastAsia="Times New Roman" w:hAnsi="Calibri"/>
      <w:sz w:val="22"/>
      <w:szCs w:val="22"/>
    </w:rPr>
  </w:style>
  <w:style w:type="character" w:customStyle="1" w:styleId="Heading4Char">
    <w:name w:val="Heading 4 Char"/>
    <w:basedOn w:val="DefaultParagraphFont"/>
    <w:link w:val="Heading4"/>
    <w:uiPriority w:val="9"/>
    <w:rsid w:val="009F404F"/>
    <w:rPr>
      <w:rFonts w:eastAsiaTheme="majorEastAsia" w:cstheme="majorBidi"/>
      <w:b/>
      <w:bCs/>
      <w:iCs/>
      <w:sz w:val="24"/>
      <w:szCs w:val="24"/>
    </w:rPr>
  </w:style>
  <w:style w:type="character" w:customStyle="1" w:styleId="Heading5Char">
    <w:name w:val="Heading 5 Char"/>
    <w:basedOn w:val="DefaultParagraphFont"/>
    <w:link w:val="Heading5"/>
    <w:uiPriority w:val="9"/>
    <w:rsid w:val="00640CE8"/>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640CE8"/>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640CE8"/>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640CE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40CE8"/>
    <w:rPr>
      <w:rFonts w:asciiTheme="majorHAnsi" w:eastAsiaTheme="majorEastAsia" w:hAnsiTheme="majorHAnsi" w:cstheme="majorBidi"/>
      <w:i/>
      <w:iCs/>
      <w:color w:val="404040" w:themeColor="text1" w:themeTint="BF"/>
    </w:rPr>
  </w:style>
  <w:style w:type="paragraph" w:styleId="Caption">
    <w:name w:val="caption"/>
    <w:basedOn w:val="Normal"/>
    <w:next w:val="Normal"/>
    <w:uiPriority w:val="35"/>
    <w:unhideWhenUsed/>
    <w:qFormat/>
    <w:rsid w:val="00C04BDA"/>
    <w:pPr>
      <w:spacing w:after="200"/>
      <w:jc w:val="center"/>
    </w:pPr>
    <w:rPr>
      <w:bCs/>
      <w:szCs w:val="18"/>
    </w:rPr>
  </w:style>
  <w:style w:type="paragraph" w:styleId="TableofFigures">
    <w:name w:val="table of figures"/>
    <w:basedOn w:val="Normal"/>
    <w:next w:val="Normal"/>
    <w:uiPriority w:val="99"/>
    <w:unhideWhenUsed/>
    <w:rsid w:val="00C04BDA"/>
    <w:pPr>
      <w:spacing w:after="0"/>
    </w:pPr>
  </w:style>
  <w:style w:type="paragraph" w:customStyle="1" w:styleId="references">
    <w:name w:val="references"/>
    <w:rsid w:val="00400E32"/>
    <w:pPr>
      <w:numPr>
        <w:numId w:val="27"/>
      </w:numPr>
      <w:spacing w:after="40" w:line="180" w:lineRule="exact"/>
      <w:jc w:val="both"/>
    </w:pPr>
    <w:rPr>
      <w:rFonts w:eastAsia="Times New Roman"/>
      <w:sz w:val="16"/>
    </w:rPr>
  </w:style>
  <w:style w:type="paragraph" w:styleId="TOC4">
    <w:name w:val="toc 4"/>
    <w:basedOn w:val="Normal"/>
    <w:next w:val="Normal"/>
    <w:autoRedefine/>
    <w:uiPriority w:val="39"/>
    <w:unhideWhenUsed/>
    <w:rsid w:val="00057AFB"/>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057AFB"/>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057AFB"/>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057AFB"/>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057AFB"/>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057AFB"/>
    <w:pPr>
      <w:spacing w:after="0"/>
      <w:ind w:left="1920"/>
      <w:jc w:val="left"/>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951A91"/>
    <w:rPr>
      <w:sz w:val="16"/>
      <w:szCs w:val="16"/>
    </w:rPr>
  </w:style>
  <w:style w:type="paragraph" w:styleId="CommentText">
    <w:name w:val="annotation text"/>
    <w:basedOn w:val="Normal"/>
    <w:link w:val="CommentTextChar"/>
    <w:uiPriority w:val="99"/>
    <w:semiHidden/>
    <w:unhideWhenUsed/>
    <w:rsid w:val="00951A91"/>
    <w:rPr>
      <w:sz w:val="20"/>
      <w:szCs w:val="20"/>
    </w:rPr>
  </w:style>
  <w:style w:type="character" w:customStyle="1" w:styleId="CommentTextChar">
    <w:name w:val="Comment Text Char"/>
    <w:basedOn w:val="DefaultParagraphFont"/>
    <w:link w:val="CommentText"/>
    <w:uiPriority w:val="99"/>
    <w:semiHidden/>
    <w:rsid w:val="00951A91"/>
  </w:style>
  <w:style w:type="paragraph" w:styleId="CommentSubject">
    <w:name w:val="annotation subject"/>
    <w:basedOn w:val="CommentText"/>
    <w:next w:val="CommentText"/>
    <w:link w:val="CommentSubjectChar"/>
    <w:uiPriority w:val="99"/>
    <w:semiHidden/>
    <w:unhideWhenUsed/>
    <w:rsid w:val="00951A91"/>
    <w:rPr>
      <w:b/>
      <w:bCs/>
    </w:rPr>
  </w:style>
  <w:style w:type="character" w:customStyle="1" w:styleId="CommentSubjectChar">
    <w:name w:val="Comment Subject Char"/>
    <w:basedOn w:val="CommentTextChar"/>
    <w:link w:val="CommentSubject"/>
    <w:uiPriority w:val="99"/>
    <w:semiHidden/>
    <w:rsid w:val="00951A91"/>
    <w:rPr>
      <w:b/>
      <w:bCs/>
    </w:rPr>
  </w:style>
  <w:style w:type="character" w:customStyle="1" w:styleId="wsgeneralsuggestion">
    <w:name w:val="wsgeneralsuggestion"/>
    <w:basedOn w:val="DefaultParagraphFont"/>
    <w:rsid w:val="004E3451"/>
  </w:style>
  <w:style w:type="character" w:customStyle="1" w:styleId="wsspellingsuggestion">
    <w:name w:val="wsspellingsuggestion"/>
    <w:basedOn w:val="DefaultParagraphFont"/>
    <w:rsid w:val="004E3451"/>
  </w:style>
  <w:style w:type="character" w:customStyle="1" w:styleId="hps">
    <w:name w:val="hps"/>
    <w:basedOn w:val="DefaultParagraphFont"/>
    <w:rsid w:val="0030520A"/>
  </w:style>
  <w:style w:type="character" w:customStyle="1" w:styleId="atn">
    <w:name w:val="atn"/>
    <w:basedOn w:val="DefaultParagraphFont"/>
    <w:rsid w:val="0030520A"/>
  </w:style>
  <w:style w:type="character" w:customStyle="1" w:styleId="st">
    <w:name w:val="st"/>
    <w:basedOn w:val="DefaultParagraphFont"/>
    <w:rsid w:val="00682D28"/>
  </w:style>
  <w:style w:type="paragraph" w:styleId="Revision">
    <w:name w:val="Revision"/>
    <w:hidden/>
    <w:uiPriority w:val="99"/>
    <w:semiHidden/>
    <w:rsid w:val="005270DC"/>
    <w:rPr>
      <w:sz w:val="24"/>
      <w:szCs w:val="24"/>
    </w:rPr>
  </w:style>
  <w:style w:type="paragraph" w:styleId="HTMLPreformatted">
    <w:name w:val="HTML Preformatted"/>
    <w:basedOn w:val="Normal"/>
    <w:link w:val="HTMLPreformattedChar"/>
    <w:uiPriority w:val="99"/>
    <w:semiHidden/>
    <w:unhideWhenUsed/>
    <w:rsid w:val="00EB3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3773"/>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560">
      <w:bodyDiv w:val="1"/>
      <w:marLeft w:val="0"/>
      <w:marRight w:val="0"/>
      <w:marTop w:val="0"/>
      <w:marBottom w:val="0"/>
      <w:divBdr>
        <w:top w:val="none" w:sz="0" w:space="0" w:color="auto"/>
        <w:left w:val="none" w:sz="0" w:space="0" w:color="auto"/>
        <w:bottom w:val="none" w:sz="0" w:space="0" w:color="auto"/>
        <w:right w:val="none" w:sz="0" w:space="0" w:color="auto"/>
      </w:divBdr>
    </w:div>
    <w:div w:id="53747079">
      <w:bodyDiv w:val="1"/>
      <w:marLeft w:val="0"/>
      <w:marRight w:val="0"/>
      <w:marTop w:val="0"/>
      <w:marBottom w:val="0"/>
      <w:divBdr>
        <w:top w:val="none" w:sz="0" w:space="0" w:color="auto"/>
        <w:left w:val="none" w:sz="0" w:space="0" w:color="auto"/>
        <w:bottom w:val="none" w:sz="0" w:space="0" w:color="auto"/>
        <w:right w:val="none" w:sz="0" w:space="0" w:color="auto"/>
      </w:divBdr>
    </w:div>
    <w:div w:id="65687903">
      <w:bodyDiv w:val="1"/>
      <w:marLeft w:val="0"/>
      <w:marRight w:val="0"/>
      <w:marTop w:val="0"/>
      <w:marBottom w:val="0"/>
      <w:divBdr>
        <w:top w:val="none" w:sz="0" w:space="0" w:color="auto"/>
        <w:left w:val="none" w:sz="0" w:space="0" w:color="auto"/>
        <w:bottom w:val="none" w:sz="0" w:space="0" w:color="auto"/>
        <w:right w:val="none" w:sz="0" w:space="0" w:color="auto"/>
      </w:divBdr>
    </w:div>
    <w:div w:id="77093690">
      <w:bodyDiv w:val="1"/>
      <w:marLeft w:val="0"/>
      <w:marRight w:val="0"/>
      <w:marTop w:val="0"/>
      <w:marBottom w:val="0"/>
      <w:divBdr>
        <w:top w:val="none" w:sz="0" w:space="0" w:color="auto"/>
        <w:left w:val="none" w:sz="0" w:space="0" w:color="auto"/>
        <w:bottom w:val="none" w:sz="0" w:space="0" w:color="auto"/>
        <w:right w:val="none" w:sz="0" w:space="0" w:color="auto"/>
      </w:divBdr>
    </w:div>
    <w:div w:id="254873563">
      <w:bodyDiv w:val="1"/>
      <w:marLeft w:val="0"/>
      <w:marRight w:val="0"/>
      <w:marTop w:val="0"/>
      <w:marBottom w:val="0"/>
      <w:divBdr>
        <w:top w:val="none" w:sz="0" w:space="0" w:color="auto"/>
        <w:left w:val="none" w:sz="0" w:space="0" w:color="auto"/>
        <w:bottom w:val="none" w:sz="0" w:space="0" w:color="auto"/>
        <w:right w:val="none" w:sz="0" w:space="0" w:color="auto"/>
      </w:divBdr>
    </w:div>
    <w:div w:id="274677554">
      <w:bodyDiv w:val="1"/>
      <w:marLeft w:val="0"/>
      <w:marRight w:val="0"/>
      <w:marTop w:val="0"/>
      <w:marBottom w:val="0"/>
      <w:divBdr>
        <w:top w:val="none" w:sz="0" w:space="0" w:color="auto"/>
        <w:left w:val="none" w:sz="0" w:space="0" w:color="auto"/>
        <w:bottom w:val="none" w:sz="0" w:space="0" w:color="auto"/>
        <w:right w:val="none" w:sz="0" w:space="0" w:color="auto"/>
      </w:divBdr>
    </w:div>
    <w:div w:id="347830579">
      <w:bodyDiv w:val="1"/>
      <w:marLeft w:val="0"/>
      <w:marRight w:val="0"/>
      <w:marTop w:val="0"/>
      <w:marBottom w:val="0"/>
      <w:divBdr>
        <w:top w:val="none" w:sz="0" w:space="0" w:color="auto"/>
        <w:left w:val="none" w:sz="0" w:space="0" w:color="auto"/>
        <w:bottom w:val="none" w:sz="0" w:space="0" w:color="auto"/>
        <w:right w:val="none" w:sz="0" w:space="0" w:color="auto"/>
      </w:divBdr>
    </w:div>
    <w:div w:id="429011163">
      <w:bodyDiv w:val="1"/>
      <w:marLeft w:val="0"/>
      <w:marRight w:val="0"/>
      <w:marTop w:val="0"/>
      <w:marBottom w:val="0"/>
      <w:divBdr>
        <w:top w:val="none" w:sz="0" w:space="0" w:color="auto"/>
        <w:left w:val="none" w:sz="0" w:space="0" w:color="auto"/>
        <w:bottom w:val="none" w:sz="0" w:space="0" w:color="auto"/>
        <w:right w:val="none" w:sz="0" w:space="0" w:color="auto"/>
      </w:divBdr>
    </w:div>
    <w:div w:id="443890307">
      <w:bodyDiv w:val="1"/>
      <w:marLeft w:val="0"/>
      <w:marRight w:val="0"/>
      <w:marTop w:val="0"/>
      <w:marBottom w:val="0"/>
      <w:divBdr>
        <w:top w:val="none" w:sz="0" w:space="0" w:color="auto"/>
        <w:left w:val="none" w:sz="0" w:space="0" w:color="auto"/>
        <w:bottom w:val="none" w:sz="0" w:space="0" w:color="auto"/>
        <w:right w:val="none" w:sz="0" w:space="0" w:color="auto"/>
      </w:divBdr>
    </w:div>
    <w:div w:id="505947144">
      <w:bodyDiv w:val="1"/>
      <w:marLeft w:val="0"/>
      <w:marRight w:val="0"/>
      <w:marTop w:val="0"/>
      <w:marBottom w:val="0"/>
      <w:divBdr>
        <w:top w:val="none" w:sz="0" w:space="0" w:color="auto"/>
        <w:left w:val="none" w:sz="0" w:space="0" w:color="auto"/>
        <w:bottom w:val="none" w:sz="0" w:space="0" w:color="auto"/>
        <w:right w:val="none" w:sz="0" w:space="0" w:color="auto"/>
      </w:divBdr>
    </w:div>
    <w:div w:id="991564735">
      <w:bodyDiv w:val="1"/>
      <w:marLeft w:val="0"/>
      <w:marRight w:val="0"/>
      <w:marTop w:val="0"/>
      <w:marBottom w:val="0"/>
      <w:divBdr>
        <w:top w:val="none" w:sz="0" w:space="0" w:color="auto"/>
        <w:left w:val="none" w:sz="0" w:space="0" w:color="auto"/>
        <w:bottom w:val="none" w:sz="0" w:space="0" w:color="auto"/>
        <w:right w:val="none" w:sz="0" w:space="0" w:color="auto"/>
      </w:divBdr>
      <w:divsChild>
        <w:div w:id="1621720019">
          <w:marLeft w:val="547"/>
          <w:marRight w:val="0"/>
          <w:marTop w:val="96"/>
          <w:marBottom w:val="0"/>
          <w:divBdr>
            <w:top w:val="none" w:sz="0" w:space="0" w:color="auto"/>
            <w:left w:val="none" w:sz="0" w:space="0" w:color="auto"/>
            <w:bottom w:val="none" w:sz="0" w:space="0" w:color="auto"/>
            <w:right w:val="none" w:sz="0" w:space="0" w:color="auto"/>
          </w:divBdr>
        </w:div>
        <w:div w:id="95953454">
          <w:marLeft w:val="1166"/>
          <w:marRight w:val="0"/>
          <w:marTop w:val="77"/>
          <w:marBottom w:val="0"/>
          <w:divBdr>
            <w:top w:val="none" w:sz="0" w:space="0" w:color="auto"/>
            <w:left w:val="none" w:sz="0" w:space="0" w:color="auto"/>
            <w:bottom w:val="none" w:sz="0" w:space="0" w:color="auto"/>
            <w:right w:val="none" w:sz="0" w:space="0" w:color="auto"/>
          </w:divBdr>
        </w:div>
        <w:div w:id="1156990131">
          <w:marLeft w:val="1166"/>
          <w:marRight w:val="0"/>
          <w:marTop w:val="77"/>
          <w:marBottom w:val="0"/>
          <w:divBdr>
            <w:top w:val="none" w:sz="0" w:space="0" w:color="auto"/>
            <w:left w:val="none" w:sz="0" w:space="0" w:color="auto"/>
            <w:bottom w:val="none" w:sz="0" w:space="0" w:color="auto"/>
            <w:right w:val="none" w:sz="0" w:space="0" w:color="auto"/>
          </w:divBdr>
        </w:div>
        <w:div w:id="617101603">
          <w:marLeft w:val="547"/>
          <w:marRight w:val="0"/>
          <w:marTop w:val="96"/>
          <w:marBottom w:val="0"/>
          <w:divBdr>
            <w:top w:val="none" w:sz="0" w:space="0" w:color="auto"/>
            <w:left w:val="none" w:sz="0" w:space="0" w:color="auto"/>
            <w:bottom w:val="none" w:sz="0" w:space="0" w:color="auto"/>
            <w:right w:val="none" w:sz="0" w:space="0" w:color="auto"/>
          </w:divBdr>
        </w:div>
        <w:div w:id="128600000">
          <w:marLeft w:val="1166"/>
          <w:marRight w:val="0"/>
          <w:marTop w:val="77"/>
          <w:marBottom w:val="0"/>
          <w:divBdr>
            <w:top w:val="none" w:sz="0" w:space="0" w:color="auto"/>
            <w:left w:val="none" w:sz="0" w:space="0" w:color="auto"/>
            <w:bottom w:val="none" w:sz="0" w:space="0" w:color="auto"/>
            <w:right w:val="none" w:sz="0" w:space="0" w:color="auto"/>
          </w:divBdr>
        </w:div>
        <w:div w:id="606353116">
          <w:marLeft w:val="1800"/>
          <w:marRight w:val="0"/>
          <w:marTop w:val="67"/>
          <w:marBottom w:val="0"/>
          <w:divBdr>
            <w:top w:val="none" w:sz="0" w:space="0" w:color="auto"/>
            <w:left w:val="none" w:sz="0" w:space="0" w:color="auto"/>
            <w:bottom w:val="none" w:sz="0" w:space="0" w:color="auto"/>
            <w:right w:val="none" w:sz="0" w:space="0" w:color="auto"/>
          </w:divBdr>
        </w:div>
        <w:div w:id="565604453">
          <w:marLeft w:val="1800"/>
          <w:marRight w:val="0"/>
          <w:marTop w:val="67"/>
          <w:marBottom w:val="0"/>
          <w:divBdr>
            <w:top w:val="none" w:sz="0" w:space="0" w:color="auto"/>
            <w:left w:val="none" w:sz="0" w:space="0" w:color="auto"/>
            <w:bottom w:val="none" w:sz="0" w:space="0" w:color="auto"/>
            <w:right w:val="none" w:sz="0" w:space="0" w:color="auto"/>
          </w:divBdr>
        </w:div>
        <w:div w:id="1764910946">
          <w:marLeft w:val="1166"/>
          <w:marRight w:val="0"/>
          <w:marTop w:val="77"/>
          <w:marBottom w:val="0"/>
          <w:divBdr>
            <w:top w:val="none" w:sz="0" w:space="0" w:color="auto"/>
            <w:left w:val="none" w:sz="0" w:space="0" w:color="auto"/>
            <w:bottom w:val="none" w:sz="0" w:space="0" w:color="auto"/>
            <w:right w:val="none" w:sz="0" w:space="0" w:color="auto"/>
          </w:divBdr>
        </w:div>
        <w:div w:id="1025129773">
          <w:marLeft w:val="1800"/>
          <w:marRight w:val="0"/>
          <w:marTop w:val="67"/>
          <w:marBottom w:val="0"/>
          <w:divBdr>
            <w:top w:val="none" w:sz="0" w:space="0" w:color="auto"/>
            <w:left w:val="none" w:sz="0" w:space="0" w:color="auto"/>
            <w:bottom w:val="none" w:sz="0" w:space="0" w:color="auto"/>
            <w:right w:val="none" w:sz="0" w:space="0" w:color="auto"/>
          </w:divBdr>
        </w:div>
        <w:div w:id="284388870">
          <w:marLeft w:val="1166"/>
          <w:marRight w:val="0"/>
          <w:marTop w:val="77"/>
          <w:marBottom w:val="0"/>
          <w:divBdr>
            <w:top w:val="none" w:sz="0" w:space="0" w:color="auto"/>
            <w:left w:val="none" w:sz="0" w:space="0" w:color="auto"/>
            <w:bottom w:val="none" w:sz="0" w:space="0" w:color="auto"/>
            <w:right w:val="none" w:sz="0" w:space="0" w:color="auto"/>
          </w:divBdr>
        </w:div>
        <w:div w:id="2028754333">
          <w:marLeft w:val="1800"/>
          <w:marRight w:val="0"/>
          <w:marTop w:val="67"/>
          <w:marBottom w:val="0"/>
          <w:divBdr>
            <w:top w:val="none" w:sz="0" w:space="0" w:color="auto"/>
            <w:left w:val="none" w:sz="0" w:space="0" w:color="auto"/>
            <w:bottom w:val="none" w:sz="0" w:space="0" w:color="auto"/>
            <w:right w:val="none" w:sz="0" w:space="0" w:color="auto"/>
          </w:divBdr>
        </w:div>
        <w:div w:id="2061396260">
          <w:marLeft w:val="1800"/>
          <w:marRight w:val="0"/>
          <w:marTop w:val="67"/>
          <w:marBottom w:val="0"/>
          <w:divBdr>
            <w:top w:val="none" w:sz="0" w:space="0" w:color="auto"/>
            <w:left w:val="none" w:sz="0" w:space="0" w:color="auto"/>
            <w:bottom w:val="none" w:sz="0" w:space="0" w:color="auto"/>
            <w:right w:val="none" w:sz="0" w:space="0" w:color="auto"/>
          </w:divBdr>
        </w:div>
        <w:div w:id="1017121924">
          <w:marLeft w:val="1800"/>
          <w:marRight w:val="0"/>
          <w:marTop w:val="67"/>
          <w:marBottom w:val="0"/>
          <w:divBdr>
            <w:top w:val="none" w:sz="0" w:space="0" w:color="auto"/>
            <w:left w:val="none" w:sz="0" w:space="0" w:color="auto"/>
            <w:bottom w:val="none" w:sz="0" w:space="0" w:color="auto"/>
            <w:right w:val="none" w:sz="0" w:space="0" w:color="auto"/>
          </w:divBdr>
        </w:div>
        <w:div w:id="607278225">
          <w:marLeft w:val="1166"/>
          <w:marRight w:val="0"/>
          <w:marTop w:val="77"/>
          <w:marBottom w:val="0"/>
          <w:divBdr>
            <w:top w:val="none" w:sz="0" w:space="0" w:color="auto"/>
            <w:left w:val="none" w:sz="0" w:space="0" w:color="auto"/>
            <w:bottom w:val="none" w:sz="0" w:space="0" w:color="auto"/>
            <w:right w:val="none" w:sz="0" w:space="0" w:color="auto"/>
          </w:divBdr>
        </w:div>
        <w:div w:id="1890266984">
          <w:marLeft w:val="1800"/>
          <w:marRight w:val="0"/>
          <w:marTop w:val="67"/>
          <w:marBottom w:val="0"/>
          <w:divBdr>
            <w:top w:val="none" w:sz="0" w:space="0" w:color="auto"/>
            <w:left w:val="none" w:sz="0" w:space="0" w:color="auto"/>
            <w:bottom w:val="none" w:sz="0" w:space="0" w:color="auto"/>
            <w:right w:val="none" w:sz="0" w:space="0" w:color="auto"/>
          </w:divBdr>
        </w:div>
      </w:divsChild>
    </w:div>
    <w:div w:id="1028068497">
      <w:bodyDiv w:val="1"/>
      <w:marLeft w:val="0"/>
      <w:marRight w:val="0"/>
      <w:marTop w:val="0"/>
      <w:marBottom w:val="0"/>
      <w:divBdr>
        <w:top w:val="none" w:sz="0" w:space="0" w:color="auto"/>
        <w:left w:val="none" w:sz="0" w:space="0" w:color="auto"/>
        <w:bottom w:val="none" w:sz="0" w:space="0" w:color="auto"/>
        <w:right w:val="none" w:sz="0" w:space="0" w:color="auto"/>
      </w:divBdr>
    </w:div>
    <w:div w:id="1033112708">
      <w:bodyDiv w:val="1"/>
      <w:marLeft w:val="0"/>
      <w:marRight w:val="0"/>
      <w:marTop w:val="0"/>
      <w:marBottom w:val="0"/>
      <w:divBdr>
        <w:top w:val="none" w:sz="0" w:space="0" w:color="auto"/>
        <w:left w:val="none" w:sz="0" w:space="0" w:color="auto"/>
        <w:bottom w:val="none" w:sz="0" w:space="0" w:color="auto"/>
        <w:right w:val="none" w:sz="0" w:space="0" w:color="auto"/>
      </w:divBdr>
    </w:div>
    <w:div w:id="1033655430">
      <w:bodyDiv w:val="1"/>
      <w:marLeft w:val="0"/>
      <w:marRight w:val="0"/>
      <w:marTop w:val="0"/>
      <w:marBottom w:val="0"/>
      <w:divBdr>
        <w:top w:val="none" w:sz="0" w:space="0" w:color="auto"/>
        <w:left w:val="none" w:sz="0" w:space="0" w:color="auto"/>
        <w:bottom w:val="none" w:sz="0" w:space="0" w:color="auto"/>
        <w:right w:val="none" w:sz="0" w:space="0" w:color="auto"/>
      </w:divBdr>
    </w:div>
    <w:div w:id="1069183701">
      <w:bodyDiv w:val="1"/>
      <w:marLeft w:val="0"/>
      <w:marRight w:val="0"/>
      <w:marTop w:val="0"/>
      <w:marBottom w:val="0"/>
      <w:divBdr>
        <w:top w:val="none" w:sz="0" w:space="0" w:color="auto"/>
        <w:left w:val="none" w:sz="0" w:space="0" w:color="auto"/>
        <w:bottom w:val="none" w:sz="0" w:space="0" w:color="auto"/>
        <w:right w:val="none" w:sz="0" w:space="0" w:color="auto"/>
      </w:divBdr>
    </w:div>
    <w:div w:id="1100834189">
      <w:bodyDiv w:val="1"/>
      <w:marLeft w:val="0"/>
      <w:marRight w:val="0"/>
      <w:marTop w:val="0"/>
      <w:marBottom w:val="0"/>
      <w:divBdr>
        <w:top w:val="none" w:sz="0" w:space="0" w:color="auto"/>
        <w:left w:val="none" w:sz="0" w:space="0" w:color="auto"/>
        <w:bottom w:val="none" w:sz="0" w:space="0" w:color="auto"/>
        <w:right w:val="none" w:sz="0" w:space="0" w:color="auto"/>
      </w:divBdr>
    </w:div>
    <w:div w:id="1153528838">
      <w:bodyDiv w:val="1"/>
      <w:marLeft w:val="0"/>
      <w:marRight w:val="0"/>
      <w:marTop w:val="0"/>
      <w:marBottom w:val="0"/>
      <w:divBdr>
        <w:top w:val="none" w:sz="0" w:space="0" w:color="auto"/>
        <w:left w:val="none" w:sz="0" w:space="0" w:color="auto"/>
        <w:bottom w:val="none" w:sz="0" w:space="0" w:color="auto"/>
        <w:right w:val="none" w:sz="0" w:space="0" w:color="auto"/>
      </w:divBdr>
    </w:div>
    <w:div w:id="1227566367">
      <w:bodyDiv w:val="1"/>
      <w:marLeft w:val="0"/>
      <w:marRight w:val="0"/>
      <w:marTop w:val="0"/>
      <w:marBottom w:val="0"/>
      <w:divBdr>
        <w:top w:val="none" w:sz="0" w:space="0" w:color="auto"/>
        <w:left w:val="none" w:sz="0" w:space="0" w:color="auto"/>
        <w:bottom w:val="none" w:sz="0" w:space="0" w:color="auto"/>
        <w:right w:val="none" w:sz="0" w:space="0" w:color="auto"/>
      </w:divBdr>
    </w:div>
    <w:div w:id="1323703601">
      <w:bodyDiv w:val="1"/>
      <w:marLeft w:val="0"/>
      <w:marRight w:val="0"/>
      <w:marTop w:val="0"/>
      <w:marBottom w:val="0"/>
      <w:divBdr>
        <w:top w:val="none" w:sz="0" w:space="0" w:color="auto"/>
        <w:left w:val="none" w:sz="0" w:space="0" w:color="auto"/>
        <w:bottom w:val="none" w:sz="0" w:space="0" w:color="auto"/>
        <w:right w:val="none" w:sz="0" w:space="0" w:color="auto"/>
      </w:divBdr>
      <w:divsChild>
        <w:div w:id="1731683657">
          <w:marLeft w:val="547"/>
          <w:marRight w:val="0"/>
          <w:marTop w:val="115"/>
          <w:marBottom w:val="0"/>
          <w:divBdr>
            <w:top w:val="none" w:sz="0" w:space="0" w:color="auto"/>
            <w:left w:val="none" w:sz="0" w:space="0" w:color="auto"/>
            <w:bottom w:val="none" w:sz="0" w:space="0" w:color="auto"/>
            <w:right w:val="none" w:sz="0" w:space="0" w:color="auto"/>
          </w:divBdr>
        </w:div>
        <w:div w:id="1031414126">
          <w:marLeft w:val="1166"/>
          <w:marRight w:val="0"/>
          <w:marTop w:val="96"/>
          <w:marBottom w:val="0"/>
          <w:divBdr>
            <w:top w:val="none" w:sz="0" w:space="0" w:color="auto"/>
            <w:left w:val="none" w:sz="0" w:space="0" w:color="auto"/>
            <w:bottom w:val="none" w:sz="0" w:space="0" w:color="auto"/>
            <w:right w:val="none" w:sz="0" w:space="0" w:color="auto"/>
          </w:divBdr>
        </w:div>
        <w:div w:id="164901554">
          <w:marLeft w:val="1166"/>
          <w:marRight w:val="0"/>
          <w:marTop w:val="96"/>
          <w:marBottom w:val="0"/>
          <w:divBdr>
            <w:top w:val="none" w:sz="0" w:space="0" w:color="auto"/>
            <w:left w:val="none" w:sz="0" w:space="0" w:color="auto"/>
            <w:bottom w:val="none" w:sz="0" w:space="0" w:color="auto"/>
            <w:right w:val="none" w:sz="0" w:space="0" w:color="auto"/>
          </w:divBdr>
        </w:div>
        <w:div w:id="1855923024">
          <w:marLeft w:val="1166"/>
          <w:marRight w:val="0"/>
          <w:marTop w:val="96"/>
          <w:marBottom w:val="0"/>
          <w:divBdr>
            <w:top w:val="none" w:sz="0" w:space="0" w:color="auto"/>
            <w:left w:val="none" w:sz="0" w:space="0" w:color="auto"/>
            <w:bottom w:val="none" w:sz="0" w:space="0" w:color="auto"/>
            <w:right w:val="none" w:sz="0" w:space="0" w:color="auto"/>
          </w:divBdr>
        </w:div>
        <w:div w:id="1191644306">
          <w:marLeft w:val="547"/>
          <w:marRight w:val="0"/>
          <w:marTop w:val="115"/>
          <w:marBottom w:val="0"/>
          <w:divBdr>
            <w:top w:val="none" w:sz="0" w:space="0" w:color="auto"/>
            <w:left w:val="none" w:sz="0" w:space="0" w:color="auto"/>
            <w:bottom w:val="none" w:sz="0" w:space="0" w:color="auto"/>
            <w:right w:val="none" w:sz="0" w:space="0" w:color="auto"/>
          </w:divBdr>
        </w:div>
        <w:div w:id="1319846596">
          <w:marLeft w:val="1166"/>
          <w:marRight w:val="0"/>
          <w:marTop w:val="96"/>
          <w:marBottom w:val="0"/>
          <w:divBdr>
            <w:top w:val="none" w:sz="0" w:space="0" w:color="auto"/>
            <w:left w:val="none" w:sz="0" w:space="0" w:color="auto"/>
            <w:bottom w:val="none" w:sz="0" w:space="0" w:color="auto"/>
            <w:right w:val="none" w:sz="0" w:space="0" w:color="auto"/>
          </w:divBdr>
        </w:div>
        <w:div w:id="1778065142">
          <w:marLeft w:val="547"/>
          <w:marRight w:val="0"/>
          <w:marTop w:val="115"/>
          <w:marBottom w:val="0"/>
          <w:divBdr>
            <w:top w:val="none" w:sz="0" w:space="0" w:color="auto"/>
            <w:left w:val="none" w:sz="0" w:space="0" w:color="auto"/>
            <w:bottom w:val="none" w:sz="0" w:space="0" w:color="auto"/>
            <w:right w:val="none" w:sz="0" w:space="0" w:color="auto"/>
          </w:divBdr>
        </w:div>
        <w:div w:id="1599101056">
          <w:marLeft w:val="1166"/>
          <w:marRight w:val="0"/>
          <w:marTop w:val="96"/>
          <w:marBottom w:val="0"/>
          <w:divBdr>
            <w:top w:val="none" w:sz="0" w:space="0" w:color="auto"/>
            <w:left w:val="none" w:sz="0" w:space="0" w:color="auto"/>
            <w:bottom w:val="none" w:sz="0" w:space="0" w:color="auto"/>
            <w:right w:val="none" w:sz="0" w:space="0" w:color="auto"/>
          </w:divBdr>
        </w:div>
      </w:divsChild>
    </w:div>
    <w:div w:id="1442341005">
      <w:bodyDiv w:val="1"/>
      <w:marLeft w:val="0"/>
      <w:marRight w:val="0"/>
      <w:marTop w:val="0"/>
      <w:marBottom w:val="0"/>
      <w:divBdr>
        <w:top w:val="none" w:sz="0" w:space="0" w:color="auto"/>
        <w:left w:val="none" w:sz="0" w:space="0" w:color="auto"/>
        <w:bottom w:val="none" w:sz="0" w:space="0" w:color="auto"/>
        <w:right w:val="none" w:sz="0" w:space="0" w:color="auto"/>
      </w:divBdr>
    </w:div>
    <w:div w:id="1644040265">
      <w:bodyDiv w:val="1"/>
      <w:marLeft w:val="0"/>
      <w:marRight w:val="0"/>
      <w:marTop w:val="0"/>
      <w:marBottom w:val="0"/>
      <w:divBdr>
        <w:top w:val="none" w:sz="0" w:space="0" w:color="auto"/>
        <w:left w:val="none" w:sz="0" w:space="0" w:color="auto"/>
        <w:bottom w:val="none" w:sz="0" w:space="0" w:color="auto"/>
        <w:right w:val="none" w:sz="0" w:space="0" w:color="auto"/>
      </w:divBdr>
    </w:div>
    <w:div w:id="1668048666">
      <w:bodyDiv w:val="1"/>
      <w:marLeft w:val="0"/>
      <w:marRight w:val="0"/>
      <w:marTop w:val="0"/>
      <w:marBottom w:val="0"/>
      <w:divBdr>
        <w:top w:val="none" w:sz="0" w:space="0" w:color="auto"/>
        <w:left w:val="none" w:sz="0" w:space="0" w:color="auto"/>
        <w:bottom w:val="none" w:sz="0" w:space="0" w:color="auto"/>
        <w:right w:val="none" w:sz="0" w:space="0" w:color="auto"/>
      </w:divBdr>
      <w:divsChild>
        <w:div w:id="1923488535">
          <w:marLeft w:val="547"/>
          <w:marRight w:val="0"/>
          <w:marTop w:val="134"/>
          <w:marBottom w:val="0"/>
          <w:divBdr>
            <w:top w:val="none" w:sz="0" w:space="0" w:color="auto"/>
            <w:left w:val="none" w:sz="0" w:space="0" w:color="auto"/>
            <w:bottom w:val="none" w:sz="0" w:space="0" w:color="auto"/>
            <w:right w:val="none" w:sz="0" w:space="0" w:color="auto"/>
          </w:divBdr>
        </w:div>
        <w:div w:id="1067463008">
          <w:marLeft w:val="547"/>
          <w:marRight w:val="0"/>
          <w:marTop w:val="134"/>
          <w:marBottom w:val="0"/>
          <w:divBdr>
            <w:top w:val="none" w:sz="0" w:space="0" w:color="auto"/>
            <w:left w:val="none" w:sz="0" w:space="0" w:color="auto"/>
            <w:bottom w:val="none" w:sz="0" w:space="0" w:color="auto"/>
            <w:right w:val="none" w:sz="0" w:space="0" w:color="auto"/>
          </w:divBdr>
        </w:div>
        <w:div w:id="1046560640">
          <w:marLeft w:val="547"/>
          <w:marRight w:val="0"/>
          <w:marTop w:val="134"/>
          <w:marBottom w:val="0"/>
          <w:divBdr>
            <w:top w:val="none" w:sz="0" w:space="0" w:color="auto"/>
            <w:left w:val="none" w:sz="0" w:space="0" w:color="auto"/>
            <w:bottom w:val="none" w:sz="0" w:space="0" w:color="auto"/>
            <w:right w:val="none" w:sz="0" w:space="0" w:color="auto"/>
          </w:divBdr>
        </w:div>
        <w:div w:id="622270481">
          <w:marLeft w:val="547"/>
          <w:marRight w:val="0"/>
          <w:marTop w:val="134"/>
          <w:marBottom w:val="0"/>
          <w:divBdr>
            <w:top w:val="none" w:sz="0" w:space="0" w:color="auto"/>
            <w:left w:val="none" w:sz="0" w:space="0" w:color="auto"/>
            <w:bottom w:val="none" w:sz="0" w:space="0" w:color="auto"/>
            <w:right w:val="none" w:sz="0" w:space="0" w:color="auto"/>
          </w:divBdr>
        </w:div>
      </w:divsChild>
    </w:div>
    <w:div w:id="1721585891">
      <w:bodyDiv w:val="1"/>
      <w:marLeft w:val="0"/>
      <w:marRight w:val="0"/>
      <w:marTop w:val="0"/>
      <w:marBottom w:val="0"/>
      <w:divBdr>
        <w:top w:val="none" w:sz="0" w:space="0" w:color="auto"/>
        <w:left w:val="none" w:sz="0" w:space="0" w:color="auto"/>
        <w:bottom w:val="none" w:sz="0" w:space="0" w:color="auto"/>
        <w:right w:val="none" w:sz="0" w:space="0" w:color="auto"/>
      </w:divBdr>
    </w:div>
    <w:div w:id="1753160283">
      <w:bodyDiv w:val="1"/>
      <w:marLeft w:val="0"/>
      <w:marRight w:val="0"/>
      <w:marTop w:val="0"/>
      <w:marBottom w:val="0"/>
      <w:divBdr>
        <w:top w:val="none" w:sz="0" w:space="0" w:color="auto"/>
        <w:left w:val="none" w:sz="0" w:space="0" w:color="auto"/>
        <w:bottom w:val="none" w:sz="0" w:space="0" w:color="auto"/>
        <w:right w:val="none" w:sz="0" w:space="0" w:color="auto"/>
      </w:divBdr>
    </w:div>
    <w:div w:id="1820074853">
      <w:bodyDiv w:val="1"/>
      <w:marLeft w:val="0"/>
      <w:marRight w:val="0"/>
      <w:marTop w:val="0"/>
      <w:marBottom w:val="0"/>
      <w:divBdr>
        <w:top w:val="none" w:sz="0" w:space="0" w:color="auto"/>
        <w:left w:val="none" w:sz="0" w:space="0" w:color="auto"/>
        <w:bottom w:val="none" w:sz="0" w:space="0" w:color="auto"/>
        <w:right w:val="none" w:sz="0" w:space="0" w:color="auto"/>
      </w:divBdr>
    </w:div>
    <w:div w:id="1852572718">
      <w:bodyDiv w:val="1"/>
      <w:marLeft w:val="0"/>
      <w:marRight w:val="0"/>
      <w:marTop w:val="0"/>
      <w:marBottom w:val="0"/>
      <w:divBdr>
        <w:top w:val="none" w:sz="0" w:space="0" w:color="auto"/>
        <w:left w:val="none" w:sz="0" w:space="0" w:color="auto"/>
        <w:bottom w:val="none" w:sz="0" w:space="0" w:color="auto"/>
        <w:right w:val="none" w:sz="0" w:space="0" w:color="auto"/>
      </w:divBdr>
    </w:div>
    <w:div w:id="1997801290">
      <w:bodyDiv w:val="1"/>
      <w:marLeft w:val="0"/>
      <w:marRight w:val="0"/>
      <w:marTop w:val="0"/>
      <w:marBottom w:val="0"/>
      <w:divBdr>
        <w:top w:val="none" w:sz="0" w:space="0" w:color="auto"/>
        <w:left w:val="none" w:sz="0" w:space="0" w:color="auto"/>
        <w:bottom w:val="none" w:sz="0" w:space="0" w:color="auto"/>
        <w:right w:val="none" w:sz="0" w:space="0" w:color="auto"/>
      </w:divBdr>
    </w:div>
    <w:div w:id="2114200857">
      <w:bodyDiv w:val="1"/>
      <w:marLeft w:val="0"/>
      <w:marRight w:val="0"/>
      <w:marTop w:val="0"/>
      <w:marBottom w:val="0"/>
      <w:divBdr>
        <w:top w:val="none" w:sz="0" w:space="0" w:color="auto"/>
        <w:left w:val="none" w:sz="0" w:space="0" w:color="auto"/>
        <w:bottom w:val="none" w:sz="0" w:space="0" w:color="auto"/>
        <w:right w:val="none" w:sz="0" w:space="0" w:color="auto"/>
      </w:divBdr>
    </w:div>
    <w:div w:id="212076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gif"/><Relationship Id="rId39" Type="http://schemas.openxmlformats.org/officeDocument/2006/relationships/image" Target="media/image27.wmf"/><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5.wmf"/><Relationship Id="rId32" Type="http://schemas.openxmlformats.org/officeDocument/2006/relationships/image" Target="media/image22.png"/><Relationship Id="rId37" Type="http://schemas.openxmlformats.org/officeDocument/2006/relationships/image" Target="media/image26.wmf"/><Relationship Id="rId40" Type="http://schemas.openxmlformats.org/officeDocument/2006/relationships/oleObject" Target="embeddings/oleObject4.bin"/><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w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oleObject" Target="embeddings/oleObject3.bin"/><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oleObject" Target="embeddings/oleObject2.bin"/><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4E790-9DAF-4926-849F-D7524A1B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70</Pages>
  <Words>22716</Words>
  <Characters>129484</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Poboljšanja DV-Hop algoritma</vt:lpstr>
    </vt:vector>
  </TitlesOfParts>
  <Company/>
  <LinksUpToDate>false</LinksUpToDate>
  <CharactersWithSpaces>151897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Poboljšanja DV-Hop algoritma</dc:title>
  <dc:creator>Stefan Tomic</dc:creator>
  <cp:keywords>WSN, anchors, Localization</cp:keywords>
  <dc:description>In the galaxy far far, very far away……………
 there was one DV-Hop and his friend</dc:description>
  <cp:lastModifiedBy>leksandar komazec</cp:lastModifiedBy>
  <cp:revision>252</cp:revision>
  <cp:lastPrinted>2012-10-13T14:30:00Z</cp:lastPrinted>
  <dcterms:created xsi:type="dcterms:W3CDTF">2012-09-14T12:33:00Z</dcterms:created>
  <dcterms:modified xsi:type="dcterms:W3CDTF">2022-09-03T21:47:00Z</dcterms:modified>
</cp:coreProperties>
</file>